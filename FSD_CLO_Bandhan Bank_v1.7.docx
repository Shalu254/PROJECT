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del w:id="1" w:author="shalu.megotia" w:date="2022-04-28T10:05:36Z"/>
        </w:rPr>
        <w:pPrChange w:id="0" w:author="Abhinav Shandilya" w:date="2021-12-14T12:24:00Z">
          <w:pPr/>
        </w:pPrChange>
      </w:pPr>
      <w:del w:id="2" w:author="shalu.megotia" w:date="2022-04-28T10:05:36Z">
        <w:bookmarkStart w:id="285" w:name="_GoBack"/>
        <w:bookmarkEnd w:id="285"/>
        <w:r>
          <w:rPr/>
          <mc:AlternateContent>
            <mc:Choice Requires="wpg">
              <w:drawing>
                <wp:anchor distT="0" distB="0" distL="114300" distR="114300" simplePos="0" relativeHeight="251662336" behindDoc="0" locked="0" layoutInCell="1" allowOverlap="1">
                  <wp:simplePos x="0" y="0"/>
                  <wp:positionH relativeFrom="page">
                    <wp:posOffset>7052310</wp:posOffset>
                  </wp:positionH>
                  <wp:positionV relativeFrom="paragraph">
                    <wp:posOffset>-344805</wp:posOffset>
                  </wp:positionV>
                  <wp:extent cx="403225" cy="854710"/>
                  <wp:effectExtent l="0" t="0" r="0" b="2540"/>
                  <wp:wrapNone/>
                  <wp:docPr id="32" name="Group 32"/>
                  <wp:cNvGraphicFramePr/>
                  <a:graphic xmlns:a="http://schemas.openxmlformats.org/drawingml/2006/main">
                    <a:graphicData uri="http://schemas.microsoft.com/office/word/2010/wordprocessingGroup">
                      <wpg:wgp>
                        <wpg:cNvGrpSpPr/>
                        <wpg:grpSpPr>
                          <a:xfrm>
                            <a:off x="0" y="0"/>
                            <a:ext cx="403225" cy="854710"/>
                            <a:chOff x="0" y="0"/>
                            <a:chExt cx="403761" cy="855023"/>
                          </a:xfrm>
                        </wpg:grpSpPr>
                        <wps:wsp>
                          <wps:cNvPr id="33" name="Rectangle 33"/>
                          <wps:cNvSpPr/>
                          <wps:spPr>
                            <a:xfrm>
                              <a:off x="0" y="0"/>
                              <a:ext cx="403761" cy="8550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34" name="Picture 3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63795" y="85060"/>
                              <a:ext cx="261620" cy="677545"/>
                            </a:xfrm>
                            <a:prstGeom prst="rect">
                              <a:avLst/>
                            </a:prstGeom>
                          </pic:spPr>
                        </pic:pic>
                      </wpg:wgp>
                    </a:graphicData>
                  </a:graphic>
                </wp:anchor>
              </w:drawing>
            </mc:Choice>
            <mc:Fallback>
              <w:pict>
                <v:group id="_x0000_s1026" o:spid="_x0000_s1026" o:spt="203" style="position:absolute;left:0pt;margin-left:555.3pt;margin-top:-27.15pt;height:67.3pt;width:31.75pt;mso-position-horizontal-relative:page;z-index:251662336;mso-width-relative:page;mso-height-relative:page;" coordsize="403761,855023" o:gfxdata="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">
                  <o:lock v:ext="edit" aspectratio="f"/>
                  <v:rect id="Rectangle 33" o:spid="_x0000_s1026" o:spt="1" style="position:absolute;left:0;top:0;height:855023;width:403761;v-text-anchor:middle;" fillcolor="#FFFFFF [3212]" filled="t" stroked="f" coordsize="21600,21600" o:gfxdata="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2d13L4A&#10;AADb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rect>
                  <v:shape id="_x0000_s1026" o:spid="_x0000_s1026" o:spt="75" type="#_x0000_t75" style="position:absolute;left:63795;top:85060;height:677545;width:261620;" filled="f" o:preferrelative="t" stroked="f" coordsize="21600,21600" o:gfxdata="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PrQNa5AAAA2wAA&#10;AA8AAAAAAAAAAQAgAAAAIgAAAGRycy9kb3ducmV2LnhtbFBLAQIUABQAAAAIAIdO4kAzLwWeOwAA&#10;ADkAAAAQAAAAAAAAAAEAIAAAAAgBAABkcnMvc2hhcGV4bWwueG1sUEsFBgAAAAAGAAYAWwEAALID&#10;AAAAAA==&#10;">
                    <v:fill on="f" focussize="0,0"/>
                    <v:stroke on="f"/>
                    <v:imagedata r:id="rId10" o:title=""/>
                    <o:lock v:ext="edit" aspectratio="t"/>
                  </v:shape>
                </v:group>
              </w:pict>
            </mc:Fallback>
          </mc:AlternateContent>
        </w:r>
      </w:del>
      <w:del w:id="4" w:author="shalu.megotia" w:date="2022-04-28T10:05:36Z">
        <w:r>
          <w:rPr/>
          <w:drawing>
            <wp:anchor distT="0" distB="0" distL="114300" distR="114300" simplePos="0" relativeHeight="251661312" behindDoc="0" locked="0" layoutInCell="1" allowOverlap="1">
              <wp:simplePos x="0" y="0"/>
              <wp:positionH relativeFrom="margin">
                <wp:posOffset>-609600</wp:posOffset>
              </wp:positionH>
              <wp:positionV relativeFrom="paragraph">
                <wp:posOffset>8782050</wp:posOffset>
              </wp:positionV>
              <wp:extent cx="6953250" cy="400685"/>
              <wp:effectExtent l="0" t="0" r="0" b="0"/>
              <wp:wrapNone/>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pic:cNvPicPr>
                        <a:picLocks noChangeAspect="1"/>
                      </pic:cNvPicPr>
                    </pic:nvPicPr>
                    <pic:blipFill>
                      <a:blip r:embed="rId11" cstate="print">
                        <a:extLst>
                          <a:ext uri="{28A0092B-C50C-407E-A947-70E740481C1C}">
                            <a14:useLocalDpi xmlns:a14="http://schemas.microsoft.com/office/drawing/2010/main" val="0"/>
                          </a:ext>
                        </a:extLst>
                      </a:blip>
                      <a:srcRect l="3114" t="78108" r="2008"/>
                      <a:stretch>
                        <a:fillRect/>
                      </a:stretch>
                    </pic:blipFill>
                    <pic:spPr>
                      <a:xfrm rot="10800000">
                        <a:off x="0" y="0"/>
                        <a:ext cx="6953250" cy="400685"/>
                      </a:xfrm>
                      <a:prstGeom prst="rect">
                        <a:avLst/>
                      </a:prstGeom>
                    </pic:spPr>
                  </pic:pic>
                </a:graphicData>
              </a:graphic>
            </wp:anchor>
          </w:drawing>
        </w:r>
      </w:del>
    </w:p>
    <w:p>
      <w:pPr>
        <w:rPr>
          <w:del w:id="6" w:author="shalu.megotia" w:date="2022-04-28T10:05:36Z"/>
        </w:rPr>
      </w:pPr>
      <w:del w:id="7" w:author="shalu.megotia" w:date="2022-04-28T10:05:36Z">
        <w:bookmarkStart w:id="0" w:name="_Hlk29481589"/>
        <w:bookmarkEnd w:id="0"/>
        <w:r>
          <w:rPr/>
          <w:drawing>
            <wp:anchor distT="0" distB="0" distL="114300" distR="114300" simplePos="0" relativeHeight="251663360" behindDoc="0" locked="0" layoutInCell="1" allowOverlap="1">
              <wp:simplePos x="0" y="0"/>
              <wp:positionH relativeFrom="margin">
                <wp:posOffset>3162300</wp:posOffset>
              </wp:positionH>
              <wp:positionV relativeFrom="paragraph">
                <wp:posOffset>162560</wp:posOffset>
              </wp:positionV>
              <wp:extent cx="2257425" cy="1184275"/>
              <wp:effectExtent l="0" t="0" r="0" b="0"/>
              <wp:wrapNone/>
              <wp:docPr id="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7425" cy="1184462"/>
                      </a:xfrm>
                      <a:prstGeom prst="rect">
                        <a:avLst/>
                      </a:prstGeom>
                    </pic:spPr>
                  </pic:pic>
                </a:graphicData>
              </a:graphic>
            </wp:anchor>
          </w:drawing>
        </w:r>
      </w:del>
    </w:p>
    <w:p>
      <w:pPr>
        <w:rPr>
          <w:del w:id="9" w:author="shalu.megotia" w:date="2022-04-28T10:05:36Z"/>
        </w:rPr>
      </w:pPr>
      <w:del w:id="10" w:author="shalu.megotia" w:date="2022-04-28T10:05:36Z">
        <w:r>
          <w:rPr/>
          <w:drawing>
            <wp:inline distT="0" distB="0" distL="0" distR="0">
              <wp:extent cx="2781935"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833698" cy="1229073"/>
                      </a:xfrm>
                      <a:prstGeom prst="rect">
                        <a:avLst/>
                      </a:prstGeom>
                      <a:noFill/>
                      <a:ln>
                        <a:noFill/>
                      </a:ln>
                    </pic:spPr>
                  </pic:pic>
                </a:graphicData>
              </a:graphic>
            </wp:inline>
          </w:drawing>
        </w:r>
      </w:del>
    </w:p>
    <w:p>
      <w:pPr>
        <w:rPr>
          <w:del w:id="12" w:author="shalu.megotia" w:date="2022-04-28T10:05:36Z"/>
        </w:rPr>
      </w:pPr>
      <w:del w:id="13" w:author="shalu.megotia" w:date="2022-04-28T10:05:36Z">
        <w:r>
          <w:rPr/>
          <w:delText xml:space="preserve">                                                                                    </w:delText>
        </w:r>
      </w:del>
    </w:p>
    <w:p>
      <w:pPr>
        <w:ind w:firstLine="720"/>
        <w:rPr>
          <w:del w:id="14" w:author="shalu.megotia" w:date="2022-04-28T10:05:36Z"/>
          <w:rFonts w:eastAsia="Times New Roman" w:cs="Times New Roman"/>
          <w:b/>
          <w:bCs/>
          <w:color w:val="C00000"/>
        </w:rPr>
      </w:pPr>
    </w:p>
    <w:p>
      <w:pPr>
        <w:ind w:firstLine="720"/>
        <w:rPr>
          <w:del w:id="15" w:author="shalu.megotia" w:date="2022-04-28T10:05:36Z"/>
          <w:rFonts w:eastAsia="Times New Roman" w:cs="Times New Roman"/>
          <w:b/>
          <w:bCs/>
          <w:color w:val="C00000"/>
        </w:rPr>
      </w:pPr>
    </w:p>
    <w:p>
      <w:pPr>
        <w:ind w:firstLine="720"/>
        <w:rPr>
          <w:del w:id="16" w:author="shalu.megotia" w:date="2022-04-28T10:05:36Z"/>
          <w:rFonts w:eastAsia="Times New Roman" w:cs="Times New Roman"/>
          <w:b/>
          <w:bCs/>
          <w:color w:val="C00000"/>
        </w:rPr>
      </w:pPr>
    </w:p>
    <w:p>
      <w:pPr>
        <w:ind w:firstLine="720"/>
        <w:rPr>
          <w:del w:id="17" w:author="shalu.megotia" w:date="2022-04-28T10:05:36Z"/>
          <w:rFonts w:eastAsia="Times New Roman" w:cs="Times New Roman"/>
          <w:b/>
          <w:bCs/>
          <w:color w:val="C00000"/>
        </w:rPr>
      </w:pPr>
    </w:p>
    <w:p>
      <w:pPr>
        <w:ind w:firstLine="720"/>
        <w:rPr>
          <w:del w:id="18" w:author="shalu.megotia" w:date="2022-04-28T10:05:36Z"/>
          <w:rFonts w:eastAsia="Times New Roman" w:cs="Times New Roman"/>
          <w:b/>
          <w:bCs/>
          <w:color w:val="C00000"/>
        </w:rPr>
      </w:pPr>
    </w:p>
    <w:p>
      <w:pPr>
        <w:ind w:firstLine="720"/>
        <w:rPr>
          <w:del w:id="19" w:author="shalu.megotia" w:date="2022-04-28T10:05:36Z"/>
          <w:rFonts w:eastAsia="Times New Roman" w:cs="Times New Roman"/>
          <w:b/>
          <w:bCs/>
          <w:color w:val="C00000"/>
        </w:rPr>
      </w:pPr>
    </w:p>
    <w:p>
      <w:pPr>
        <w:ind w:firstLine="720"/>
        <w:rPr>
          <w:del w:id="20" w:author="shalu.megotia" w:date="2022-04-28T10:05:36Z"/>
          <w:rFonts w:eastAsia="Times New Roman" w:cs="Times New Roman"/>
          <w:b/>
          <w:bCs/>
          <w:color w:val="C00000"/>
        </w:rPr>
      </w:pPr>
      <w:del w:id="21" w:author="shalu.megotia" w:date="2022-04-28T10:05:36Z">
        <w:r>
          <w:rPr>
            <w:rFonts w:eastAsia="Times New Roman" w:cs="Times New Roman"/>
            <w:b/>
            <w:bCs/>
            <w:color w:val="C00000"/>
          </w:rPr>
          <w:tab/>
        </w:r>
      </w:del>
    </w:p>
    <w:p>
      <w:pPr>
        <w:ind w:firstLine="720"/>
        <w:jc w:val="center"/>
        <w:rPr>
          <w:del w:id="22" w:author="shalu.megotia" w:date="2022-04-28T10:05:36Z"/>
          <w:rFonts w:eastAsia="Times New Roman" w:cs="Times New Roman"/>
          <w:b/>
          <w:bCs/>
          <w:color w:val="C00000"/>
          <w:sz w:val="40"/>
          <w:szCs w:val="40"/>
        </w:rPr>
      </w:pPr>
      <w:del w:id="23" w:author="shalu.megotia" w:date="2022-04-28T10:05:36Z">
        <w:r>
          <w:rPr>
            <w:rFonts w:eastAsia="Times New Roman" w:cs="Times New Roman"/>
            <w:b/>
            <w:bCs/>
            <w:color w:val="C00000"/>
            <w:sz w:val="40"/>
            <w:szCs w:val="40"/>
          </w:rPr>
          <w:delText>FUNCTIONAL SPECIFICATION DOCUMENT</w:delText>
        </w:r>
      </w:del>
    </w:p>
    <w:p>
      <w:pPr>
        <w:jc w:val="center"/>
        <w:rPr>
          <w:del w:id="24" w:author="shalu.megotia" w:date="2022-04-28T10:05:36Z"/>
          <w:rFonts w:eastAsia="Times New Roman" w:cs="Times New Roman"/>
          <w:b/>
          <w:bCs/>
          <w:color w:val="C00000"/>
          <w:sz w:val="40"/>
          <w:szCs w:val="40"/>
        </w:rPr>
      </w:pPr>
      <w:del w:id="25" w:author="shalu.megotia" w:date="2022-04-28T10:05:36Z">
        <w:r>
          <w:rPr>
            <w:rFonts w:eastAsia="Times New Roman" w:cs="Times New Roman"/>
            <w:b/>
            <w:bCs/>
            <w:color w:val="C00000"/>
            <w:sz w:val="40"/>
            <w:szCs w:val="40"/>
          </w:rPr>
          <w:delText>FOR</w:delText>
        </w:r>
      </w:del>
    </w:p>
    <w:p>
      <w:pPr>
        <w:ind w:firstLine="720"/>
        <w:jc w:val="center"/>
        <w:rPr>
          <w:del w:id="26" w:author="shalu.megotia" w:date="2022-04-28T10:05:36Z"/>
          <w:rFonts w:eastAsia="Times New Roman" w:cs="Times New Roman"/>
          <w:b/>
          <w:bCs/>
          <w:color w:val="C00000"/>
          <w:sz w:val="40"/>
          <w:szCs w:val="40"/>
        </w:rPr>
      </w:pPr>
      <w:del w:id="27" w:author="shalu.megotia" w:date="2022-04-28T10:05:36Z">
        <w:r>
          <w:rPr>
            <w:rFonts w:eastAsia="Times New Roman" w:cs="Times New Roman"/>
            <w:b/>
            <w:bCs/>
            <w:color w:val="C00000"/>
            <w:sz w:val="40"/>
            <w:szCs w:val="40"/>
          </w:rPr>
          <w:delText>CORPORATE LOAN ORIGINATION SYSTEM v1.6</w:delText>
        </w:r>
      </w:del>
      <w:ins w:id="28" w:author="Abhinav Shandilya" w:date="2021-12-14T12:24:00Z">
        <w:del w:id="29" w:author="shalu.megotia" w:date="2022-04-28T10:05:36Z">
          <w:r>
            <w:rPr>
              <w:rFonts w:eastAsia="Times New Roman" w:cs="Times New Roman"/>
              <w:b/>
              <w:bCs/>
              <w:color w:val="C00000"/>
              <w:sz w:val="40"/>
              <w:szCs w:val="40"/>
            </w:rPr>
            <w:delText>7</w:delText>
          </w:r>
        </w:del>
      </w:ins>
    </w:p>
    <w:p>
      <w:pPr>
        <w:ind w:left="2880" w:firstLine="720"/>
        <w:rPr>
          <w:del w:id="30" w:author="shalu.megotia" w:date="2022-04-28T10:05:36Z"/>
          <w:rFonts w:eastAsia="Times New Roman" w:cs="Times New Roman"/>
          <w:b/>
          <w:bCs/>
          <w:color w:val="C00000"/>
        </w:rPr>
      </w:pPr>
      <w:del w:id="31" w:author="shalu.megotia" w:date="2022-04-28T10:05:36Z">
        <w:r>
          <w:rPr>
            <w:rFonts w:eastAsia="Times New Roman" w:cs="Times New Roman"/>
            <w:b/>
            <w:bCs/>
            <w:color w:val="C00000"/>
          </w:rPr>
          <w:delText xml:space="preserve">        </w:delText>
        </w:r>
      </w:del>
    </w:p>
    <w:p>
      <w:pPr>
        <w:ind w:left="2880" w:firstLine="720"/>
        <w:rPr>
          <w:del w:id="32" w:author="shalu.megotia" w:date="2022-04-28T10:05:36Z"/>
          <w:rFonts w:eastAsia="Times New Roman" w:cs="Times New Roman"/>
          <w:b/>
          <w:bCs/>
          <w:color w:val="C00000"/>
        </w:rPr>
      </w:pPr>
    </w:p>
    <w:p>
      <w:pPr>
        <w:ind w:firstLine="720"/>
        <w:rPr>
          <w:del w:id="33" w:author="shalu.megotia" w:date="2022-04-28T10:05:36Z"/>
          <w:rFonts w:eastAsia="Times New Roman" w:cs="Times New Roman"/>
          <w:b/>
          <w:bCs/>
          <w:color w:val="C00000"/>
        </w:rPr>
      </w:pPr>
      <w:del w:id="34" w:author="shalu.megotia" w:date="2022-04-28T10:05:36Z">
        <w:r>
          <w:rPr>
            <w:rFonts w:eastAsia="Times New Roman" w:cs="Times New Roman"/>
            <w:b/>
            <w:bCs/>
            <w:color w:val="C00000"/>
          </w:rPr>
          <w:delText xml:space="preserve">           </w:delText>
        </w:r>
      </w:del>
      <w:del w:id="35" w:author="shalu.megotia" w:date="2022-04-28T10:05:36Z">
        <w:r>
          <w:rPr>
            <w:rFonts w:eastAsia="Times New Roman" w:cs="Times New Roman"/>
            <w:b/>
            <w:bCs/>
            <w:color w:val="C00000"/>
          </w:rPr>
          <w:tab/>
        </w:r>
      </w:del>
      <w:del w:id="36" w:author="shalu.megotia" w:date="2022-04-28T10:05:36Z">
        <w:r>
          <w:rPr>
            <w:rFonts w:eastAsia="Times New Roman" w:cs="Times New Roman"/>
            <w:b/>
            <w:bCs/>
            <w:color w:val="C00000"/>
          </w:rPr>
          <w:tab/>
        </w:r>
      </w:del>
    </w:p>
    <w:p>
      <w:pPr>
        <w:ind w:left="720" w:firstLine="720"/>
        <w:rPr>
          <w:del w:id="37" w:author="shalu.megotia" w:date="2022-04-28T10:05:36Z"/>
          <w:rFonts w:eastAsia="Times New Roman" w:cs="Times New Roman"/>
          <w:b/>
          <w:bCs/>
          <w:color w:val="C00000"/>
        </w:rPr>
      </w:pPr>
    </w:p>
    <w:p>
      <w:pPr>
        <w:ind w:left="720" w:firstLine="720"/>
        <w:rPr>
          <w:del w:id="38" w:author="shalu.megotia" w:date="2022-04-28T10:05:36Z"/>
          <w:rFonts w:eastAsia="Times New Roman" w:cs="Times New Roman"/>
          <w:b/>
          <w:bCs/>
          <w:color w:val="C00000"/>
        </w:rPr>
      </w:pPr>
    </w:p>
    <w:p>
      <w:pPr>
        <w:ind w:left="720" w:firstLine="720"/>
        <w:rPr>
          <w:del w:id="39" w:author="shalu.megotia" w:date="2022-04-28T10:05:36Z"/>
          <w:rFonts w:eastAsia="Times New Roman" w:cs="Times New Roman"/>
          <w:b/>
          <w:bCs/>
          <w:color w:val="C00000"/>
        </w:rPr>
      </w:pPr>
    </w:p>
    <w:p>
      <w:pPr>
        <w:ind w:left="720" w:firstLine="720"/>
        <w:rPr>
          <w:del w:id="40" w:author="shalu.megotia" w:date="2022-04-28T10:05:36Z"/>
          <w:rFonts w:eastAsia="Times New Roman" w:cs="Times New Roman"/>
          <w:b/>
          <w:bCs/>
          <w:color w:val="C00000"/>
        </w:rPr>
      </w:pPr>
    </w:p>
    <w:p>
      <w:pPr>
        <w:ind w:left="720" w:firstLine="720"/>
        <w:rPr>
          <w:del w:id="41" w:author="shalu.megotia" w:date="2022-04-28T10:05:36Z"/>
          <w:rFonts w:eastAsia="Times New Roman" w:cs="Times New Roman"/>
          <w:b/>
          <w:bCs/>
          <w:color w:val="C00000"/>
        </w:rPr>
      </w:pPr>
    </w:p>
    <w:p>
      <w:pPr>
        <w:ind w:left="720" w:firstLine="720"/>
        <w:rPr>
          <w:del w:id="42" w:author="shalu.megotia" w:date="2022-04-28T10:05:36Z"/>
          <w:rFonts w:eastAsia="Times New Roman" w:cs="Times New Roman"/>
          <w:b/>
          <w:bCs/>
          <w:color w:val="C00000"/>
        </w:rPr>
      </w:pPr>
    </w:p>
    <w:p>
      <w:pPr>
        <w:ind w:left="720" w:firstLine="720"/>
        <w:rPr>
          <w:del w:id="43" w:author="shalu.megotia" w:date="2022-04-28T10:05:36Z"/>
          <w:rFonts w:eastAsia="Times New Roman" w:cs="Times New Roman"/>
          <w:b/>
          <w:bCs/>
          <w:color w:val="C00000"/>
        </w:rPr>
      </w:pPr>
    </w:p>
    <w:p>
      <w:pPr>
        <w:ind w:left="720" w:firstLine="720"/>
        <w:rPr>
          <w:del w:id="44" w:author="shalu.megotia" w:date="2022-04-28T10:05:36Z"/>
          <w:rFonts w:eastAsia="Times New Roman" w:cs="Times New Roman"/>
          <w:b/>
          <w:bCs/>
          <w:color w:val="C00000"/>
        </w:rPr>
      </w:pPr>
    </w:p>
    <w:p>
      <w:pPr>
        <w:ind w:left="720" w:firstLine="720"/>
        <w:rPr>
          <w:del w:id="45" w:author="shalu.megotia" w:date="2022-04-28T10:05:36Z"/>
          <w:rFonts w:eastAsia="Times New Roman" w:cs="Times New Roman"/>
          <w:b/>
          <w:bCs/>
          <w:color w:val="C00000"/>
        </w:rPr>
      </w:pPr>
    </w:p>
    <w:p>
      <w:pPr>
        <w:ind w:left="720" w:firstLine="720"/>
        <w:rPr>
          <w:del w:id="46" w:author="shalu.megotia" w:date="2022-04-28T10:05:36Z"/>
          <w:rFonts w:eastAsia="Times New Roman" w:cs="Times New Roman"/>
          <w:b/>
          <w:bCs/>
          <w:color w:val="C00000"/>
        </w:rPr>
      </w:pPr>
    </w:p>
    <w:p>
      <w:pPr>
        <w:ind w:left="720" w:firstLine="720"/>
        <w:rPr>
          <w:del w:id="47" w:author="shalu.megotia" w:date="2022-04-28T10:05:36Z"/>
          <w:rFonts w:eastAsia="Times New Roman" w:cs="Times New Roman"/>
          <w:b/>
          <w:bCs/>
          <w:color w:val="C00000"/>
        </w:rPr>
      </w:pPr>
    </w:p>
    <w:p>
      <w:pPr>
        <w:ind w:left="720" w:firstLine="720"/>
        <w:rPr>
          <w:del w:id="48" w:author="shalu.megotia" w:date="2022-04-28T10:05:36Z"/>
          <w:rFonts w:eastAsia="Times New Roman" w:cs="Times New Roman"/>
          <w:b/>
          <w:bCs/>
          <w:color w:val="C00000"/>
        </w:rPr>
      </w:pPr>
    </w:p>
    <w:p>
      <w:pPr>
        <w:ind w:left="720" w:firstLine="720"/>
        <w:rPr>
          <w:del w:id="49" w:author="shalu.megotia" w:date="2022-04-28T10:05:36Z"/>
          <w:rFonts w:eastAsia="Times New Roman" w:cs="Times New Roman"/>
          <w:b/>
          <w:bCs/>
          <w:color w:val="C00000"/>
        </w:rPr>
      </w:pPr>
    </w:p>
    <w:p>
      <w:pPr>
        <w:ind w:left="720" w:firstLine="720"/>
        <w:rPr>
          <w:del w:id="50" w:author="shalu.megotia" w:date="2022-04-28T10:05:36Z"/>
          <w:rFonts w:eastAsia="Times New Roman" w:cs="Times New Roman"/>
          <w:b/>
          <w:bCs/>
          <w:color w:val="C00000"/>
        </w:rPr>
      </w:pPr>
    </w:p>
    <w:p>
      <w:pPr>
        <w:ind w:left="720" w:firstLine="720"/>
        <w:rPr>
          <w:del w:id="51" w:author="shalu.megotia" w:date="2022-04-28T10:05:36Z"/>
          <w:rFonts w:eastAsia="Times New Roman" w:cs="Times New Roman"/>
          <w:b/>
          <w:bCs/>
          <w:color w:val="C00000"/>
        </w:rPr>
      </w:pPr>
    </w:p>
    <w:p>
      <w:pPr>
        <w:ind w:left="720" w:firstLine="720"/>
        <w:rPr>
          <w:del w:id="52" w:author="shalu.megotia" w:date="2022-04-28T10:05:36Z"/>
          <w:rFonts w:eastAsia="Times New Roman" w:cs="Times New Roman"/>
          <w:b/>
          <w:bCs/>
          <w:color w:val="C00000"/>
        </w:rPr>
      </w:pPr>
    </w:p>
    <w:p>
      <w:pPr>
        <w:ind w:left="720" w:firstLine="720"/>
        <w:rPr>
          <w:del w:id="53" w:author="shalu.megotia" w:date="2022-04-28T10:05:36Z"/>
          <w:rFonts w:eastAsia="Times New Roman" w:cs="Times New Roman"/>
          <w:b/>
          <w:bCs/>
          <w:color w:val="C00000"/>
        </w:rPr>
      </w:pPr>
    </w:p>
    <w:p>
      <w:pPr>
        <w:ind w:left="720" w:firstLine="720"/>
        <w:rPr>
          <w:del w:id="54" w:author="shalu.megotia" w:date="2022-04-28T10:05:36Z"/>
          <w:rFonts w:eastAsia="Times New Roman" w:cs="Times New Roman"/>
          <w:b/>
          <w:bCs/>
          <w:color w:val="C00000"/>
        </w:rPr>
      </w:pPr>
    </w:p>
    <w:p>
      <w:pPr>
        <w:ind w:left="720" w:firstLine="720"/>
        <w:rPr>
          <w:del w:id="55" w:author="shalu.megotia" w:date="2022-04-28T10:05:36Z"/>
          <w:rFonts w:eastAsia="Times New Roman" w:cs="Times New Roman"/>
          <w:b/>
          <w:bCs/>
          <w:color w:val="C00000"/>
        </w:rPr>
      </w:pPr>
    </w:p>
    <w:p>
      <w:pPr>
        <w:ind w:left="720" w:firstLine="720"/>
        <w:rPr>
          <w:del w:id="56" w:author="shalu.megotia" w:date="2022-04-28T10:05:36Z"/>
          <w:rFonts w:eastAsia="Times New Roman" w:cs="Times New Roman"/>
          <w:b/>
          <w:bCs/>
          <w:color w:val="C00000"/>
        </w:rPr>
      </w:pPr>
    </w:p>
    <w:p>
      <w:pPr>
        <w:ind w:left="720" w:firstLine="720"/>
        <w:rPr>
          <w:del w:id="57" w:author="shalu.megotia" w:date="2022-04-28T10:05:36Z"/>
          <w:rFonts w:eastAsia="Times New Roman" w:cs="Times New Roman"/>
          <w:b/>
          <w:bCs/>
          <w:color w:val="C00000"/>
        </w:rPr>
      </w:pPr>
    </w:p>
    <w:p>
      <w:pPr>
        <w:ind w:left="720" w:firstLine="720"/>
        <w:rPr>
          <w:del w:id="58" w:author="shalu.megotia" w:date="2022-04-28T10:05:36Z"/>
          <w:rFonts w:eastAsia="Times New Roman" w:cs="Times New Roman"/>
          <w:b/>
          <w:bCs/>
          <w:color w:val="C00000"/>
        </w:rPr>
      </w:pPr>
    </w:p>
    <w:p>
      <w:pPr>
        <w:ind w:left="720" w:firstLine="720"/>
        <w:rPr>
          <w:del w:id="59" w:author="shalu.megotia" w:date="2022-04-28T10:05:36Z"/>
          <w:rFonts w:eastAsia="Times New Roman" w:cs="Times New Roman"/>
          <w:b/>
          <w:bCs/>
          <w:color w:val="C00000"/>
        </w:rPr>
      </w:pPr>
    </w:p>
    <w:p>
      <w:pPr>
        <w:rPr>
          <w:del w:id="60" w:author="shalu.megotia" w:date="2022-04-28T10:05:36Z"/>
          <w:rFonts w:eastAsia="Times New Roman" w:cs="Times New Roman"/>
          <w:b/>
          <w:bCs/>
          <w:color w:val="C00000"/>
        </w:rPr>
      </w:pPr>
    </w:p>
    <w:p>
      <w:pPr>
        <w:rPr>
          <w:del w:id="61" w:author="shalu.megotia" w:date="2022-04-28T10:05:36Z"/>
          <w:rFonts w:eastAsia="Times New Roman" w:cs="Times New Roman"/>
          <w:b/>
          <w:bCs/>
          <w:color w:val="C00000"/>
        </w:rPr>
      </w:pPr>
    </w:p>
    <w:p>
      <w:pPr>
        <w:rPr>
          <w:del w:id="62" w:author="shalu.megotia" w:date="2022-04-28T10:05:36Z"/>
          <w:rFonts w:eastAsia="Times New Roman" w:cs="Times New Roman"/>
          <w:b/>
          <w:bCs/>
          <w:color w:val="C00000"/>
        </w:rPr>
      </w:pPr>
    </w:p>
    <w:p>
      <w:pPr>
        <w:pageBreakBefore/>
        <w:jc w:val="both"/>
        <w:rPr>
          <w:del w:id="63" w:author="shalu.megotia" w:date="2022-04-28T10:05:36Z"/>
          <w:rFonts w:cs="Arial"/>
          <w:b/>
          <w:u w:val="single"/>
        </w:rPr>
      </w:pPr>
      <w:del w:id="64" w:author="shalu.megotia" w:date="2022-04-28T10:05:36Z">
        <w:bookmarkStart w:id="1" w:name="_Toc241470936"/>
        <w:r>
          <w:rPr>
            <w:rFonts w:cs="Arial"/>
            <w:b/>
            <w:u w:val="single"/>
          </w:rPr>
          <w:delText>Requirement Signoff</w:delText>
        </w:r>
        <w:bookmarkEnd w:id="1"/>
      </w:del>
    </w:p>
    <w:p>
      <w:pPr>
        <w:jc w:val="both"/>
        <w:rPr>
          <w:del w:id="65" w:author="shalu.megotia" w:date="2022-04-28T10:05:36Z"/>
          <w:rFonts w:cs="Arial"/>
          <w:iCs/>
        </w:rPr>
      </w:pPr>
      <w:del w:id="66" w:author="shalu.megotia" w:date="2022-04-28T10:05:36Z">
        <w:r>
          <w:rPr>
            <w:rFonts w:cs="Arial"/>
            <w:iCs/>
          </w:rPr>
          <w:delText xml:space="preserve">As a key stakeholder of this project, I accept that this Document defines my requirements for this project in terms of key deliverables, constraints. This sign-off is an agreement on requirements. </w:delText>
        </w:r>
      </w:del>
    </w:p>
    <w:p>
      <w:pPr>
        <w:jc w:val="both"/>
        <w:rPr>
          <w:del w:id="67" w:author="shalu.megotia" w:date="2022-04-28T10:05:36Z"/>
          <w:rFonts w:cs="Arial"/>
          <w:iCs/>
        </w:rPr>
      </w:pPr>
    </w:p>
    <w:tbl>
      <w:tblPr>
        <w:tblStyle w:val="12"/>
        <w:tblW w:w="9639"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
        <w:gridCol w:w="2652"/>
        <w:gridCol w:w="2693"/>
        <w:gridCol w:w="2268"/>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del w:id="68" w:author="shalu.megotia" w:date="2022-04-28T10:05:36Z"/>
        </w:trPr>
        <w:tc>
          <w:tcPr>
            <w:tcW w:w="467" w:type="dxa"/>
            <w:shd w:val="clear" w:color="auto" w:fill="D9D9D9"/>
            <w:vAlign w:val="center"/>
          </w:tcPr>
          <w:p>
            <w:pPr>
              <w:jc w:val="center"/>
              <w:rPr>
                <w:del w:id="69" w:author="shalu.megotia" w:date="2022-04-28T10:05:36Z"/>
                <w:rFonts w:cs="Arial"/>
                <w:b/>
                <w:iCs/>
              </w:rPr>
            </w:pPr>
            <w:del w:id="70" w:author="shalu.megotia" w:date="2022-04-28T10:05:36Z">
              <w:r>
                <w:rPr>
                  <w:rFonts w:cs="Arial"/>
                  <w:b/>
                  <w:iCs/>
                </w:rPr>
                <w:delText>#</w:delText>
              </w:r>
            </w:del>
          </w:p>
        </w:tc>
        <w:tc>
          <w:tcPr>
            <w:tcW w:w="2652" w:type="dxa"/>
            <w:shd w:val="clear" w:color="auto" w:fill="D9D9D9"/>
            <w:vAlign w:val="center"/>
          </w:tcPr>
          <w:p>
            <w:pPr>
              <w:jc w:val="center"/>
              <w:rPr>
                <w:del w:id="71" w:author="shalu.megotia" w:date="2022-04-28T10:05:36Z"/>
                <w:rFonts w:cs="Arial"/>
                <w:b/>
                <w:iCs/>
              </w:rPr>
            </w:pPr>
            <w:del w:id="72" w:author="shalu.megotia" w:date="2022-04-28T10:05:36Z">
              <w:r>
                <w:rPr>
                  <w:rFonts w:cs="Arial"/>
                  <w:b/>
                  <w:iCs/>
                </w:rPr>
                <w:delText>Name</w:delText>
              </w:r>
            </w:del>
          </w:p>
        </w:tc>
        <w:tc>
          <w:tcPr>
            <w:tcW w:w="2693" w:type="dxa"/>
            <w:shd w:val="clear" w:color="auto" w:fill="D9D9D9"/>
            <w:vAlign w:val="center"/>
          </w:tcPr>
          <w:p>
            <w:pPr>
              <w:jc w:val="center"/>
              <w:rPr>
                <w:del w:id="73" w:author="shalu.megotia" w:date="2022-04-28T10:05:36Z"/>
                <w:rFonts w:cs="Arial"/>
                <w:b/>
                <w:iCs/>
              </w:rPr>
            </w:pPr>
            <w:del w:id="74" w:author="shalu.megotia" w:date="2022-04-28T10:05:36Z">
              <w:r>
                <w:rPr>
                  <w:rFonts w:cs="Arial"/>
                  <w:b/>
                  <w:iCs/>
                </w:rPr>
                <w:delText>Designation</w:delText>
              </w:r>
            </w:del>
          </w:p>
        </w:tc>
        <w:tc>
          <w:tcPr>
            <w:tcW w:w="2268" w:type="dxa"/>
            <w:shd w:val="clear" w:color="auto" w:fill="D9D9D9"/>
            <w:vAlign w:val="center"/>
          </w:tcPr>
          <w:p>
            <w:pPr>
              <w:jc w:val="center"/>
              <w:rPr>
                <w:del w:id="75" w:author="shalu.megotia" w:date="2022-04-28T10:05:36Z"/>
                <w:rFonts w:cs="Arial"/>
                <w:b/>
                <w:iCs/>
              </w:rPr>
            </w:pPr>
            <w:del w:id="76" w:author="shalu.megotia" w:date="2022-04-28T10:05:36Z">
              <w:r>
                <w:rPr>
                  <w:rFonts w:cs="Arial"/>
                  <w:b/>
                  <w:iCs/>
                </w:rPr>
                <w:delText>Signature</w:delText>
              </w:r>
            </w:del>
          </w:p>
        </w:tc>
        <w:tc>
          <w:tcPr>
            <w:tcW w:w="1559" w:type="dxa"/>
            <w:shd w:val="clear" w:color="auto" w:fill="D9D9D9"/>
            <w:vAlign w:val="center"/>
          </w:tcPr>
          <w:p>
            <w:pPr>
              <w:jc w:val="center"/>
              <w:rPr>
                <w:del w:id="77" w:author="shalu.megotia" w:date="2022-04-28T10:05:36Z"/>
                <w:rFonts w:cs="Arial"/>
                <w:b/>
                <w:iCs/>
              </w:rPr>
            </w:pPr>
            <w:del w:id="78" w:author="shalu.megotia" w:date="2022-04-28T10:05:36Z">
              <w:r>
                <w:rPr>
                  <w:rFonts w:cs="Arial"/>
                  <w:b/>
                  <w:iCs/>
                </w:rPr>
                <w:delText>Date</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del w:id="79" w:author="shalu.megotia" w:date="2022-04-28T10:05:36Z"/>
        </w:trPr>
        <w:tc>
          <w:tcPr>
            <w:tcW w:w="467" w:type="dxa"/>
          </w:tcPr>
          <w:p>
            <w:pPr>
              <w:jc w:val="both"/>
              <w:rPr>
                <w:del w:id="80" w:author="shalu.megotia" w:date="2022-04-28T10:05:36Z"/>
                <w:rFonts w:cs="Arial"/>
                <w:iCs/>
              </w:rPr>
            </w:pPr>
          </w:p>
        </w:tc>
        <w:tc>
          <w:tcPr>
            <w:tcW w:w="2652" w:type="dxa"/>
          </w:tcPr>
          <w:p>
            <w:pPr>
              <w:jc w:val="both"/>
              <w:rPr>
                <w:del w:id="81" w:author="shalu.megotia" w:date="2022-04-28T10:05:36Z"/>
                <w:rFonts w:cs="Arial"/>
                <w:iCs/>
              </w:rPr>
            </w:pPr>
          </w:p>
        </w:tc>
        <w:tc>
          <w:tcPr>
            <w:tcW w:w="2693" w:type="dxa"/>
          </w:tcPr>
          <w:p>
            <w:pPr>
              <w:jc w:val="both"/>
              <w:rPr>
                <w:del w:id="82" w:author="shalu.megotia" w:date="2022-04-28T10:05:36Z"/>
                <w:rFonts w:cs="Arial"/>
                <w:iCs/>
              </w:rPr>
            </w:pPr>
          </w:p>
        </w:tc>
        <w:tc>
          <w:tcPr>
            <w:tcW w:w="2268" w:type="dxa"/>
          </w:tcPr>
          <w:p>
            <w:pPr>
              <w:jc w:val="both"/>
              <w:rPr>
                <w:del w:id="83" w:author="shalu.megotia" w:date="2022-04-28T10:05:36Z"/>
                <w:rFonts w:cs="Arial"/>
                <w:iCs/>
              </w:rPr>
            </w:pPr>
          </w:p>
          <w:p>
            <w:pPr>
              <w:jc w:val="both"/>
              <w:rPr>
                <w:del w:id="84" w:author="shalu.megotia" w:date="2022-04-28T10:05:36Z"/>
                <w:rFonts w:cs="Arial"/>
                <w:iCs/>
              </w:rPr>
            </w:pPr>
            <w:del w:id="85" w:author="shalu.megotia" w:date="2022-04-28T10:05:36Z">
              <w:r>
                <w:rPr>
                  <w:rFonts w:cs="Arial"/>
                  <w:iCs/>
                </w:rPr>
                <w:delText>------------------------------</w:delText>
              </w:r>
            </w:del>
          </w:p>
        </w:tc>
        <w:tc>
          <w:tcPr>
            <w:tcW w:w="1559" w:type="dxa"/>
          </w:tcPr>
          <w:p>
            <w:pPr>
              <w:jc w:val="both"/>
              <w:rPr>
                <w:del w:id="86" w:author="shalu.megotia" w:date="2022-04-28T10:05:36Z"/>
                <w:rFonts w:cs="Arial"/>
                <w:i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del w:id="87" w:author="shalu.megotia" w:date="2022-04-28T10:05:36Z"/>
        </w:trPr>
        <w:tc>
          <w:tcPr>
            <w:tcW w:w="467" w:type="dxa"/>
          </w:tcPr>
          <w:p>
            <w:pPr>
              <w:jc w:val="both"/>
              <w:rPr>
                <w:del w:id="88" w:author="shalu.megotia" w:date="2022-04-28T10:05:36Z"/>
                <w:rFonts w:cs="Arial"/>
                <w:iCs/>
              </w:rPr>
            </w:pPr>
          </w:p>
        </w:tc>
        <w:tc>
          <w:tcPr>
            <w:tcW w:w="2652" w:type="dxa"/>
          </w:tcPr>
          <w:p>
            <w:pPr>
              <w:jc w:val="both"/>
              <w:rPr>
                <w:del w:id="89" w:author="shalu.megotia" w:date="2022-04-28T10:05:36Z"/>
                <w:rFonts w:cs="Arial"/>
                <w:iCs/>
              </w:rPr>
            </w:pPr>
          </w:p>
        </w:tc>
        <w:tc>
          <w:tcPr>
            <w:tcW w:w="2693" w:type="dxa"/>
          </w:tcPr>
          <w:p>
            <w:pPr>
              <w:jc w:val="both"/>
              <w:rPr>
                <w:del w:id="90" w:author="shalu.megotia" w:date="2022-04-28T10:05:36Z"/>
                <w:rFonts w:cs="Arial"/>
                <w:iCs/>
              </w:rPr>
            </w:pPr>
          </w:p>
        </w:tc>
        <w:tc>
          <w:tcPr>
            <w:tcW w:w="2268" w:type="dxa"/>
          </w:tcPr>
          <w:p>
            <w:pPr>
              <w:jc w:val="both"/>
              <w:rPr>
                <w:del w:id="91" w:author="shalu.megotia" w:date="2022-04-28T10:05:36Z"/>
                <w:rFonts w:cs="Arial"/>
                <w:iCs/>
              </w:rPr>
            </w:pPr>
          </w:p>
          <w:p>
            <w:pPr>
              <w:jc w:val="both"/>
              <w:rPr>
                <w:del w:id="92" w:author="shalu.megotia" w:date="2022-04-28T10:05:36Z"/>
                <w:rFonts w:cs="Arial"/>
                <w:iCs/>
              </w:rPr>
            </w:pPr>
            <w:del w:id="93" w:author="shalu.megotia" w:date="2022-04-28T10:05:36Z">
              <w:r>
                <w:rPr>
                  <w:rFonts w:cs="Arial"/>
                  <w:iCs/>
                </w:rPr>
                <w:delText>------------------------------</w:delText>
              </w:r>
            </w:del>
          </w:p>
        </w:tc>
        <w:tc>
          <w:tcPr>
            <w:tcW w:w="1559" w:type="dxa"/>
          </w:tcPr>
          <w:p>
            <w:pPr>
              <w:jc w:val="both"/>
              <w:rPr>
                <w:del w:id="94" w:author="shalu.megotia" w:date="2022-04-28T10:05:36Z"/>
                <w:rFonts w:cs="Arial"/>
                <w:i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del w:id="95" w:author="shalu.megotia" w:date="2022-04-28T10:05:36Z"/>
        </w:trPr>
        <w:tc>
          <w:tcPr>
            <w:tcW w:w="467" w:type="dxa"/>
          </w:tcPr>
          <w:p>
            <w:pPr>
              <w:jc w:val="both"/>
              <w:rPr>
                <w:del w:id="96" w:author="shalu.megotia" w:date="2022-04-28T10:05:36Z"/>
                <w:rFonts w:cs="Arial"/>
                <w:iCs/>
              </w:rPr>
            </w:pPr>
          </w:p>
        </w:tc>
        <w:tc>
          <w:tcPr>
            <w:tcW w:w="2652" w:type="dxa"/>
          </w:tcPr>
          <w:p>
            <w:pPr>
              <w:jc w:val="both"/>
              <w:rPr>
                <w:del w:id="97" w:author="shalu.megotia" w:date="2022-04-28T10:05:36Z"/>
                <w:rFonts w:cs="Arial"/>
                <w:iCs/>
              </w:rPr>
            </w:pPr>
          </w:p>
        </w:tc>
        <w:tc>
          <w:tcPr>
            <w:tcW w:w="2693" w:type="dxa"/>
          </w:tcPr>
          <w:p>
            <w:pPr>
              <w:jc w:val="both"/>
              <w:rPr>
                <w:del w:id="98" w:author="shalu.megotia" w:date="2022-04-28T10:05:36Z"/>
                <w:rFonts w:cs="Arial"/>
                <w:iCs/>
              </w:rPr>
            </w:pPr>
          </w:p>
        </w:tc>
        <w:tc>
          <w:tcPr>
            <w:tcW w:w="2268" w:type="dxa"/>
          </w:tcPr>
          <w:p>
            <w:pPr>
              <w:jc w:val="both"/>
              <w:rPr>
                <w:del w:id="99" w:author="shalu.megotia" w:date="2022-04-28T10:05:36Z"/>
                <w:rFonts w:cs="Arial"/>
                <w:iCs/>
              </w:rPr>
            </w:pPr>
          </w:p>
          <w:p>
            <w:pPr>
              <w:jc w:val="both"/>
              <w:rPr>
                <w:del w:id="100" w:author="shalu.megotia" w:date="2022-04-28T10:05:36Z"/>
                <w:rFonts w:cs="Arial"/>
                <w:iCs/>
              </w:rPr>
            </w:pPr>
            <w:del w:id="101" w:author="shalu.megotia" w:date="2022-04-28T10:05:36Z">
              <w:r>
                <w:rPr>
                  <w:rFonts w:cs="Arial"/>
                  <w:iCs/>
                </w:rPr>
                <w:delText>------------------------------</w:delText>
              </w:r>
            </w:del>
          </w:p>
        </w:tc>
        <w:tc>
          <w:tcPr>
            <w:tcW w:w="1559" w:type="dxa"/>
          </w:tcPr>
          <w:p>
            <w:pPr>
              <w:jc w:val="both"/>
              <w:rPr>
                <w:del w:id="102" w:author="shalu.megotia" w:date="2022-04-28T10:05:36Z"/>
                <w:rFonts w:cs="Arial"/>
                <w:iCs/>
              </w:rPr>
            </w:pPr>
          </w:p>
        </w:tc>
      </w:tr>
    </w:tbl>
    <w:p>
      <w:pPr>
        <w:rPr>
          <w:del w:id="103" w:author="shalu.megotia" w:date="2022-04-28T10:05:36Z"/>
        </w:rPr>
      </w:pPr>
    </w:p>
    <w:p>
      <w:pPr>
        <w:pStyle w:val="23"/>
        <w:rPr>
          <w:del w:id="104" w:author="shalu.megotia" w:date="2022-04-28T10:05:36Z"/>
          <w:rFonts w:cs="Calibri"/>
          <w:bCs/>
          <w:color w:val="000000"/>
        </w:rPr>
      </w:pPr>
    </w:p>
    <w:p>
      <w:pPr>
        <w:pStyle w:val="23"/>
        <w:rPr>
          <w:del w:id="105" w:author="shalu.megotia" w:date="2022-04-28T10:05:36Z"/>
          <w:rFonts w:cs="Calibri"/>
          <w:bCs/>
          <w:color w:val="000000"/>
        </w:rPr>
      </w:pPr>
    </w:p>
    <w:p>
      <w:pPr>
        <w:pStyle w:val="23"/>
        <w:rPr>
          <w:del w:id="106" w:author="shalu.megotia" w:date="2022-04-28T10:05:36Z"/>
          <w:rFonts w:cs="Calibri"/>
          <w:bCs/>
          <w:color w:val="000000"/>
        </w:rPr>
      </w:pPr>
    </w:p>
    <w:p>
      <w:pPr>
        <w:pStyle w:val="23"/>
        <w:rPr>
          <w:del w:id="107" w:author="shalu.megotia" w:date="2022-04-28T10:05:36Z"/>
          <w:rFonts w:cs="Calibri"/>
          <w:bCs/>
          <w:color w:val="000000"/>
        </w:rPr>
      </w:pPr>
    </w:p>
    <w:p>
      <w:pPr>
        <w:pStyle w:val="23"/>
        <w:rPr>
          <w:del w:id="108" w:author="shalu.megotia" w:date="2022-04-28T10:05:36Z"/>
          <w:rFonts w:cs="Calibri"/>
          <w:bCs/>
          <w:color w:val="000000"/>
        </w:rPr>
      </w:pPr>
    </w:p>
    <w:p>
      <w:pPr>
        <w:pStyle w:val="23"/>
        <w:rPr>
          <w:del w:id="109" w:author="shalu.megotia" w:date="2022-04-28T10:05:36Z"/>
          <w:rFonts w:cs="Calibri"/>
          <w:bCs/>
          <w:color w:val="000000"/>
        </w:rPr>
      </w:pPr>
    </w:p>
    <w:p>
      <w:pPr>
        <w:pStyle w:val="23"/>
        <w:rPr>
          <w:del w:id="110" w:author="shalu.megotia" w:date="2022-04-28T10:05:36Z"/>
          <w:rFonts w:cs="Calibri"/>
          <w:bCs/>
          <w:color w:val="000000"/>
        </w:rPr>
      </w:pPr>
    </w:p>
    <w:p>
      <w:pPr>
        <w:pStyle w:val="23"/>
        <w:rPr>
          <w:del w:id="111" w:author="shalu.megotia" w:date="2022-04-28T10:05:36Z"/>
          <w:rFonts w:cs="Calibri"/>
          <w:bCs/>
          <w:color w:val="000000"/>
        </w:rPr>
      </w:pPr>
    </w:p>
    <w:p>
      <w:pPr>
        <w:pStyle w:val="23"/>
        <w:rPr>
          <w:del w:id="112" w:author="shalu.megotia" w:date="2022-04-28T10:05:36Z"/>
          <w:rFonts w:cs="Calibri"/>
          <w:bCs/>
          <w:color w:val="000000"/>
        </w:rPr>
      </w:pPr>
    </w:p>
    <w:p>
      <w:pPr>
        <w:pStyle w:val="23"/>
        <w:rPr>
          <w:del w:id="113" w:author="shalu.megotia" w:date="2022-04-28T10:05:36Z"/>
          <w:rFonts w:cs="Calibri"/>
          <w:bCs/>
          <w:color w:val="000000"/>
        </w:rPr>
      </w:pPr>
    </w:p>
    <w:p>
      <w:pPr>
        <w:pStyle w:val="23"/>
        <w:rPr>
          <w:del w:id="114" w:author="shalu.megotia" w:date="2022-04-28T10:05:36Z"/>
          <w:rFonts w:cs="Calibri"/>
          <w:bCs/>
          <w:color w:val="000000"/>
        </w:rPr>
      </w:pPr>
    </w:p>
    <w:p>
      <w:pPr>
        <w:pStyle w:val="23"/>
        <w:rPr>
          <w:del w:id="115" w:author="shalu.megotia" w:date="2022-04-28T10:05:36Z"/>
          <w:rFonts w:cs="Calibri"/>
          <w:bCs/>
          <w:color w:val="000000"/>
        </w:rPr>
      </w:pPr>
    </w:p>
    <w:p>
      <w:pPr>
        <w:pStyle w:val="23"/>
        <w:rPr>
          <w:del w:id="116" w:author="shalu.megotia" w:date="2022-04-28T10:05:36Z"/>
          <w:rFonts w:cs="Calibri"/>
          <w:bCs/>
          <w:color w:val="000000"/>
        </w:rPr>
      </w:pPr>
    </w:p>
    <w:p>
      <w:pPr>
        <w:pStyle w:val="23"/>
        <w:rPr>
          <w:del w:id="117" w:author="shalu.megotia" w:date="2022-04-28T10:05:36Z"/>
          <w:rFonts w:cs="Calibri"/>
          <w:bCs/>
          <w:color w:val="000000"/>
        </w:rPr>
      </w:pPr>
    </w:p>
    <w:p>
      <w:pPr>
        <w:pStyle w:val="23"/>
        <w:rPr>
          <w:del w:id="118" w:author="shalu.megotia" w:date="2022-04-28T10:05:36Z"/>
          <w:rFonts w:cs="Calibri"/>
          <w:bCs/>
          <w:color w:val="000000"/>
        </w:rPr>
      </w:pPr>
    </w:p>
    <w:p>
      <w:pPr>
        <w:pStyle w:val="23"/>
        <w:rPr>
          <w:del w:id="119" w:author="shalu.megotia" w:date="2022-04-28T10:05:36Z"/>
          <w:rFonts w:cs="Calibri"/>
          <w:bCs/>
          <w:color w:val="000000"/>
        </w:rPr>
      </w:pPr>
    </w:p>
    <w:p>
      <w:pPr>
        <w:pStyle w:val="23"/>
        <w:rPr>
          <w:del w:id="120" w:author="shalu.megotia" w:date="2022-04-28T10:05:36Z"/>
          <w:rFonts w:cs="Calibri"/>
          <w:bCs/>
          <w:color w:val="000000"/>
        </w:rPr>
      </w:pPr>
    </w:p>
    <w:p>
      <w:pPr>
        <w:pStyle w:val="23"/>
        <w:rPr>
          <w:del w:id="121" w:author="shalu.megotia" w:date="2022-04-28T10:05:36Z"/>
          <w:rFonts w:cs="Calibri"/>
          <w:bCs/>
          <w:color w:val="000000"/>
        </w:rPr>
      </w:pPr>
    </w:p>
    <w:p>
      <w:pPr>
        <w:pStyle w:val="23"/>
        <w:rPr>
          <w:del w:id="122" w:author="shalu.megotia" w:date="2022-04-28T10:05:36Z"/>
          <w:rFonts w:cs="Calibri"/>
          <w:bCs/>
          <w:color w:val="000000"/>
        </w:rPr>
      </w:pPr>
    </w:p>
    <w:p>
      <w:pPr>
        <w:pStyle w:val="23"/>
        <w:rPr>
          <w:del w:id="123" w:author="shalu.megotia" w:date="2022-04-28T10:05:36Z"/>
          <w:rFonts w:cs="Calibri"/>
          <w:bCs/>
          <w:color w:val="000000"/>
        </w:rPr>
      </w:pPr>
    </w:p>
    <w:p>
      <w:pPr>
        <w:pStyle w:val="23"/>
        <w:rPr>
          <w:del w:id="124" w:author="shalu.megotia" w:date="2022-04-28T10:05:36Z"/>
          <w:rFonts w:cs="Calibri"/>
          <w:bCs/>
          <w:color w:val="000000"/>
        </w:rPr>
      </w:pPr>
    </w:p>
    <w:p>
      <w:pPr>
        <w:pStyle w:val="23"/>
        <w:rPr>
          <w:del w:id="125" w:author="shalu.megotia" w:date="2022-04-28T10:05:36Z"/>
          <w:rFonts w:cs="Calibri"/>
          <w:bCs/>
          <w:color w:val="000000"/>
        </w:rPr>
      </w:pPr>
    </w:p>
    <w:p>
      <w:pPr>
        <w:pStyle w:val="23"/>
        <w:rPr>
          <w:del w:id="126" w:author="shalu.megotia" w:date="2022-04-28T10:05:36Z"/>
          <w:rFonts w:cs="Calibri"/>
          <w:bCs/>
          <w:color w:val="000000"/>
        </w:rPr>
      </w:pPr>
    </w:p>
    <w:p>
      <w:pPr>
        <w:pStyle w:val="23"/>
        <w:rPr>
          <w:del w:id="127" w:author="shalu.megotia" w:date="2022-04-28T10:05:36Z"/>
          <w:rFonts w:cs="Calibri"/>
          <w:bCs/>
          <w:color w:val="000000"/>
        </w:rPr>
      </w:pPr>
    </w:p>
    <w:p>
      <w:pPr>
        <w:pStyle w:val="23"/>
        <w:rPr>
          <w:del w:id="128" w:author="shalu.megotia" w:date="2022-04-28T10:05:36Z"/>
          <w:rFonts w:cs="Calibri"/>
          <w:bCs/>
          <w:color w:val="000000"/>
        </w:rPr>
      </w:pPr>
    </w:p>
    <w:p>
      <w:pPr>
        <w:pStyle w:val="23"/>
        <w:rPr>
          <w:del w:id="129" w:author="shalu.megotia" w:date="2022-04-28T10:05:36Z"/>
          <w:rFonts w:cs="Calibri"/>
          <w:bCs/>
          <w:color w:val="000000"/>
        </w:rPr>
      </w:pPr>
    </w:p>
    <w:p>
      <w:pPr>
        <w:pStyle w:val="23"/>
        <w:rPr>
          <w:del w:id="130" w:author="shalu.megotia" w:date="2022-04-28T10:05:36Z"/>
          <w:rFonts w:cs="Calibri"/>
          <w:bCs/>
          <w:color w:val="000000"/>
        </w:rPr>
      </w:pPr>
    </w:p>
    <w:p>
      <w:pPr>
        <w:pStyle w:val="23"/>
        <w:rPr>
          <w:del w:id="131" w:author="shalu.megotia" w:date="2022-04-28T10:05:36Z"/>
          <w:rFonts w:cs="Calibri"/>
          <w:bCs/>
          <w:color w:val="000000"/>
        </w:rPr>
      </w:pPr>
    </w:p>
    <w:p>
      <w:pPr>
        <w:pStyle w:val="23"/>
        <w:rPr>
          <w:del w:id="132" w:author="shalu.megotia" w:date="2022-04-28T10:05:36Z"/>
          <w:rFonts w:cs="Calibri"/>
          <w:bCs/>
          <w:color w:val="000000"/>
        </w:rPr>
      </w:pPr>
    </w:p>
    <w:p>
      <w:pPr>
        <w:pStyle w:val="23"/>
        <w:rPr>
          <w:del w:id="133" w:author="shalu.megotia" w:date="2022-04-28T10:05:36Z"/>
          <w:rFonts w:cs="Calibri"/>
          <w:bCs/>
          <w:color w:val="000000"/>
        </w:rPr>
      </w:pPr>
    </w:p>
    <w:p>
      <w:pPr>
        <w:pStyle w:val="23"/>
        <w:rPr>
          <w:del w:id="134" w:author="shalu.megotia" w:date="2022-04-28T10:05:36Z"/>
          <w:rFonts w:cs="Calibri"/>
          <w:bCs/>
          <w:color w:val="000000"/>
        </w:rPr>
      </w:pPr>
    </w:p>
    <w:p>
      <w:pPr>
        <w:pStyle w:val="23"/>
        <w:rPr>
          <w:del w:id="135" w:author="shalu.megotia" w:date="2022-04-28T10:05:36Z"/>
          <w:rFonts w:cs="Calibri"/>
          <w:bCs/>
          <w:color w:val="000000"/>
        </w:rPr>
      </w:pPr>
    </w:p>
    <w:p>
      <w:pPr>
        <w:pStyle w:val="23"/>
        <w:rPr>
          <w:del w:id="136" w:author="shalu.megotia" w:date="2022-04-28T10:05:36Z"/>
          <w:rFonts w:cs="Calibri"/>
          <w:bCs/>
          <w:color w:val="000000"/>
        </w:rPr>
      </w:pPr>
    </w:p>
    <w:p>
      <w:pPr>
        <w:pStyle w:val="23"/>
        <w:rPr>
          <w:del w:id="137" w:author="shalu.megotia" w:date="2022-04-28T10:05:36Z"/>
          <w:rFonts w:cs="Calibri"/>
          <w:bCs/>
          <w:color w:val="000000"/>
        </w:rPr>
      </w:pPr>
    </w:p>
    <w:p>
      <w:pPr>
        <w:pStyle w:val="23"/>
        <w:rPr>
          <w:del w:id="138" w:author="shalu.megotia" w:date="2022-04-28T10:05:36Z"/>
          <w:rFonts w:cs="Calibri"/>
          <w:bCs/>
          <w:color w:val="000000"/>
        </w:rPr>
      </w:pPr>
    </w:p>
    <w:p>
      <w:pPr>
        <w:pStyle w:val="23"/>
        <w:rPr>
          <w:del w:id="139" w:author="shalu.megotia" w:date="2022-04-28T10:05:36Z"/>
          <w:rFonts w:cs="Calibri"/>
          <w:bCs/>
          <w:color w:val="000000"/>
        </w:rPr>
      </w:pPr>
    </w:p>
    <w:p>
      <w:pPr>
        <w:pStyle w:val="23"/>
        <w:rPr>
          <w:del w:id="140" w:author="shalu.megotia" w:date="2022-04-28T10:05:36Z"/>
          <w:rFonts w:cs="Calibri"/>
          <w:bCs/>
          <w:color w:val="000000"/>
        </w:rPr>
      </w:pPr>
    </w:p>
    <w:p>
      <w:pPr>
        <w:pStyle w:val="23"/>
        <w:rPr>
          <w:del w:id="141" w:author="shalu.megotia" w:date="2022-04-28T10:05:36Z"/>
          <w:rFonts w:cs="Calibri"/>
          <w:bCs/>
          <w:color w:val="000000"/>
        </w:rPr>
      </w:pPr>
    </w:p>
    <w:p>
      <w:pPr>
        <w:pStyle w:val="23"/>
        <w:rPr>
          <w:del w:id="142" w:author="shalu.megotia" w:date="2022-04-28T10:05:36Z"/>
          <w:rFonts w:cs="Calibri"/>
          <w:bCs/>
          <w:color w:val="000000"/>
        </w:rPr>
      </w:pPr>
    </w:p>
    <w:p>
      <w:pPr>
        <w:pStyle w:val="23"/>
        <w:rPr>
          <w:del w:id="143" w:author="shalu.megotia" w:date="2022-04-28T10:05:36Z"/>
          <w:rFonts w:cs="Calibri"/>
          <w:bCs/>
          <w:color w:val="000000"/>
        </w:rPr>
      </w:pPr>
    </w:p>
    <w:p>
      <w:pPr>
        <w:pStyle w:val="23"/>
        <w:rPr>
          <w:del w:id="144" w:author="shalu.megotia" w:date="2022-04-28T10:05:36Z"/>
          <w:rFonts w:cstheme="minorHAnsi"/>
          <w:b/>
          <w:color w:val="000000"/>
        </w:rPr>
      </w:pPr>
      <w:del w:id="145" w:author="shalu.megotia" w:date="2022-04-28T10:05:36Z">
        <w:r>
          <w:rPr>
            <w:rFonts w:cstheme="minorHAnsi"/>
            <w:b/>
            <w:color w:val="000000"/>
          </w:rPr>
          <w:delText>Document Control</w:delText>
        </w:r>
      </w:del>
    </w:p>
    <w:tbl>
      <w:tblPr>
        <w:tblStyle w:val="12"/>
        <w:tblW w:w="885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68"/>
        <w:gridCol w:w="65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del w:id="146" w:author="shalu.megotia" w:date="2022-04-28T10:05:36Z"/>
        </w:trPr>
        <w:tc>
          <w:tcPr>
            <w:tcW w:w="2268" w:type="dxa"/>
          </w:tcPr>
          <w:p>
            <w:pPr>
              <w:autoSpaceDE w:val="0"/>
              <w:autoSpaceDN w:val="0"/>
              <w:adjustRightInd w:val="0"/>
              <w:rPr>
                <w:del w:id="147" w:author="shalu.megotia" w:date="2022-04-28T10:05:36Z"/>
                <w:rFonts w:cstheme="minorHAnsi"/>
                <w:b/>
                <w:bCs/>
              </w:rPr>
            </w:pPr>
            <w:del w:id="148" w:author="shalu.megotia" w:date="2022-04-28T10:05:36Z">
              <w:r>
                <w:rPr>
                  <w:rFonts w:cstheme="minorHAnsi"/>
                  <w:b/>
                </w:rPr>
                <w:delText>Document Description:</w:delText>
              </w:r>
            </w:del>
          </w:p>
        </w:tc>
        <w:tc>
          <w:tcPr>
            <w:tcW w:w="6588" w:type="dxa"/>
          </w:tcPr>
          <w:p>
            <w:pPr>
              <w:pStyle w:val="14"/>
              <w:jc w:val="both"/>
              <w:rPr>
                <w:del w:id="149" w:author="shalu.megotia" w:date="2022-04-28T10:05:36Z"/>
                <w:rFonts w:cstheme="minorHAnsi"/>
                <w:bCs/>
              </w:rPr>
            </w:pPr>
            <w:del w:id="150" w:author="shalu.megotia" w:date="2022-04-28T10:05:36Z">
              <w:r>
                <w:rPr>
                  <w:rFonts w:cstheme="minorHAnsi"/>
                </w:rPr>
                <w:delText>This document is intended to explain the business processes of the customer, as understood by the Pune center of Ebix Technologies Pvt Ltd. and to document how these business processes are implemented using the computerized system.</w:delText>
              </w:r>
            </w:del>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del w:id="151" w:author="shalu.megotia" w:date="2022-04-28T10:05:36Z"/>
        </w:trPr>
        <w:tc>
          <w:tcPr>
            <w:tcW w:w="2268" w:type="dxa"/>
          </w:tcPr>
          <w:p>
            <w:pPr>
              <w:autoSpaceDE w:val="0"/>
              <w:autoSpaceDN w:val="0"/>
              <w:adjustRightInd w:val="0"/>
              <w:rPr>
                <w:del w:id="152" w:author="shalu.megotia" w:date="2022-04-28T10:05:36Z"/>
                <w:rFonts w:cstheme="minorHAnsi"/>
                <w:b/>
              </w:rPr>
            </w:pPr>
            <w:del w:id="153" w:author="shalu.megotia" w:date="2022-04-28T10:05:36Z">
              <w:r>
                <w:rPr>
                  <w:rFonts w:cstheme="minorHAnsi"/>
                  <w:b/>
                </w:rPr>
                <w:delText>Document Identification:</w:delText>
              </w:r>
            </w:del>
          </w:p>
        </w:tc>
        <w:tc>
          <w:tcPr>
            <w:tcW w:w="6588" w:type="dxa"/>
          </w:tcPr>
          <w:p>
            <w:pPr>
              <w:autoSpaceDE w:val="0"/>
              <w:autoSpaceDN w:val="0"/>
              <w:adjustRightInd w:val="0"/>
              <w:rPr>
                <w:del w:id="154" w:author="shalu.megotia" w:date="2022-04-28T10:05:36Z"/>
                <w:rFonts w:cstheme="minorHAnsi"/>
              </w:rPr>
            </w:pPr>
            <w:del w:id="155" w:author="shalu.megotia" w:date="2022-04-28T10:05:36Z">
              <w:r>
                <w:rPr>
                  <w:rFonts w:cstheme="minorHAnsi"/>
                </w:rPr>
                <w:delText>SW/T12</w:delText>
              </w:r>
            </w:del>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del w:id="156" w:author="shalu.megotia" w:date="2022-04-28T10:05:36Z"/>
        </w:trPr>
        <w:tc>
          <w:tcPr>
            <w:tcW w:w="2268" w:type="dxa"/>
          </w:tcPr>
          <w:p>
            <w:pPr>
              <w:autoSpaceDE w:val="0"/>
              <w:autoSpaceDN w:val="0"/>
              <w:adjustRightInd w:val="0"/>
              <w:rPr>
                <w:del w:id="157" w:author="shalu.megotia" w:date="2022-04-28T10:05:36Z"/>
                <w:rFonts w:cstheme="minorHAnsi"/>
                <w:b/>
              </w:rPr>
            </w:pPr>
            <w:del w:id="158" w:author="shalu.megotia" w:date="2022-04-28T10:05:36Z">
              <w:r>
                <w:rPr>
                  <w:rFonts w:cstheme="minorHAnsi"/>
                  <w:b/>
                </w:rPr>
                <w:delText>Security Classification:</w:delText>
              </w:r>
            </w:del>
          </w:p>
        </w:tc>
        <w:tc>
          <w:tcPr>
            <w:tcW w:w="6588" w:type="dxa"/>
          </w:tcPr>
          <w:p>
            <w:pPr>
              <w:autoSpaceDE w:val="0"/>
              <w:autoSpaceDN w:val="0"/>
              <w:adjustRightInd w:val="0"/>
              <w:rPr>
                <w:del w:id="159" w:author="shalu.megotia" w:date="2022-04-28T10:05:36Z"/>
                <w:rFonts w:cstheme="minorHAnsi"/>
              </w:rPr>
            </w:pPr>
            <w:del w:id="160" w:author="shalu.megotia" w:date="2022-04-28T10:05:36Z">
              <w:r>
                <w:rPr>
                  <w:rFonts w:cstheme="minorHAnsi"/>
                </w:rPr>
                <w:delText>Customer Confidential</w:delText>
              </w:r>
            </w:del>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del w:id="161" w:author="shalu.megotia" w:date="2022-04-28T10:05:36Z"/>
        </w:trPr>
        <w:tc>
          <w:tcPr>
            <w:tcW w:w="2268" w:type="dxa"/>
          </w:tcPr>
          <w:p>
            <w:pPr>
              <w:autoSpaceDE w:val="0"/>
              <w:autoSpaceDN w:val="0"/>
              <w:adjustRightInd w:val="0"/>
              <w:rPr>
                <w:del w:id="162" w:author="shalu.megotia" w:date="2022-04-28T10:05:36Z"/>
                <w:rFonts w:cstheme="minorHAnsi"/>
                <w:b/>
              </w:rPr>
            </w:pPr>
            <w:del w:id="163" w:author="shalu.megotia" w:date="2022-04-28T10:05:36Z">
              <w:r>
                <w:rPr>
                  <w:rFonts w:cstheme="minorHAnsi"/>
                  <w:b/>
                </w:rPr>
                <w:delText>Location:</w:delText>
              </w:r>
            </w:del>
          </w:p>
        </w:tc>
        <w:tc>
          <w:tcPr>
            <w:tcW w:w="6588" w:type="dxa"/>
          </w:tcPr>
          <w:p>
            <w:pPr>
              <w:pStyle w:val="23"/>
              <w:rPr>
                <w:del w:id="164" w:author="shalu.megotia" w:date="2022-04-28T10:05:36Z"/>
                <w:rFonts w:cstheme="minorHAnsi"/>
              </w:rPr>
            </w:pPr>
            <w:del w:id="165" w:author="shalu.megotia" w:date="2022-04-28T10:05:36Z">
              <w:r>
                <w:rPr>
                  <w:rFonts w:cstheme="minorHAnsi"/>
                </w:rPr>
                <w:delText>QMS Server</w:delText>
              </w:r>
            </w:del>
          </w:p>
        </w:tc>
      </w:tr>
    </w:tbl>
    <w:p>
      <w:pPr>
        <w:pStyle w:val="23"/>
        <w:rPr>
          <w:del w:id="166" w:author="shalu.megotia" w:date="2022-04-28T10:05:36Z"/>
          <w:rFonts w:cstheme="minorHAnsi"/>
        </w:rPr>
      </w:pPr>
    </w:p>
    <w:tbl>
      <w:tblPr>
        <w:tblStyle w:val="12"/>
        <w:tblW w:w="8741"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446"/>
        <w:gridCol w:w="3775"/>
        <w:gridCol w:w="252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58" w:hRule="atLeast"/>
          <w:del w:id="167" w:author="shalu.megotia" w:date="2022-04-28T10:05:36Z"/>
        </w:trPr>
        <w:tc>
          <w:tcPr>
            <w:tcW w:w="8741" w:type="dxa"/>
            <w:gridSpan w:val="3"/>
            <w:tcBorders>
              <w:top w:val="single" w:color="auto" w:sz="12" w:space="0"/>
              <w:bottom w:val="single" w:color="auto" w:sz="4" w:space="0"/>
            </w:tcBorders>
            <w:shd w:val="clear" w:color="auto" w:fill="D9D9D9"/>
            <w:vAlign w:val="center"/>
          </w:tcPr>
          <w:p>
            <w:pPr>
              <w:pStyle w:val="53"/>
              <w:rPr>
                <w:del w:id="168" w:author="shalu.megotia" w:date="2022-04-28T10:05:36Z"/>
                <w:rFonts w:cstheme="minorHAnsi"/>
              </w:rPr>
            </w:pPr>
            <w:del w:id="169" w:author="shalu.megotia" w:date="2022-04-28T10:05:36Z">
              <w:r>
                <w:rPr>
                  <w:rFonts w:cstheme="minorHAnsi"/>
                </w:rPr>
                <w:delText>Authorization</w:delText>
              </w:r>
            </w:del>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23" w:hRule="atLeast"/>
          <w:del w:id="170" w:author="shalu.megotia" w:date="2022-04-28T10:05:36Z"/>
        </w:trPr>
        <w:tc>
          <w:tcPr>
            <w:tcW w:w="2446" w:type="dxa"/>
            <w:tcBorders>
              <w:top w:val="single" w:color="auto" w:sz="4" w:space="0"/>
            </w:tcBorders>
          </w:tcPr>
          <w:p>
            <w:pPr>
              <w:rPr>
                <w:del w:id="171" w:author="shalu.megotia" w:date="2022-04-28T10:05:36Z"/>
                <w:rFonts w:cstheme="minorHAnsi"/>
              </w:rPr>
            </w:pPr>
          </w:p>
        </w:tc>
        <w:tc>
          <w:tcPr>
            <w:tcW w:w="3775" w:type="dxa"/>
            <w:tcBorders>
              <w:top w:val="single" w:color="auto" w:sz="4" w:space="0"/>
              <w:bottom w:val="single" w:color="auto" w:sz="4" w:space="0"/>
            </w:tcBorders>
            <w:vAlign w:val="center"/>
          </w:tcPr>
          <w:p>
            <w:pPr>
              <w:tabs>
                <w:tab w:val="center" w:pos="1368"/>
              </w:tabs>
              <w:jc w:val="center"/>
              <w:rPr>
                <w:del w:id="172" w:author="shalu.megotia" w:date="2022-04-28T10:05:36Z"/>
                <w:rFonts w:cstheme="minorHAnsi"/>
                <w:b/>
                <w:bCs/>
              </w:rPr>
            </w:pPr>
            <w:del w:id="173" w:author="shalu.megotia" w:date="2022-04-28T10:05:36Z">
              <w:r>
                <w:rPr>
                  <w:rFonts w:cstheme="minorHAnsi"/>
                  <w:b/>
                  <w:bCs/>
                </w:rPr>
                <w:delText>Name of the person</w:delText>
              </w:r>
            </w:del>
          </w:p>
        </w:tc>
        <w:tc>
          <w:tcPr>
            <w:tcW w:w="2520" w:type="dxa"/>
            <w:tcBorders>
              <w:top w:val="single" w:color="auto" w:sz="4" w:space="0"/>
              <w:bottom w:val="single" w:color="auto" w:sz="4" w:space="0"/>
            </w:tcBorders>
            <w:vAlign w:val="center"/>
          </w:tcPr>
          <w:p>
            <w:pPr>
              <w:jc w:val="center"/>
              <w:rPr>
                <w:del w:id="174" w:author="shalu.megotia" w:date="2022-04-28T10:05:36Z"/>
                <w:rFonts w:cstheme="minorHAnsi"/>
                <w:b/>
                <w:bCs/>
              </w:rPr>
            </w:pPr>
            <w:del w:id="175" w:author="shalu.megotia" w:date="2022-04-28T10:05:36Z">
              <w:r>
                <w:rPr>
                  <w:rFonts w:cstheme="minorHAnsi"/>
                  <w:b/>
                  <w:bCs/>
                </w:rPr>
                <w:delText xml:space="preserve">Date </w:delText>
              </w:r>
            </w:del>
            <w:del w:id="176" w:author="shalu.megotia" w:date="2022-04-28T10:05:36Z">
              <w:r>
                <w:rPr>
                  <w:rFonts w:cstheme="minorHAnsi"/>
                  <w:bCs/>
                </w:rPr>
                <w:delText>(dd-mmm-yyyy)</w:delText>
              </w:r>
            </w:del>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5" w:hRule="exact"/>
          <w:del w:id="177" w:author="shalu.megotia" w:date="2022-04-28T10:05:36Z"/>
        </w:trPr>
        <w:tc>
          <w:tcPr>
            <w:tcW w:w="2446" w:type="dxa"/>
            <w:vAlign w:val="center"/>
          </w:tcPr>
          <w:p>
            <w:pPr>
              <w:pStyle w:val="52"/>
              <w:rPr>
                <w:del w:id="178" w:author="shalu.megotia" w:date="2022-04-28T10:05:36Z"/>
                <w:rFonts w:cstheme="minorHAnsi"/>
              </w:rPr>
            </w:pPr>
            <w:del w:id="179" w:author="shalu.megotia" w:date="2022-04-28T10:05:36Z">
              <w:r>
                <w:rPr>
                  <w:rFonts w:cstheme="minorHAnsi"/>
                </w:rPr>
                <w:delText>Prepared by:</w:delText>
              </w:r>
            </w:del>
          </w:p>
        </w:tc>
        <w:tc>
          <w:tcPr>
            <w:tcW w:w="3775" w:type="dxa"/>
            <w:vAlign w:val="center"/>
          </w:tcPr>
          <w:p>
            <w:pPr>
              <w:rPr>
                <w:del w:id="180" w:author="shalu.megotia" w:date="2022-04-28T10:05:36Z"/>
                <w:rFonts w:cstheme="minorHAnsi"/>
              </w:rPr>
            </w:pPr>
            <w:del w:id="181" w:author="shalu.megotia" w:date="2022-04-28T10:05:36Z">
              <w:r>
                <w:rPr>
                  <w:rFonts w:cstheme="minorHAnsi"/>
                </w:rPr>
                <w:delText>Neeraj Shrivastava</w:delText>
              </w:r>
            </w:del>
          </w:p>
        </w:tc>
        <w:tc>
          <w:tcPr>
            <w:tcW w:w="2520" w:type="dxa"/>
          </w:tcPr>
          <w:p>
            <w:pPr>
              <w:rPr>
                <w:del w:id="182" w:author="shalu.megotia" w:date="2022-04-28T10:05:36Z"/>
                <w:rFonts w:cstheme="minorHAnsi"/>
              </w:rPr>
            </w:pPr>
            <w:del w:id="183" w:author="shalu.megotia" w:date="2022-04-28T10:05:36Z">
              <w:r>
                <w:rPr>
                  <w:rFonts w:cstheme="minorHAnsi"/>
                </w:rPr>
                <w:delText>31/03/2021</w:delText>
              </w:r>
            </w:del>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5" w:hRule="exact"/>
          <w:del w:id="184" w:author="shalu.megotia" w:date="2022-04-28T10:05:36Z"/>
        </w:trPr>
        <w:tc>
          <w:tcPr>
            <w:tcW w:w="2446" w:type="dxa"/>
            <w:vAlign w:val="center"/>
          </w:tcPr>
          <w:p>
            <w:pPr>
              <w:rPr>
                <w:del w:id="185" w:author="shalu.megotia" w:date="2022-04-28T10:05:36Z"/>
                <w:rFonts w:cstheme="minorHAnsi"/>
                <w:b/>
                <w:bCs/>
              </w:rPr>
            </w:pPr>
            <w:del w:id="186" w:author="shalu.megotia" w:date="2022-04-28T10:05:36Z">
              <w:r>
                <w:rPr>
                  <w:rFonts w:cstheme="minorHAnsi"/>
                  <w:b/>
                  <w:bCs/>
                </w:rPr>
                <w:delText>Reviewed by:</w:delText>
              </w:r>
            </w:del>
          </w:p>
        </w:tc>
        <w:tc>
          <w:tcPr>
            <w:tcW w:w="3775" w:type="dxa"/>
            <w:vAlign w:val="center"/>
          </w:tcPr>
          <w:p>
            <w:pPr>
              <w:rPr>
                <w:del w:id="187" w:author="shalu.megotia" w:date="2022-04-28T10:05:36Z"/>
                <w:rFonts w:cstheme="minorHAnsi"/>
              </w:rPr>
            </w:pPr>
            <w:del w:id="188" w:author="shalu.megotia" w:date="2022-04-28T10:05:36Z">
              <w:r>
                <w:rPr>
                  <w:rFonts w:cstheme="minorHAnsi"/>
                </w:rPr>
                <w:delText xml:space="preserve"> </w:delText>
              </w:r>
            </w:del>
          </w:p>
        </w:tc>
        <w:tc>
          <w:tcPr>
            <w:tcW w:w="2520" w:type="dxa"/>
            <w:vAlign w:val="center"/>
          </w:tcPr>
          <w:p>
            <w:pPr>
              <w:rPr>
                <w:del w:id="189" w:author="shalu.megotia" w:date="2022-04-28T10:05:36Z"/>
                <w:rFonts w:cstheme="minorHAnsi"/>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5" w:hRule="exact"/>
          <w:del w:id="190" w:author="shalu.megotia" w:date="2022-04-28T10:05:36Z"/>
        </w:trPr>
        <w:tc>
          <w:tcPr>
            <w:tcW w:w="2446" w:type="dxa"/>
            <w:vAlign w:val="center"/>
          </w:tcPr>
          <w:p>
            <w:pPr>
              <w:rPr>
                <w:del w:id="191" w:author="shalu.megotia" w:date="2022-04-28T10:05:36Z"/>
                <w:rFonts w:cstheme="minorHAnsi"/>
                <w:b/>
                <w:bCs/>
              </w:rPr>
            </w:pPr>
            <w:del w:id="192" w:author="shalu.megotia" w:date="2022-04-28T10:05:36Z">
              <w:r>
                <w:rPr>
                  <w:rFonts w:cstheme="minorHAnsi"/>
                  <w:b/>
                  <w:bCs/>
                </w:rPr>
                <w:delText>Approved by:</w:delText>
              </w:r>
            </w:del>
          </w:p>
        </w:tc>
        <w:tc>
          <w:tcPr>
            <w:tcW w:w="3775" w:type="dxa"/>
            <w:vAlign w:val="center"/>
          </w:tcPr>
          <w:p>
            <w:pPr>
              <w:rPr>
                <w:del w:id="193" w:author="shalu.megotia" w:date="2022-04-28T10:05:36Z"/>
                <w:rFonts w:cstheme="minorHAnsi"/>
              </w:rPr>
            </w:pPr>
            <w:del w:id="194" w:author="shalu.megotia" w:date="2022-04-28T10:05:36Z">
              <w:r>
                <w:rPr>
                  <w:rFonts w:cstheme="minorHAnsi"/>
                </w:rPr>
                <w:delText xml:space="preserve"> </w:delText>
              </w:r>
            </w:del>
          </w:p>
        </w:tc>
        <w:tc>
          <w:tcPr>
            <w:tcW w:w="2520" w:type="dxa"/>
            <w:vAlign w:val="center"/>
          </w:tcPr>
          <w:p>
            <w:pPr>
              <w:rPr>
                <w:del w:id="195" w:author="shalu.megotia" w:date="2022-04-28T10:05:36Z"/>
                <w:rFonts w:cstheme="minorHAnsi"/>
              </w:rPr>
            </w:pPr>
            <w:del w:id="196" w:author="shalu.megotia" w:date="2022-04-28T10:05:36Z">
              <w:r>
                <w:rPr>
                  <w:rFonts w:cstheme="minorHAnsi"/>
                </w:rPr>
                <w:delText xml:space="preserve"> </w:delText>
              </w:r>
            </w:del>
          </w:p>
        </w:tc>
      </w:tr>
    </w:tbl>
    <w:p>
      <w:pPr>
        <w:pStyle w:val="23"/>
        <w:rPr>
          <w:del w:id="197" w:author="shalu.megotia" w:date="2022-04-28T10:05:36Z"/>
          <w:rFonts w:cstheme="minorHAnsi"/>
        </w:rPr>
      </w:pPr>
    </w:p>
    <w:tbl>
      <w:tblPr>
        <w:tblStyle w:val="12"/>
        <w:tblW w:w="885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188"/>
        <w:gridCol w:w="1687"/>
        <w:gridCol w:w="1550"/>
        <w:gridCol w:w="1054"/>
        <w:gridCol w:w="1923"/>
        <w:gridCol w:w="14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del w:id="198" w:author="shalu.megotia" w:date="2022-04-28T10:05:36Z"/>
        </w:trPr>
        <w:tc>
          <w:tcPr>
            <w:tcW w:w="8856" w:type="dxa"/>
            <w:gridSpan w:val="6"/>
            <w:shd w:val="clear" w:color="auto" w:fill="C0C0C0"/>
          </w:tcPr>
          <w:p>
            <w:pPr>
              <w:pStyle w:val="23"/>
              <w:jc w:val="center"/>
              <w:rPr>
                <w:del w:id="199" w:author="shalu.megotia" w:date="2022-04-28T10:05:36Z"/>
                <w:rFonts w:cstheme="minorHAnsi"/>
              </w:rPr>
            </w:pPr>
            <w:del w:id="200" w:author="shalu.megotia" w:date="2022-04-28T10:05:36Z">
              <w:r>
                <w:rPr>
                  <w:rFonts w:cstheme="minorHAnsi"/>
                  <w:bCs/>
                  <w:color w:val="000000"/>
                </w:rPr>
                <w:delText>Change Log</w:delText>
              </w:r>
            </w:del>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del w:id="201" w:author="shalu.megotia" w:date="2022-04-28T10:05:36Z"/>
        </w:trPr>
        <w:tc>
          <w:tcPr>
            <w:tcW w:w="1188" w:type="dxa"/>
          </w:tcPr>
          <w:p>
            <w:pPr>
              <w:autoSpaceDE w:val="0"/>
              <w:autoSpaceDN w:val="0"/>
              <w:adjustRightInd w:val="0"/>
              <w:jc w:val="center"/>
              <w:rPr>
                <w:del w:id="202" w:author="shalu.megotia" w:date="2022-04-28T10:05:36Z"/>
                <w:rFonts w:cstheme="minorHAnsi"/>
                <w:b/>
              </w:rPr>
            </w:pPr>
            <w:del w:id="203" w:author="shalu.megotia" w:date="2022-04-28T10:05:36Z">
              <w:r>
                <w:rPr>
                  <w:rFonts w:cstheme="minorHAnsi"/>
                  <w:b/>
                </w:rPr>
                <w:delText>Document</w:delText>
              </w:r>
            </w:del>
          </w:p>
          <w:p>
            <w:pPr>
              <w:autoSpaceDE w:val="0"/>
              <w:autoSpaceDN w:val="0"/>
              <w:adjustRightInd w:val="0"/>
              <w:jc w:val="center"/>
              <w:rPr>
                <w:del w:id="204" w:author="shalu.megotia" w:date="2022-04-28T10:05:36Z"/>
                <w:rFonts w:cstheme="minorHAnsi"/>
                <w:bCs/>
              </w:rPr>
            </w:pPr>
            <w:del w:id="205" w:author="shalu.megotia" w:date="2022-04-28T10:05:36Z">
              <w:r>
                <w:rPr>
                  <w:rFonts w:cstheme="minorHAnsi"/>
                  <w:b/>
                </w:rPr>
                <w:delText>Version</w:delText>
              </w:r>
            </w:del>
          </w:p>
        </w:tc>
        <w:tc>
          <w:tcPr>
            <w:tcW w:w="1687" w:type="dxa"/>
          </w:tcPr>
          <w:p>
            <w:pPr>
              <w:autoSpaceDE w:val="0"/>
              <w:autoSpaceDN w:val="0"/>
              <w:adjustRightInd w:val="0"/>
              <w:jc w:val="center"/>
              <w:rPr>
                <w:del w:id="206" w:author="shalu.megotia" w:date="2022-04-28T10:05:36Z"/>
                <w:rFonts w:cstheme="minorHAnsi"/>
                <w:b/>
              </w:rPr>
            </w:pPr>
            <w:del w:id="207" w:author="shalu.megotia" w:date="2022-04-28T10:05:36Z">
              <w:r>
                <w:rPr>
                  <w:rFonts w:cstheme="minorHAnsi"/>
                  <w:b/>
                </w:rPr>
                <w:delText>Date of Change</w:delText>
              </w:r>
            </w:del>
          </w:p>
          <w:p>
            <w:pPr>
              <w:autoSpaceDE w:val="0"/>
              <w:autoSpaceDN w:val="0"/>
              <w:adjustRightInd w:val="0"/>
              <w:rPr>
                <w:del w:id="208" w:author="shalu.megotia" w:date="2022-04-28T10:05:36Z"/>
                <w:rFonts w:cstheme="minorHAnsi"/>
                <w:bCs/>
              </w:rPr>
            </w:pPr>
          </w:p>
        </w:tc>
        <w:tc>
          <w:tcPr>
            <w:tcW w:w="1550" w:type="dxa"/>
          </w:tcPr>
          <w:p>
            <w:pPr>
              <w:autoSpaceDE w:val="0"/>
              <w:autoSpaceDN w:val="0"/>
              <w:adjustRightInd w:val="0"/>
              <w:rPr>
                <w:del w:id="209" w:author="shalu.megotia" w:date="2022-04-28T10:05:36Z"/>
                <w:rFonts w:cstheme="minorHAnsi"/>
                <w:bCs/>
              </w:rPr>
            </w:pPr>
            <w:del w:id="210" w:author="shalu.megotia" w:date="2022-04-28T10:05:36Z">
              <w:r>
                <w:rPr>
                  <w:rFonts w:cstheme="minorHAnsi"/>
                  <w:b/>
                </w:rPr>
                <w:delText>Section</w:delText>
              </w:r>
            </w:del>
          </w:p>
        </w:tc>
        <w:tc>
          <w:tcPr>
            <w:tcW w:w="1054" w:type="dxa"/>
          </w:tcPr>
          <w:p>
            <w:pPr>
              <w:autoSpaceDE w:val="0"/>
              <w:autoSpaceDN w:val="0"/>
              <w:adjustRightInd w:val="0"/>
              <w:jc w:val="center"/>
              <w:rPr>
                <w:del w:id="211" w:author="shalu.megotia" w:date="2022-04-28T10:05:36Z"/>
                <w:rFonts w:cstheme="minorHAnsi"/>
                <w:b/>
              </w:rPr>
            </w:pPr>
            <w:del w:id="212" w:author="shalu.megotia" w:date="2022-04-28T10:05:36Z">
              <w:r>
                <w:rPr>
                  <w:rFonts w:cstheme="minorHAnsi"/>
                  <w:b/>
                </w:rPr>
                <w:delText>A/M/D</w:delText>
              </w:r>
            </w:del>
          </w:p>
          <w:p>
            <w:pPr>
              <w:autoSpaceDE w:val="0"/>
              <w:autoSpaceDN w:val="0"/>
              <w:adjustRightInd w:val="0"/>
              <w:rPr>
                <w:del w:id="213" w:author="shalu.megotia" w:date="2022-04-28T10:05:36Z"/>
                <w:rFonts w:cstheme="minorHAnsi"/>
                <w:bCs/>
              </w:rPr>
            </w:pPr>
          </w:p>
        </w:tc>
        <w:tc>
          <w:tcPr>
            <w:tcW w:w="1923" w:type="dxa"/>
          </w:tcPr>
          <w:p>
            <w:pPr>
              <w:autoSpaceDE w:val="0"/>
              <w:autoSpaceDN w:val="0"/>
              <w:adjustRightInd w:val="0"/>
              <w:rPr>
                <w:del w:id="214" w:author="shalu.megotia" w:date="2022-04-28T10:05:36Z"/>
                <w:rFonts w:cstheme="minorHAnsi"/>
                <w:bCs/>
              </w:rPr>
            </w:pPr>
            <w:del w:id="215" w:author="shalu.megotia" w:date="2022-04-28T10:05:36Z">
              <w:r>
                <w:rPr>
                  <w:rFonts w:cstheme="minorHAnsi"/>
                  <w:b/>
                </w:rPr>
                <w:delText>Brief description of change</w:delText>
              </w:r>
            </w:del>
          </w:p>
        </w:tc>
        <w:tc>
          <w:tcPr>
            <w:tcW w:w="1454" w:type="dxa"/>
          </w:tcPr>
          <w:p>
            <w:pPr>
              <w:autoSpaceDE w:val="0"/>
              <w:autoSpaceDN w:val="0"/>
              <w:adjustRightInd w:val="0"/>
              <w:jc w:val="center"/>
              <w:rPr>
                <w:del w:id="216" w:author="shalu.megotia" w:date="2022-04-28T10:05:36Z"/>
                <w:rFonts w:cstheme="minorHAnsi"/>
                <w:b/>
              </w:rPr>
            </w:pPr>
            <w:del w:id="217" w:author="shalu.megotia" w:date="2022-04-28T10:05:36Z">
              <w:r>
                <w:rPr>
                  <w:rFonts w:cstheme="minorHAnsi"/>
                  <w:b/>
                </w:rPr>
                <w:delText>Reviewed by</w:delText>
              </w:r>
            </w:del>
          </w:p>
          <w:p>
            <w:pPr>
              <w:autoSpaceDE w:val="0"/>
              <w:autoSpaceDN w:val="0"/>
              <w:adjustRightInd w:val="0"/>
              <w:rPr>
                <w:del w:id="218" w:author="shalu.megotia" w:date="2022-04-28T10:05:36Z"/>
                <w:rFonts w:cstheme="minorHAnsi"/>
                <w:bC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del w:id="219" w:author="shalu.megotia" w:date="2022-04-28T10:05:36Z"/>
        </w:trPr>
        <w:tc>
          <w:tcPr>
            <w:tcW w:w="1188" w:type="dxa"/>
          </w:tcPr>
          <w:p>
            <w:pPr>
              <w:autoSpaceDE w:val="0"/>
              <w:autoSpaceDN w:val="0"/>
              <w:adjustRightInd w:val="0"/>
              <w:rPr>
                <w:del w:id="220" w:author="shalu.megotia" w:date="2022-04-28T10:05:36Z"/>
                <w:rFonts w:cstheme="minorHAnsi"/>
                <w:bCs/>
              </w:rPr>
            </w:pPr>
            <w:del w:id="221" w:author="shalu.megotia" w:date="2022-04-28T10:05:36Z">
              <w:r>
                <w:rPr>
                  <w:rFonts w:cstheme="minorHAnsi"/>
                  <w:bCs/>
                </w:rPr>
                <w:delText>1.0</w:delText>
              </w:r>
            </w:del>
          </w:p>
        </w:tc>
        <w:tc>
          <w:tcPr>
            <w:tcW w:w="1687" w:type="dxa"/>
          </w:tcPr>
          <w:p>
            <w:pPr>
              <w:autoSpaceDE w:val="0"/>
              <w:autoSpaceDN w:val="0"/>
              <w:adjustRightInd w:val="0"/>
              <w:rPr>
                <w:del w:id="222" w:author="shalu.megotia" w:date="2022-04-28T10:05:36Z"/>
                <w:rFonts w:cstheme="minorHAnsi"/>
                <w:bCs/>
              </w:rPr>
            </w:pPr>
            <w:del w:id="223" w:author="shalu.megotia" w:date="2022-04-28T10:05:36Z">
              <w:r>
                <w:rPr>
                  <w:rFonts w:cs="Calibri"/>
                </w:rPr>
                <w:delText>03/04/2021</w:delText>
              </w:r>
            </w:del>
          </w:p>
        </w:tc>
        <w:tc>
          <w:tcPr>
            <w:tcW w:w="1550" w:type="dxa"/>
          </w:tcPr>
          <w:p>
            <w:pPr>
              <w:autoSpaceDE w:val="0"/>
              <w:autoSpaceDN w:val="0"/>
              <w:adjustRightInd w:val="0"/>
              <w:rPr>
                <w:del w:id="224" w:author="shalu.megotia" w:date="2022-04-28T10:05:36Z"/>
                <w:rFonts w:cstheme="minorHAnsi"/>
                <w:bCs/>
              </w:rPr>
            </w:pPr>
            <w:del w:id="225" w:author="shalu.megotia" w:date="2022-04-28T10:05:36Z">
              <w:r>
                <w:rPr>
                  <w:rFonts w:cs="Calibri"/>
                </w:rPr>
                <w:delText>FSD prepared</w:delText>
              </w:r>
            </w:del>
          </w:p>
        </w:tc>
        <w:tc>
          <w:tcPr>
            <w:tcW w:w="1054" w:type="dxa"/>
          </w:tcPr>
          <w:p>
            <w:pPr>
              <w:autoSpaceDE w:val="0"/>
              <w:autoSpaceDN w:val="0"/>
              <w:adjustRightInd w:val="0"/>
              <w:rPr>
                <w:del w:id="226" w:author="shalu.megotia" w:date="2022-04-28T10:05:36Z"/>
                <w:rFonts w:cstheme="minorHAnsi"/>
                <w:bCs/>
              </w:rPr>
            </w:pPr>
            <w:del w:id="227" w:author="shalu.megotia" w:date="2022-04-28T10:05:36Z">
              <w:r>
                <w:rPr>
                  <w:rFonts w:cstheme="minorHAnsi"/>
                  <w:bCs/>
                </w:rPr>
                <w:delText>A</w:delText>
              </w:r>
            </w:del>
          </w:p>
        </w:tc>
        <w:tc>
          <w:tcPr>
            <w:tcW w:w="1923" w:type="dxa"/>
          </w:tcPr>
          <w:p>
            <w:pPr>
              <w:autoSpaceDE w:val="0"/>
              <w:autoSpaceDN w:val="0"/>
              <w:adjustRightInd w:val="0"/>
              <w:rPr>
                <w:del w:id="228" w:author="shalu.megotia" w:date="2022-04-28T10:05:36Z"/>
                <w:rFonts w:cstheme="minorHAnsi"/>
                <w:bCs/>
              </w:rPr>
            </w:pPr>
            <w:del w:id="229" w:author="shalu.megotia" w:date="2022-04-28T10:05:36Z">
              <w:r>
                <w:rPr>
                  <w:rFonts w:cs="Calibri"/>
                </w:rPr>
                <w:delText>FSD Draft version</w:delText>
              </w:r>
            </w:del>
          </w:p>
        </w:tc>
        <w:tc>
          <w:tcPr>
            <w:tcW w:w="1454" w:type="dxa"/>
          </w:tcPr>
          <w:p>
            <w:pPr>
              <w:autoSpaceDE w:val="0"/>
              <w:autoSpaceDN w:val="0"/>
              <w:adjustRightInd w:val="0"/>
              <w:rPr>
                <w:del w:id="230" w:author="shalu.megotia" w:date="2022-04-28T10:05:36Z"/>
                <w:rFonts w:cstheme="minorHAnsi"/>
                <w:bC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del w:id="231" w:author="shalu.megotia" w:date="2022-04-28T10:05:36Z"/>
        </w:trPr>
        <w:tc>
          <w:tcPr>
            <w:tcW w:w="1188"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del w:id="232" w:author="shalu.megotia" w:date="2022-04-28T10:05:36Z"/>
                <w:rFonts w:cstheme="minorHAnsi"/>
                <w:bCs/>
              </w:rPr>
            </w:pPr>
            <w:del w:id="233" w:author="shalu.megotia" w:date="2022-04-28T10:05:36Z">
              <w:r>
                <w:rPr>
                  <w:rFonts w:cstheme="minorHAnsi"/>
                  <w:bCs/>
                </w:rPr>
                <w:delText>1.1</w:delText>
              </w:r>
            </w:del>
          </w:p>
        </w:tc>
        <w:tc>
          <w:tcPr>
            <w:tcW w:w="1687"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del w:id="234" w:author="shalu.megotia" w:date="2022-04-28T10:05:36Z"/>
                <w:rFonts w:cs="Calibri"/>
              </w:rPr>
            </w:pPr>
            <w:del w:id="235" w:author="shalu.megotia" w:date="2022-04-28T10:05:36Z">
              <w:r>
                <w:rPr>
                  <w:rFonts w:cs="Calibri"/>
                </w:rPr>
                <w:delText>26/04/2021</w:delText>
              </w:r>
            </w:del>
          </w:p>
        </w:tc>
        <w:tc>
          <w:tcPr>
            <w:tcW w:w="1550"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del w:id="236" w:author="shalu.megotia" w:date="2022-04-28T10:05:36Z"/>
                <w:rFonts w:cs="Calibri"/>
              </w:rPr>
            </w:pPr>
            <w:del w:id="237" w:author="shalu.megotia" w:date="2022-04-28T10:05:36Z">
              <w:r>
                <w:rPr>
                  <w:rFonts w:cs="Calibri"/>
                </w:rPr>
                <w:delText>4.3, 4.4, 5.4</w:delText>
              </w:r>
            </w:del>
          </w:p>
        </w:tc>
        <w:tc>
          <w:tcPr>
            <w:tcW w:w="10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del w:id="238" w:author="shalu.megotia" w:date="2022-04-28T10:05:36Z"/>
                <w:rFonts w:cstheme="minorHAnsi"/>
                <w:bCs/>
              </w:rPr>
            </w:pPr>
            <w:del w:id="239" w:author="shalu.megotia" w:date="2022-04-28T10:05:36Z">
              <w:r>
                <w:rPr>
                  <w:rFonts w:cstheme="minorHAnsi"/>
                  <w:bCs/>
                </w:rPr>
                <w:delText>M</w:delText>
              </w:r>
            </w:del>
          </w:p>
        </w:tc>
        <w:tc>
          <w:tcPr>
            <w:tcW w:w="1923"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del w:id="240" w:author="shalu.megotia" w:date="2022-04-28T10:05:36Z"/>
                <w:rFonts w:cs="Calibri"/>
              </w:rPr>
            </w:pPr>
            <w:del w:id="241" w:author="shalu.megotia" w:date="2022-04-28T10:05:36Z">
              <w:r>
                <w:rPr>
                  <w:rFonts w:cs="Calibri"/>
                </w:rPr>
                <w:delText>Update Pre-Limit Loading Sections and Subsequent Disbursement Section</w:delText>
              </w:r>
            </w:del>
          </w:p>
        </w:tc>
        <w:tc>
          <w:tcPr>
            <w:tcW w:w="14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del w:id="242" w:author="shalu.megotia" w:date="2022-04-28T10:05:36Z"/>
                <w:rFonts w:cstheme="minorHAnsi"/>
                <w:bC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ins w:id="243" w:author="Neeraj Shrivastava" w:date="2021-05-07T01:37:00Z"/>
          <w:del w:id="244" w:author="shalu.megotia" w:date="2022-04-28T10:05:36Z"/>
        </w:trPr>
        <w:tc>
          <w:tcPr>
            <w:tcW w:w="1188"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45" w:author="Neeraj Shrivastava" w:date="2021-05-07T01:37:00Z"/>
                <w:del w:id="246" w:author="shalu.megotia" w:date="2022-04-28T10:05:36Z"/>
                <w:rFonts w:cstheme="minorHAnsi"/>
                <w:bCs/>
              </w:rPr>
            </w:pPr>
            <w:ins w:id="247" w:author="Neeraj Shrivastava" w:date="2021-05-07T01:37:00Z">
              <w:del w:id="248" w:author="shalu.megotia" w:date="2022-04-28T10:05:36Z">
                <w:r>
                  <w:rPr>
                    <w:rFonts w:cstheme="minorHAnsi"/>
                    <w:bCs/>
                  </w:rPr>
                  <w:delText>1.2</w:delText>
                </w:r>
              </w:del>
            </w:ins>
          </w:p>
        </w:tc>
        <w:tc>
          <w:tcPr>
            <w:tcW w:w="1687"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49" w:author="Neeraj Shrivastava" w:date="2021-05-07T01:37:00Z"/>
                <w:del w:id="250" w:author="shalu.megotia" w:date="2022-04-28T10:05:36Z"/>
                <w:rFonts w:cs="Calibri"/>
              </w:rPr>
            </w:pPr>
            <w:ins w:id="251" w:author="Neeraj Shrivastava" w:date="2021-05-07T01:37:00Z">
              <w:del w:id="252" w:author="shalu.megotia" w:date="2022-04-28T10:05:36Z">
                <w:r>
                  <w:rPr>
                    <w:rFonts w:cs="Calibri"/>
                  </w:rPr>
                  <w:delText>07/05/2021</w:delText>
                </w:r>
              </w:del>
            </w:ins>
          </w:p>
        </w:tc>
        <w:tc>
          <w:tcPr>
            <w:tcW w:w="1550"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53" w:author="Neeraj Shrivastava" w:date="2021-05-07T01:37:00Z"/>
                <w:del w:id="254" w:author="shalu.megotia" w:date="2022-04-28T10:05:36Z"/>
                <w:rFonts w:cs="Calibri"/>
              </w:rPr>
            </w:pPr>
            <w:ins w:id="255" w:author="Neeraj Shrivastava" w:date="2021-05-07T01:37:00Z">
              <w:del w:id="256" w:author="shalu.megotia" w:date="2022-04-28T10:05:36Z">
                <w:r>
                  <w:rPr>
                    <w:rFonts w:cs="Calibri"/>
                  </w:rPr>
                  <w:delText xml:space="preserve">4.2.6, </w:delText>
                </w:r>
              </w:del>
            </w:ins>
            <w:ins w:id="257" w:author="Neeraj Shrivastava" w:date="2021-05-07T01:38:00Z">
              <w:del w:id="258" w:author="shalu.megotia" w:date="2022-04-28T10:05:36Z">
                <w:r>
                  <w:rPr>
                    <w:rFonts w:cs="Calibri"/>
                  </w:rPr>
                  <w:delText>4.3.2, 5.4</w:delText>
                </w:r>
              </w:del>
            </w:ins>
          </w:p>
        </w:tc>
        <w:tc>
          <w:tcPr>
            <w:tcW w:w="10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59" w:author="Neeraj Shrivastava" w:date="2021-05-07T01:37:00Z"/>
                <w:del w:id="260" w:author="shalu.megotia" w:date="2022-04-28T10:05:36Z"/>
                <w:rFonts w:cstheme="minorHAnsi"/>
                <w:bCs/>
              </w:rPr>
            </w:pPr>
            <w:ins w:id="261" w:author="Neeraj Shrivastava" w:date="2021-05-07T01:37:00Z">
              <w:del w:id="262" w:author="shalu.megotia" w:date="2022-04-28T10:05:36Z">
                <w:r>
                  <w:rPr>
                    <w:rFonts w:cstheme="minorHAnsi"/>
                    <w:bCs/>
                  </w:rPr>
                  <w:delText>M</w:delText>
                </w:r>
              </w:del>
            </w:ins>
          </w:p>
        </w:tc>
        <w:tc>
          <w:tcPr>
            <w:tcW w:w="1923"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63" w:author="Neeraj Shrivastava" w:date="2021-05-07T01:37:00Z"/>
                <w:del w:id="264" w:author="shalu.megotia" w:date="2022-04-28T10:05:36Z"/>
                <w:rFonts w:cs="Calibri"/>
              </w:rPr>
            </w:pPr>
            <w:ins w:id="265" w:author="Neeraj Shrivastava" w:date="2021-05-07T01:37:00Z">
              <w:del w:id="266" w:author="shalu.megotia" w:date="2022-04-28T10:05:36Z">
                <w:r>
                  <w:rPr>
                    <w:rFonts w:cs="Calibri"/>
                  </w:rPr>
                  <w:delText xml:space="preserve">Update </w:delText>
                </w:r>
              </w:del>
            </w:ins>
            <w:ins w:id="267" w:author="Neeraj Shrivastava" w:date="2021-05-07T01:38:00Z">
              <w:del w:id="268" w:author="shalu.megotia" w:date="2022-04-28T10:05:36Z">
                <w:r>
                  <w:rPr>
                    <w:rFonts w:cs="Calibri"/>
                  </w:rPr>
                  <w:delText>credit rating, ROCE</w:delText>
                </w:r>
              </w:del>
            </w:ins>
            <w:ins w:id="269" w:author="Neeraj Shrivastava" w:date="2021-05-07T02:52:00Z">
              <w:del w:id="270" w:author="shalu.megotia" w:date="2022-04-28T10:05:36Z">
                <w:r>
                  <w:rPr>
                    <w:rFonts w:cs="Calibri"/>
                  </w:rPr>
                  <w:delText xml:space="preserve"> Screen</w:delText>
                </w:r>
              </w:del>
            </w:ins>
            <w:ins w:id="271" w:author="Neeraj Shrivastava" w:date="2021-05-07T01:38:00Z">
              <w:del w:id="272" w:author="shalu.megotia" w:date="2022-04-28T10:05:36Z">
                <w:r>
                  <w:rPr>
                    <w:rFonts w:cs="Calibri"/>
                  </w:rPr>
                  <w:delText>, Sanction Review</w:delText>
                </w:r>
              </w:del>
            </w:ins>
            <w:ins w:id="273" w:author="Neeraj Shrivastava" w:date="2021-05-07T02:52:00Z">
              <w:del w:id="274" w:author="shalu.megotia" w:date="2022-04-28T10:05:36Z">
                <w:r>
                  <w:rPr>
                    <w:rFonts w:cs="Calibri"/>
                  </w:rPr>
                  <w:delText xml:space="preserve"> Activity.</w:delText>
                </w:r>
              </w:del>
            </w:ins>
          </w:p>
        </w:tc>
        <w:tc>
          <w:tcPr>
            <w:tcW w:w="14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75" w:author="Neeraj Shrivastava" w:date="2021-05-07T01:37:00Z"/>
                <w:del w:id="276" w:author="shalu.megotia" w:date="2022-04-28T10:05:36Z"/>
                <w:rFonts w:cstheme="minorHAnsi"/>
                <w:bC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ins w:id="277" w:author="Neeraj Shrivastava" w:date="2021-05-17T23:59:00Z"/>
          <w:del w:id="278" w:author="shalu.megotia" w:date="2022-04-28T10:05:36Z"/>
        </w:trPr>
        <w:tc>
          <w:tcPr>
            <w:tcW w:w="1188"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79" w:author="Neeraj Shrivastava" w:date="2021-05-17T23:59:00Z"/>
                <w:del w:id="280" w:author="shalu.megotia" w:date="2022-04-28T10:05:36Z"/>
                <w:rFonts w:cstheme="minorHAnsi"/>
                <w:bCs/>
              </w:rPr>
            </w:pPr>
            <w:ins w:id="281" w:author="Neeraj Shrivastava" w:date="2021-05-17T23:59:00Z">
              <w:del w:id="282" w:author="shalu.megotia" w:date="2022-04-28T10:05:36Z">
                <w:r>
                  <w:rPr>
                    <w:rFonts w:cstheme="minorHAnsi"/>
                    <w:bCs/>
                  </w:rPr>
                  <w:delText>1.</w:delText>
                </w:r>
              </w:del>
            </w:ins>
            <w:ins w:id="283" w:author="Neeraj Shrivastava" w:date="2021-05-18T00:00:00Z">
              <w:del w:id="284" w:author="shalu.megotia" w:date="2022-04-28T10:05:36Z">
                <w:r>
                  <w:rPr>
                    <w:rFonts w:cstheme="minorHAnsi"/>
                    <w:bCs/>
                  </w:rPr>
                  <w:delText>3</w:delText>
                </w:r>
              </w:del>
            </w:ins>
          </w:p>
        </w:tc>
        <w:tc>
          <w:tcPr>
            <w:tcW w:w="1687"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85" w:author="Neeraj Shrivastava" w:date="2021-05-17T23:59:00Z"/>
                <w:del w:id="286" w:author="shalu.megotia" w:date="2022-04-28T10:05:36Z"/>
                <w:rFonts w:cs="Calibri"/>
              </w:rPr>
            </w:pPr>
            <w:ins w:id="287" w:author="Neeraj Shrivastava" w:date="2021-05-18T00:00:00Z">
              <w:del w:id="288" w:author="shalu.megotia" w:date="2022-04-28T10:05:36Z">
                <w:r>
                  <w:rPr>
                    <w:rFonts w:cs="Calibri"/>
                  </w:rPr>
                  <w:delText>17</w:delText>
                </w:r>
              </w:del>
            </w:ins>
            <w:ins w:id="289" w:author="Neeraj Shrivastava" w:date="2021-05-17T23:59:00Z">
              <w:del w:id="290" w:author="shalu.megotia" w:date="2022-04-28T10:05:36Z">
                <w:r>
                  <w:rPr>
                    <w:rFonts w:cs="Calibri"/>
                  </w:rPr>
                  <w:delText>/05/2021</w:delText>
                </w:r>
              </w:del>
            </w:ins>
          </w:p>
        </w:tc>
        <w:tc>
          <w:tcPr>
            <w:tcW w:w="1550"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91" w:author="Neeraj Shrivastava" w:date="2021-05-17T23:59:00Z"/>
                <w:del w:id="292" w:author="shalu.megotia" w:date="2022-04-28T10:05:36Z"/>
                <w:rFonts w:cs="Calibri"/>
              </w:rPr>
            </w:pPr>
          </w:p>
        </w:tc>
        <w:tc>
          <w:tcPr>
            <w:tcW w:w="10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93" w:author="Neeraj Shrivastava" w:date="2021-05-17T23:59:00Z"/>
                <w:del w:id="294" w:author="shalu.megotia" w:date="2022-04-28T10:05:36Z"/>
                <w:rFonts w:cstheme="minorHAnsi"/>
                <w:bCs/>
              </w:rPr>
            </w:pPr>
            <w:ins w:id="295" w:author="Neeraj Shrivastava" w:date="2021-05-17T23:59:00Z">
              <w:del w:id="296" w:author="shalu.megotia" w:date="2022-04-28T10:05:36Z">
                <w:r>
                  <w:rPr>
                    <w:rFonts w:cstheme="minorHAnsi"/>
                    <w:bCs/>
                  </w:rPr>
                  <w:delText>M</w:delText>
                </w:r>
              </w:del>
            </w:ins>
          </w:p>
        </w:tc>
        <w:tc>
          <w:tcPr>
            <w:tcW w:w="1923"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97" w:author="Neeraj Shrivastava" w:date="2021-05-17T23:59:00Z"/>
                <w:del w:id="298" w:author="shalu.megotia" w:date="2022-04-28T10:05:36Z"/>
                <w:rFonts w:cs="Calibri"/>
              </w:rPr>
            </w:pPr>
            <w:ins w:id="299" w:author="Neeraj Shrivastava" w:date="2021-05-18T00:00:00Z">
              <w:del w:id="300" w:author="shalu.megotia" w:date="2022-04-28T10:05:36Z">
                <w:r>
                  <w:rPr>
                    <w:rFonts w:cs="Calibri"/>
                  </w:rPr>
                  <w:delText>Updated based on Review Comments</w:delText>
                </w:r>
              </w:del>
            </w:ins>
          </w:p>
        </w:tc>
        <w:tc>
          <w:tcPr>
            <w:tcW w:w="14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01" w:author="Neeraj Shrivastava" w:date="2021-05-17T23:59:00Z"/>
                <w:del w:id="302" w:author="shalu.megotia" w:date="2022-04-28T10:05:36Z"/>
                <w:rFonts w:cstheme="minorHAnsi"/>
                <w:bC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ins w:id="303" w:author="Abhinav Shandilya" w:date="2021-05-24T11:53:00Z"/>
          <w:del w:id="304" w:author="shalu.megotia" w:date="2022-04-28T10:05:36Z"/>
        </w:trPr>
        <w:tc>
          <w:tcPr>
            <w:tcW w:w="1188"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05" w:author="Abhinav Shandilya" w:date="2021-05-24T11:53:00Z"/>
                <w:del w:id="306" w:author="shalu.megotia" w:date="2022-04-28T10:05:36Z"/>
                <w:rFonts w:cstheme="minorHAnsi"/>
                <w:bCs/>
              </w:rPr>
            </w:pPr>
            <w:ins w:id="307" w:author="Abhinav Shandilya" w:date="2021-05-24T11:53:00Z">
              <w:del w:id="308" w:author="shalu.megotia" w:date="2022-04-28T10:05:36Z">
                <w:r>
                  <w:rPr>
                    <w:rFonts w:cstheme="minorHAnsi"/>
                    <w:bCs/>
                  </w:rPr>
                  <w:delText>1.4</w:delText>
                </w:r>
              </w:del>
            </w:ins>
          </w:p>
        </w:tc>
        <w:tc>
          <w:tcPr>
            <w:tcW w:w="1687"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09" w:author="Abhinav Shandilya" w:date="2021-05-24T11:53:00Z"/>
                <w:del w:id="310" w:author="shalu.megotia" w:date="2022-04-28T10:05:36Z"/>
                <w:rFonts w:cs="Calibri"/>
              </w:rPr>
            </w:pPr>
            <w:ins w:id="311" w:author="Abhinav Shandilya" w:date="2021-05-24T11:53:00Z">
              <w:del w:id="312" w:author="shalu.megotia" w:date="2022-04-28T10:05:36Z">
                <w:r>
                  <w:rPr>
                    <w:rFonts w:cs="Calibri"/>
                  </w:rPr>
                  <w:delText>24/05/2021</w:delText>
                </w:r>
              </w:del>
            </w:ins>
          </w:p>
        </w:tc>
        <w:tc>
          <w:tcPr>
            <w:tcW w:w="1550"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13" w:author="Abhinav Shandilya" w:date="2021-05-24T11:53:00Z"/>
                <w:del w:id="314" w:author="shalu.megotia" w:date="2022-04-28T10:05:36Z"/>
                <w:rFonts w:cs="Calibri"/>
              </w:rPr>
            </w:pPr>
          </w:p>
        </w:tc>
        <w:tc>
          <w:tcPr>
            <w:tcW w:w="10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15" w:author="Abhinav Shandilya" w:date="2021-05-24T11:53:00Z"/>
                <w:del w:id="316" w:author="shalu.megotia" w:date="2022-04-28T10:05:36Z"/>
                <w:rFonts w:cstheme="minorHAnsi"/>
                <w:bCs/>
              </w:rPr>
            </w:pPr>
            <w:ins w:id="317" w:author="Abhinav Shandilya" w:date="2021-05-24T11:53:00Z">
              <w:del w:id="318" w:author="shalu.megotia" w:date="2022-04-28T10:05:36Z">
                <w:r>
                  <w:rPr>
                    <w:rFonts w:cstheme="minorHAnsi"/>
                    <w:bCs/>
                  </w:rPr>
                  <w:delText>M</w:delText>
                </w:r>
              </w:del>
            </w:ins>
          </w:p>
        </w:tc>
        <w:tc>
          <w:tcPr>
            <w:tcW w:w="1923"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19" w:author="Abhinav Shandilya" w:date="2021-05-24T11:53:00Z"/>
                <w:del w:id="320" w:author="shalu.megotia" w:date="2022-04-28T10:05:36Z"/>
                <w:rFonts w:cs="Calibri"/>
              </w:rPr>
            </w:pPr>
            <w:ins w:id="321" w:author="Abhinav Shandilya" w:date="2021-05-24T11:53:00Z">
              <w:del w:id="322" w:author="shalu.megotia" w:date="2022-04-28T10:05:36Z">
                <w:r>
                  <w:rPr>
                    <w:rFonts w:cs="Calibri"/>
                  </w:rPr>
                  <w:delText>Updated based on Review Comments</w:delText>
                </w:r>
              </w:del>
            </w:ins>
          </w:p>
        </w:tc>
        <w:tc>
          <w:tcPr>
            <w:tcW w:w="14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23" w:author="Abhinav Shandilya" w:date="2021-05-24T11:53:00Z"/>
                <w:del w:id="324" w:author="shalu.megotia" w:date="2022-04-28T10:05:36Z"/>
                <w:rFonts w:cstheme="minorHAnsi"/>
                <w:bC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ins w:id="325" w:author="Abhinav Shandilya" w:date="2021-06-02T17:42:00Z"/>
          <w:del w:id="326" w:author="shalu.megotia" w:date="2022-04-28T10:05:36Z"/>
        </w:trPr>
        <w:tc>
          <w:tcPr>
            <w:tcW w:w="1188"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27" w:author="Abhinav Shandilya" w:date="2021-06-02T17:42:00Z"/>
                <w:del w:id="328" w:author="shalu.megotia" w:date="2022-04-28T10:05:36Z"/>
                <w:rFonts w:cstheme="minorHAnsi"/>
                <w:bCs/>
              </w:rPr>
            </w:pPr>
            <w:ins w:id="329" w:author="Abhinav Shandilya" w:date="2021-06-02T17:42:00Z">
              <w:del w:id="330" w:author="shalu.megotia" w:date="2022-04-28T10:05:36Z">
                <w:r>
                  <w:rPr>
                    <w:rFonts w:cstheme="minorHAnsi"/>
                    <w:bCs/>
                  </w:rPr>
                  <w:delText>1.</w:delText>
                </w:r>
              </w:del>
            </w:ins>
            <w:ins w:id="331" w:author="Abhinav Shandilya" w:date="2021-06-02T17:43:00Z">
              <w:del w:id="332" w:author="shalu.megotia" w:date="2022-04-28T10:05:36Z">
                <w:r>
                  <w:rPr>
                    <w:rFonts w:cstheme="minorHAnsi"/>
                    <w:bCs/>
                  </w:rPr>
                  <w:delText>5</w:delText>
                </w:r>
              </w:del>
            </w:ins>
          </w:p>
        </w:tc>
        <w:tc>
          <w:tcPr>
            <w:tcW w:w="1687"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33" w:author="Abhinav Shandilya" w:date="2021-06-02T17:42:00Z"/>
                <w:del w:id="334" w:author="shalu.megotia" w:date="2022-04-28T10:05:36Z"/>
                <w:rFonts w:cs="Calibri"/>
              </w:rPr>
            </w:pPr>
            <w:ins w:id="335" w:author="Abhinav Shandilya" w:date="2021-06-02T17:43:00Z">
              <w:del w:id="336" w:author="shalu.megotia" w:date="2022-04-28T10:05:36Z">
                <w:r>
                  <w:rPr>
                    <w:rFonts w:cs="Calibri"/>
                  </w:rPr>
                  <w:delText>02</w:delText>
                </w:r>
              </w:del>
            </w:ins>
            <w:ins w:id="337" w:author="Abhinav Shandilya" w:date="2021-06-02T17:42:00Z">
              <w:del w:id="338" w:author="shalu.megotia" w:date="2022-04-28T10:05:36Z">
                <w:r>
                  <w:rPr>
                    <w:rFonts w:cs="Calibri"/>
                  </w:rPr>
                  <w:delText>/0</w:delText>
                </w:r>
              </w:del>
            </w:ins>
            <w:ins w:id="339" w:author="Abhinav Shandilya" w:date="2021-06-02T17:43:00Z">
              <w:del w:id="340" w:author="shalu.megotia" w:date="2022-04-28T10:05:36Z">
                <w:r>
                  <w:rPr>
                    <w:rFonts w:cs="Calibri"/>
                  </w:rPr>
                  <w:delText>6</w:delText>
                </w:r>
              </w:del>
            </w:ins>
            <w:ins w:id="341" w:author="Abhinav Shandilya" w:date="2021-06-02T17:42:00Z">
              <w:del w:id="342" w:author="shalu.megotia" w:date="2022-04-28T10:05:36Z">
                <w:r>
                  <w:rPr>
                    <w:rFonts w:cs="Calibri"/>
                  </w:rPr>
                  <w:delText>/2021</w:delText>
                </w:r>
              </w:del>
            </w:ins>
          </w:p>
        </w:tc>
        <w:tc>
          <w:tcPr>
            <w:tcW w:w="1550"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43" w:author="Abhinav Shandilya" w:date="2021-06-02T17:42:00Z"/>
                <w:del w:id="344" w:author="shalu.megotia" w:date="2022-04-28T10:05:36Z"/>
                <w:rFonts w:cs="Calibri"/>
              </w:rPr>
            </w:pPr>
          </w:p>
        </w:tc>
        <w:tc>
          <w:tcPr>
            <w:tcW w:w="10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45" w:author="Abhinav Shandilya" w:date="2021-06-02T17:42:00Z"/>
                <w:del w:id="346" w:author="shalu.megotia" w:date="2022-04-28T10:05:36Z"/>
                <w:rFonts w:cstheme="minorHAnsi"/>
                <w:bCs/>
              </w:rPr>
            </w:pPr>
            <w:ins w:id="347" w:author="Abhinav Shandilya" w:date="2021-06-02T17:42:00Z">
              <w:del w:id="348" w:author="shalu.megotia" w:date="2022-04-28T10:05:36Z">
                <w:r>
                  <w:rPr>
                    <w:rFonts w:cstheme="minorHAnsi"/>
                    <w:bCs/>
                  </w:rPr>
                  <w:delText>M</w:delText>
                </w:r>
              </w:del>
            </w:ins>
          </w:p>
        </w:tc>
        <w:tc>
          <w:tcPr>
            <w:tcW w:w="1923"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49" w:author="Abhinav Shandilya" w:date="2021-06-02T17:42:00Z"/>
                <w:del w:id="350" w:author="shalu.megotia" w:date="2022-04-28T10:05:36Z"/>
                <w:rFonts w:cs="Calibri"/>
              </w:rPr>
            </w:pPr>
            <w:ins w:id="351" w:author="Abhinav Shandilya" w:date="2021-06-02T17:42:00Z">
              <w:del w:id="352" w:author="shalu.megotia" w:date="2022-04-28T10:05:36Z">
                <w:r>
                  <w:rPr>
                    <w:rFonts w:cs="Calibri"/>
                  </w:rPr>
                  <w:delText>Updated based on Review Comments</w:delText>
                </w:r>
              </w:del>
            </w:ins>
          </w:p>
        </w:tc>
        <w:tc>
          <w:tcPr>
            <w:tcW w:w="14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53" w:author="Abhinav Shandilya" w:date="2021-06-02T17:42:00Z"/>
                <w:del w:id="354" w:author="shalu.megotia" w:date="2022-04-28T10:05:36Z"/>
                <w:rFonts w:cstheme="minorHAnsi"/>
                <w:bC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ins w:id="355" w:author="Abhinav Shandilya" w:date="2021-06-08T17:29:00Z"/>
          <w:del w:id="356" w:author="shalu.megotia" w:date="2022-04-28T10:05:36Z"/>
        </w:trPr>
        <w:tc>
          <w:tcPr>
            <w:tcW w:w="1188"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57" w:author="Abhinav Shandilya" w:date="2021-06-08T17:29:00Z"/>
                <w:del w:id="358" w:author="shalu.megotia" w:date="2022-04-28T10:05:36Z"/>
                <w:rFonts w:cstheme="minorHAnsi"/>
                <w:bCs/>
              </w:rPr>
            </w:pPr>
            <w:ins w:id="359" w:author="Abhinav Shandilya" w:date="2021-06-08T17:29:00Z">
              <w:del w:id="360" w:author="shalu.megotia" w:date="2022-04-28T10:05:36Z">
                <w:r>
                  <w:rPr>
                    <w:rFonts w:cstheme="minorHAnsi"/>
                    <w:bCs/>
                  </w:rPr>
                  <w:delText>1.6</w:delText>
                </w:r>
              </w:del>
            </w:ins>
          </w:p>
        </w:tc>
        <w:tc>
          <w:tcPr>
            <w:tcW w:w="1687"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61" w:author="Abhinav Shandilya" w:date="2021-06-08T17:29:00Z"/>
                <w:del w:id="362" w:author="shalu.megotia" w:date="2022-04-28T10:05:36Z"/>
                <w:rFonts w:cs="Calibri"/>
              </w:rPr>
            </w:pPr>
            <w:ins w:id="363" w:author="Abhinav Shandilya" w:date="2021-06-08T17:29:00Z">
              <w:del w:id="364" w:author="shalu.megotia" w:date="2022-04-28T10:05:36Z">
                <w:r>
                  <w:rPr>
                    <w:rFonts w:cs="Calibri"/>
                  </w:rPr>
                  <w:delText>08/06/2021</w:delText>
                </w:r>
              </w:del>
            </w:ins>
          </w:p>
        </w:tc>
        <w:tc>
          <w:tcPr>
            <w:tcW w:w="1550"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65" w:author="Abhinav Shandilya" w:date="2021-06-08T17:29:00Z"/>
                <w:del w:id="366" w:author="shalu.megotia" w:date="2022-04-28T10:05:36Z"/>
                <w:rFonts w:cs="Calibri"/>
              </w:rPr>
            </w:pPr>
          </w:p>
        </w:tc>
        <w:tc>
          <w:tcPr>
            <w:tcW w:w="10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67" w:author="Abhinav Shandilya" w:date="2021-06-08T17:29:00Z"/>
                <w:del w:id="368" w:author="shalu.megotia" w:date="2022-04-28T10:05:36Z"/>
                <w:rFonts w:cstheme="minorHAnsi"/>
                <w:bCs/>
              </w:rPr>
            </w:pPr>
            <w:ins w:id="369" w:author="Abhinav Shandilya" w:date="2021-06-08T17:29:00Z">
              <w:del w:id="370" w:author="shalu.megotia" w:date="2022-04-28T10:05:36Z">
                <w:r>
                  <w:rPr>
                    <w:rFonts w:cstheme="minorHAnsi"/>
                    <w:bCs/>
                  </w:rPr>
                  <w:delText>M</w:delText>
                </w:r>
              </w:del>
            </w:ins>
          </w:p>
        </w:tc>
        <w:tc>
          <w:tcPr>
            <w:tcW w:w="1923"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71" w:author="Abhinav Shandilya" w:date="2021-06-08T17:29:00Z"/>
                <w:del w:id="372" w:author="shalu.megotia" w:date="2022-04-28T10:05:36Z"/>
                <w:rFonts w:cs="Calibri"/>
              </w:rPr>
            </w:pPr>
            <w:ins w:id="373" w:author="Abhinav Shandilya" w:date="2021-06-08T17:29:00Z">
              <w:del w:id="374" w:author="shalu.megotia" w:date="2022-04-28T10:05:36Z">
                <w:r>
                  <w:rPr>
                    <w:rFonts w:cs="Calibri"/>
                  </w:rPr>
                  <w:delText>Updated C</w:delText>
                </w:r>
              </w:del>
            </w:ins>
            <w:ins w:id="375" w:author="Abhinav Shandilya" w:date="2021-06-08T17:30:00Z">
              <w:del w:id="376" w:author="shalu.megotia" w:date="2022-04-28T10:05:36Z">
                <w:r>
                  <w:rPr>
                    <w:rFonts w:cs="Calibri"/>
                  </w:rPr>
                  <w:delText>IBIL activity based on discussion.</w:delText>
                </w:r>
              </w:del>
            </w:ins>
          </w:p>
        </w:tc>
        <w:tc>
          <w:tcPr>
            <w:tcW w:w="14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77" w:author="Abhinav Shandilya" w:date="2021-06-08T17:29:00Z"/>
                <w:del w:id="378" w:author="shalu.megotia" w:date="2022-04-28T10:05:36Z"/>
                <w:rFonts w:cstheme="minorHAnsi"/>
                <w:bC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ins w:id="379" w:author="Abhinav Shandilya" w:date="2021-12-14T15:59:00Z"/>
          <w:del w:id="380" w:author="shalu.megotia" w:date="2022-04-28T10:05:36Z"/>
        </w:trPr>
        <w:tc>
          <w:tcPr>
            <w:tcW w:w="1188"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81" w:author="Abhinav Shandilya" w:date="2021-12-14T15:59:00Z"/>
                <w:del w:id="382" w:author="shalu.megotia" w:date="2022-04-28T10:05:36Z"/>
                <w:rFonts w:cstheme="minorHAnsi"/>
                <w:bCs/>
              </w:rPr>
            </w:pPr>
            <w:ins w:id="383" w:author="Abhinav Shandilya" w:date="2021-12-14T15:59:00Z">
              <w:del w:id="384" w:author="shalu.megotia" w:date="2022-04-28T10:05:36Z">
                <w:r>
                  <w:rPr>
                    <w:rFonts w:cstheme="minorHAnsi"/>
                    <w:bCs/>
                  </w:rPr>
                  <w:delText>1.7</w:delText>
                </w:r>
              </w:del>
            </w:ins>
          </w:p>
        </w:tc>
        <w:tc>
          <w:tcPr>
            <w:tcW w:w="1687"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85" w:author="Abhinav Shandilya" w:date="2021-12-14T15:59:00Z"/>
                <w:del w:id="386" w:author="shalu.megotia" w:date="2022-04-28T10:05:36Z"/>
                <w:rFonts w:cs="Calibri"/>
              </w:rPr>
            </w:pPr>
            <w:ins w:id="387" w:author="Abhinav Shandilya" w:date="2021-12-14T15:59:00Z">
              <w:del w:id="388" w:author="shalu.megotia" w:date="2022-04-28T10:05:36Z">
                <w:r>
                  <w:rPr>
                    <w:rFonts w:cs="Calibri"/>
                  </w:rPr>
                  <w:delText>1</w:delText>
                </w:r>
              </w:del>
            </w:ins>
            <w:ins w:id="389" w:author="Abhinav Shandilya" w:date="2021-12-14T16:00:00Z">
              <w:del w:id="390" w:author="shalu.megotia" w:date="2022-04-28T10:05:36Z">
                <w:r>
                  <w:rPr>
                    <w:rFonts w:cs="Calibri"/>
                  </w:rPr>
                  <w:delText>4</w:delText>
                </w:r>
              </w:del>
            </w:ins>
            <w:ins w:id="391" w:author="Abhinav Shandilya" w:date="2021-12-14T15:59:00Z">
              <w:del w:id="392" w:author="shalu.megotia" w:date="2022-04-28T10:05:36Z">
                <w:r>
                  <w:rPr>
                    <w:rFonts w:cs="Calibri"/>
                  </w:rPr>
                  <w:delText>/</w:delText>
                </w:r>
              </w:del>
            </w:ins>
            <w:ins w:id="393" w:author="Abhinav Shandilya" w:date="2021-12-14T16:00:00Z">
              <w:del w:id="394" w:author="shalu.megotia" w:date="2022-04-28T10:05:36Z">
                <w:r>
                  <w:rPr>
                    <w:rFonts w:cs="Calibri"/>
                  </w:rPr>
                  <w:delText>12</w:delText>
                </w:r>
              </w:del>
            </w:ins>
            <w:ins w:id="395" w:author="Abhinav Shandilya" w:date="2021-12-14T15:59:00Z">
              <w:del w:id="396" w:author="shalu.megotia" w:date="2022-04-28T10:05:36Z">
                <w:r>
                  <w:rPr>
                    <w:rFonts w:cs="Calibri"/>
                  </w:rPr>
                  <w:delText>/2021</w:delText>
                </w:r>
              </w:del>
            </w:ins>
          </w:p>
        </w:tc>
        <w:tc>
          <w:tcPr>
            <w:tcW w:w="1550"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97" w:author="Abhinav Shandilya" w:date="2021-12-14T15:59:00Z"/>
                <w:del w:id="398" w:author="shalu.megotia" w:date="2022-04-28T10:05:36Z"/>
                <w:rFonts w:cs="Calibri"/>
              </w:rPr>
            </w:pPr>
          </w:p>
        </w:tc>
        <w:tc>
          <w:tcPr>
            <w:tcW w:w="10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399" w:author="Abhinav Shandilya" w:date="2021-12-14T15:59:00Z"/>
                <w:del w:id="400" w:author="shalu.megotia" w:date="2022-04-28T10:05:36Z"/>
                <w:rFonts w:cstheme="minorHAnsi"/>
                <w:bCs/>
              </w:rPr>
            </w:pPr>
            <w:ins w:id="401" w:author="Abhinav Shandilya" w:date="2021-12-14T15:59:00Z">
              <w:del w:id="402" w:author="shalu.megotia" w:date="2022-04-28T10:05:36Z">
                <w:r>
                  <w:rPr>
                    <w:rFonts w:cstheme="minorHAnsi"/>
                    <w:bCs/>
                  </w:rPr>
                  <w:delText>M</w:delText>
                </w:r>
              </w:del>
            </w:ins>
          </w:p>
        </w:tc>
        <w:tc>
          <w:tcPr>
            <w:tcW w:w="1923"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403" w:author="Abhinav Shandilya" w:date="2021-12-14T15:59:00Z"/>
                <w:del w:id="404" w:author="shalu.megotia" w:date="2022-04-28T10:05:36Z"/>
                <w:rFonts w:cs="Calibri"/>
              </w:rPr>
            </w:pPr>
            <w:ins w:id="405" w:author="Abhinav Shandilya" w:date="2021-12-14T15:59:00Z">
              <w:del w:id="406" w:author="shalu.megotia" w:date="2022-04-28T10:05:36Z">
                <w:r>
                  <w:rPr>
                    <w:rFonts w:cs="Calibri"/>
                  </w:rPr>
                  <w:delText xml:space="preserve">Updated </w:delText>
                </w:r>
              </w:del>
            </w:ins>
            <w:ins w:id="407" w:author="Abhinav Shandilya" w:date="2021-12-14T16:00:00Z">
              <w:del w:id="408" w:author="shalu.megotia" w:date="2022-04-28T10:05:36Z">
                <w:r>
                  <w:rPr>
                    <w:rFonts w:cs="Calibri"/>
                  </w:rPr>
                  <w:delText>based on Development</w:delText>
                </w:r>
              </w:del>
            </w:ins>
          </w:p>
        </w:tc>
        <w:tc>
          <w:tcPr>
            <w:tcW w:w="14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409" w:author="Abhinav Shandilya" w:date="2021-12-14T15:59:00Z"/>
                <w:del w:id="410" w:author="shalu.megotia" w:date="2022-04-28T10:05:36Z"/>
                <w:rFonts w:cstheme="minorHAnsi"/>
                <w:bCs/>
              </w:rPr>
            </w:pPr>
          </w:p>
        </w:tc>
      </w:tr>
    </w:tbl>
    <w:p>
      <w:pPr>
        <w:pStyle w:val="23"/>
        <w:rPr>
          <w:ins w:id="411" w:author="Abhinav Shandilya" w:date="2021-05-24T11:53:00Z"/>
          <w:del w:id="412" w:author="shalu.megotia" w:date="2022-04-28T10:05:36Z"/>
          <w:rFonts w:cs="Calibri"/>
        </w:rPr>
      </w:pPr>
    </w:p>
    <w:p>
      <w:pPr>
        <w:pStyle w:val="23"/>
        <w:rPr>
          <w:del w:id="413" w:author="shalu.megotia" w:date="2022-04-28T10:05:36Z"/>
          <w:rFonts w:cs="Calibri"/>
        </w:rPr>
      </w:pPr>
    </w:p>
    <w:p>
      <w:pPr>
        <w:pStyle w:val="23"/>
        <w:rPr>
          <w:del w:id="414" w:author="shalu.megotia" w:date="2022-04-28T10:05:36Z"/>
          <w:rFonts w:cs="Calibri"/>
        </w:rPr>
      </w:pPr>
    </w:p>
    <w:p>
      <w:pPr>
        <w:pStyle w:val="53"/>
        <w:jc w:val="left"/>
        <w:rPr>
          <w:del w:id="415" w:author="shalu.megotia" w:date="2022-04-28T10:05:36Z"/>
        </w:rPr>
      </w:pPr>
    </w:p>
    <w:p>
      <w:pPr>
        <w:pStyle w:val="53"/>
        <w:jc w:val="left"/>
        <w:rPr>
          <w:del w:id="416" w:author="shalu.megotia" w:date="2022-04-28T10:05:36Z"/>
        </w:rPr>
      </w:pPr>
    </w:p>
    <w:p>
      <w:pPr>
        <w:pStyle w:val="53"/>
        <w:jc w:val="left"/>
        <w:rPr>
          <w:del w:id="417" w:author="shalu.megotia" w:date="2022-04-28T10:05:36Z"/>
        </w:rPr>
      </w:pPr>
      <w:del w:id="418" w:author="shalu.megotia" w:date="2022-04-28T10:05:36Z">
        <w:r>
          <w:rPr/>
          <w:delText>Confidentiality Agreement</w:delText>
        </w:r>
      </w:del>
    </w:p>
    <w:p>
      <w:pPr>
        <w:autoSpaceDE w:val="0"/>
        <w:autoSpaceDN w:val="0"/>
        <w:adjustRightInd w:val="0"/>
        <w:jc w:val="both"/>
        <w:rPr>
          <w:del w:id="419" w:author="shalu.megotia" w:date="2022-04-28T10:05:36Z"/>
          <w:rFonts w:cs="Calibri"/>
          <w:bCs/>
          <w:color w:val="000000"/>
        </w:rPr>
      </w:pPr>
      <w:del w:id="420" w:author="shalu.megotia" w:date="2022-04-28T10:05:36Z">
        <w:r>
          <w:rPr>
            <w:rFonts w:cs="Calibri"/>
            <w:bCs/>
            <w:color w:val="000000"/>
          </w:rPr>
          <w:delText xml:space="preserve">This document is copyrighted, and all rights are reserved.  This document may not, in whole or in part, be copied, photocopied, reproduced, translated, or reduced to any electronic medium or machine-readable form without prior consent, in writing, from an authorized representative of Ebix Technologies Pvt Ltd.  This document is for internal use only and may, in whole or in part, be provided to anyone outside of Company, including customer, clients, or prospects after taking an approval from an authorized representative of Ebix Technologies Pvt Ltd. </w:delText>
        </w:r>
      </w:del>
      <w:del w:id="421" w:author="shalu.megotia" w:date="2022-04-28T10:05:36Z">
        <w:r>
          <w:rPr>
            <w:rFonts w:cs="Calibri"/>
            <w:bCs/>
            <w:color w:val="000000"/>
          </w:rPr>
          <w:sym w:font="Symbol" w:char="F0E2"/>
        </w:r>
      </w:del>
      <w:del w:id="422" w:author="shalu.megotia" w:date="2022-04-28T10:05:36Z">
        <w:r>
          <w:rPr>
            <w:rFonts w:cs="Calibri"/>
            <w:bCs/>
            <w:color w:val="000000"/>
          </w:rPr>
          <w:delText>.</w:delText>
        </w:r>
      </w:del>
    </w:p>
    <w:p>
      <w:pPr>
        <w:pStyle w:val="26"/>
        <w:rPr>
          <w:del w:id="423" w:author="shalu.megotia" w:date="2022-04-28T10:05:36Z"/>
          <w:rFonts w:cs="Calibri" w:asciiTheme="minorHAnsi" w:hAnsiTheme="minorHAnsi"/>
          <w:b/>
          <w:bCs w:val="0"/>
          <w:color w:val="333399"/>
          <w:lang w:val="de-DE"/>
        </w:rPr>
      </w:pPr>
      <w:del w:id="424" w:author="shalu.megotia" w:date="2022-04-28T10:05:36Z">
        <w:r>
          <w:rPr>
            <w:rFonts w:cs="Calibri" w:asciiTheme="minorHAnsi" w:hAnsiTheme="minorHAnsi"/>
          </w:rPr>
          <w:br w:type="page"/>
        </w:r>
      </w:del>
    </w:p>
    <w:p>
      <w:pPr>
        <w:rPr>
          <w:del w:id="425" w:author="shalu.megotia" w:date="2022-04-28T10:05:36Z"/>
          <w:rFonts w:cs="Calibri"/>
        </w:rPr>
      </w:pPr>
    </w:p>
    <w:p>
      <w:pPr>
        <w:jc w:val="center"/>
        <w:rPr>
          <w:del w:id="426" w:author="shalu.megotia" w:date="2022-04-28T10:05:36Z"/>
          <w:rFonts w:cs="Arial"/>
          <w:b/>
        </w:rPr>
      </w:pPr>
      <w:del w:id="427" w:author="shalu.megotia" w:date="2022-04-28T10:05:36Z">
        <w:r>
          <w:rPr>
            <w:rFonts w:cs="Arial"/>
            <w:b/>
          </w:rPr>
          <w:delText>Table of Contents</w:delText>
        </w:r>
      </w:del>
    </w:p>
    <w:p>
      <w:pPr>
        <w:pStyle w:val="57"/>
        <w:rPr>
          <w:del w:id="428" w:author="shalu.megotia" w:date="2022-04-28T10:05:36Z"/>
          <w:rFonts w:asciiTheme="minorHAnsi" w:hAnsiTheme="minorHAnsi"/>
          <w:color w:val="auto"/>
          <w:sz w:val="22"/>
          <w:szCs w:val="22"/>
        </w:rPr>
      </w:pPr>
      <w:del w:id="429" w:author="shalu.megotia" w:date="2022-04-28T10:05:36Z">
        <w:bookmarkStart w:id="2" w:name="_Toc16593"/>
        <w:r>
          <w:rPr>
            <w:rFonts w:asciiTheme="minorHAnsi" w:hAnsiTheme="minorHAnsi"/>
            <w:color w:val="auto"/>
            <w:sz w:val="22"/>
            <w:szCs w:val="22"/>
          </w:rPr>
          <w:delText>Contents</w:delText>
        </w:r>
        <w:bookmarkEnd w:id="2"/>
      </w:del>
    </w:p>
    <w:p>
      <w:pPr>
        <w:pStyle w:val="29"/>
        <w:tabs>
          <w:tab w:val="right" w:leader="dot" w:pos="9016"/>
        </w:tabs>
        <w:rPr>
          <w:del w:id="430" w:author="shalu.megotia" w:date="2022-04-28T10:05:36Z"/>
          <w:rFonts w:asciiTheme="minorHAnsi" w:hAnsiTheme="minorHAnsi" w:eastAsiaTheme="minorEastAsia" w:cstheme="minorBidi"/>
          <w:smallCaps w:val="0"/>
          <w:sz w:val="22"/>
          <w:szCs w:val="22"/>
        </w:rPr>
      </w:pPr>
      <w:del w:id="431" w:author="shalu.megotia" w:date="2022-04-28T10:05:36Z">
        <w:r>
          <w:rPr>
            <w:rFonts w:asciiTheme="minorHAnsi" w:hAnsiTheme="minorHAnsi"/>
            <w:b/>
            <w:bCs/>
            <w:sz w:val="22"/>
            <w:szCs w:val="22"/>
          </w:rPr>
          <w:fldChar w:fldCharType="begin"/>
        </w:r>
      </w:del>
      <w:del w:id="432" w:author="shalu.megotia" w:date="2022-04-28T10:05:36Z">
        <w:r>
          <w:rPr>
            <w:rFonts w:asciiTheme="minorHAnsi" w:hAnsiTheme="minorHAnsi"/>
            <w:b/>
            <w:bCs/>
            <w:sz w:val="22"/>
            <w:szCs w:val="22"/>
          </w:rPr>
          <w:delInstrText xml:space="preserve"> TOC \o "1-3" \h \z \u </w:delInstrText>
        </w:r>
      </w:del>
      <w:del w:id="433" w:author="shalu.megotia" w:date="2022-04-28T10:05:36Z">
        <w:r>
          <w:rPr>
            <w:rFonts w:asciiTheme="minorHAnsi" w:hAnsiTheme="minorHAnsi"/>
            <w:b/>
            <w:bCs/>
            <w:sz w:val="22"/>
            <w:szCs w:val="22"/>
          </w:rPr>
          <w:fldChar w:fldCharType="separate"/>
        </w:r>
      </w:del>
      <w:del w:id="434" w:author="shalu.megotia" w:date="2022-04-28T10:05:36Z">
        <w:r>
          <w:rPr/>
          <w:fldChar w:fldCharType="begin"/>
        </w:r>
      </w:del>
      <w:del w:id="435" w:author="shalu.megotia" w:date="2022-04-28T10:05:36Z">
        <w:r>
          <w:rPr/>
          <w:delInstrText xml:space="preserve"> HYPERLINK \l "_Toc72191876" </w:delInstrText>
        </w:r>
      </w:del>
      <w:del w:id="436" w:author="shalu.megotia" w:date="2022-04-28T10:05:36Z">
        <w:r>
          <w:rPr/>
          <w:fldChar w:fldCharType="separate"/>
        </w:r>
      </w:del>
      <w:del w:id="437" w:author="shalu.megotia" w:date="2022-04-28T10:05:36Z">
        <w:r>
          <w:rPr>
            <w:rStyle w:val="24"/>
            <w:b/>
            <w:bCs/>
          </w:rPr>
          <w:delText>Purpose of the Document</w:delText>
        </w:r>
      </w:del>
      <w:del w:id="438" w:author="shalu.megotia" w:date="2022-04-28T10:05:36Z">
        <w:r>
          <w:rPr/>
          <w:tab/>
        </w:r>
      </w:del>
      <w:del w:id="439" w:author="shalu.megotia" w:date="2022-04-28T10:05:36Z">
        <w:r>
          <w:rPr/>
          <w:fldChar w:fldCharType="begin"/>
        </w:r>
      </w:del>
      <w:del w:id="440" w:author="shalu.megotia" w:date="2022-04-28T10:05:36Z">
        <w:r>
          <w:rPr/>
          <w:delInstrText xml:space="preserve"> PAGEREF _Toc72191876 \h </w:delInstrText>
        </w:r>
      </w:del>
      <w:del w:id="441" w:author="shalu.megotia" w:date="2022-04-28T10:05:36Z">
        <w:r>
          <w:rPr/>
          <w:fldChar w:fldCharType="separate"/>
        </w:r>
      </w:del>
      <w:del w:id="442" w:author="shalu.megotia" w:date="2022-04-28T10:05:36Z">
        <w:r>
          <w:rPr/>
          <w:delText>8</w:delText>
        </w:r>
      </w:del>
      <w:del w:id="443" w:author="shalu.megotia" w:date="2022-04-28T10:05:36Z">
        <w:r>
          <w:rPr/>
          <w:fldChar w:fldCharType="end"/>
        </w:r>
      </w:del>
      <w:del w:id="444" w:author="shalu.megotia" w:date="2022-04-28T10:05:36Z">
        <w:r>
          <w:rPr/>
          <w:fldChar w:fldCharType="end"/>
        </w:r>
      </w:del>
    </w:p>
    <w:p>
      <w:pPr>
        <w:pStyle w:val="28"/>
        <w:tabs>
          <w:tab w:val="left" w:pos="400"/>
        </w:tabs>
        <w:rPr>
          <w:del w:id="445" w:author="shalu.megotia" w:date="2022-04-28T10:05:36Z"/>
          <w:rFonts w:asciiTheme="minorHAnsi" w:hAnsiTheme="minorHAnsi" w:eastAsiaTheme="minorEastAsia" w:cstheme="minorBidi"/>
          <w:b w:val="0"/>
          <w:bCs w:val="0"/>
          <w:caps w:val="0"/>
          <w:sz w:val="22"/>
          <w:szCs w:val="22"/>
        </w:rPr>
      </w:pPr>
      <w:del w:id="446" w:author="shalu.megotia" w:date="2022-04-28T10:05:36Z">
        <w:r>
          <w:rPr/>
          <w:fldChar w:fldCharType="begin"/>
        </w:r>
      </w:del>
      <w:del w:id="447" w:author="shalu.megotia" w:date="2022-04-28T10:05:36Z">
        <w:r>
          <w:rPr/>
          <w:delInstrText xml:space="preserve"> HYPERLINK \l "_Toc72191877" </w:delInstrText>
        </w:r>
      </w:del>
      <w:del w:id="448" w:author="shalu.megotia" w:date="2022-04-28T10:05:36Z">
        <w:r>
          <w:rPr/>
          <w:fldChar w:fldCharType="separate"/>
        </w:r>
      </w:del>
      <w:del w:id="449" w:author="shalu.megotia" w:date="2022-04-28T10:05:36Z">
        <w:r>
          <w:rPr>
            <w:rStyle w:val="24"/>
            <w:rFonts w:cstheme="minorHAnsi"/>
          </w:rPr>
          <w:delText>1</w:delText>
        </w:r>
      </w:del>
      <w:del w:id="450" w:author="shalu.megotia" w:date="2022-04-28T10:05:36Z">
        <w:r>
          <w:rPr>
            <w:rFonts w:asciiTheme="minorHAnsi" w:hAnsiTheme="minorHAnsi" w:eastAsiaTheme="minorEastAsia" w:cstheme="minorBidi"/>
            <w:b w:val="0"/>
            <w:bCs w:val="0"/>
            <w:caps w:val="0"/>
            <w:sz w:val="22"/>
            <w:szCs w:val="22"/>
          </w:rPr>
          <w:tab/>
        </w:r>
      </w:del>
      <w:del w:id="451" w:author="shalu.megotia" w:date="2022-04-28T10:05:36Z">
        <w:r>
          <w:rPr>
            <w:rStyle w:val="24"/>
          </w:rPr>
          <w:delText>Overview</w:delText>
        </w:r>
      </w:del>
      <w:del w:id="452" w:author="shalu.megotia" w:date="2022-04-28T10:05:36Z">
        <w:r>
          <w:rPr/>
          <w:tab/>
        </w:r>
      </w:del>
      <w:del w:id="453" w:author="shalu.megotia" w:date="2022-04-28T10:05:36Z">
        <w:r>
          <w:rPr/>
          <w:fldChar w:fldCharType="begin"/>
        </w:r>
      </w:del>
      <w:del w:id="454" w:author="shalu.megotia" w:date="2022-04-28T10:05:36Z">
        <w:r>
          <w:rPr/>
          <w:delInstrText xml:space="preserve"> PAGEREF _Toc72191877 \h </w:delInstrText>
        </w:r>
      </w:del>
      <w:del w:id="455" w:author="shalu.megotia" w:date="2022-04-28T10:05:36Z">
        <w:r>
          <w:rPr/>
          <w:fldChar w:fldCharType="separate"/>
        </w:r>
      </w:del>
      <w:del w:id="456" w:author="shalu.megotia" w:date="2022-04-28T10:05:36Z">
        <w:r>
          <w:rPr/>
          <w:delText>9</w:delText>
        </w:r>
      </w:del>
      <w:del w:id="457" w:author="shalu.megotia" w:date="2022-04-28T10:05:36Z">
        <w:r>
          <w:rPr/>
          <w:fldChar w:fldCharType="end"/>
        </w:r>
      </w:del>
      <w:del w:id="458" w:author="shalu.megotia" w:date="2022-04-28T10:05:36Z">
        <w:r>
          <w:rPr/>
          <w:fldChar w:fldCharType="end"/>
        </w:r>
      </w:del>
    </w:p>
    <w:p>
      <w:pPr>
        <w:pStyle w:val="29"/>
        <w:tabs>
          <w:tab w:val="right" w:leader="dot" w:pos="9016"/>
        </w:tabs>
        <w:rPr>
          <w:del w:id="459" w:author="shalu.megotia" w:date="2022-04-28T10:05:36Z"/>
          <w:rFonts w:asciiTheme="minorHAnsi" w:hAnsiTheme="minorHAnsi" w:eastAsiaTheme="minorEastAsia" w:cstheme="minorBidi"/>
          <w:smallCaps w:val="0"/>
          <w:sz w:val="22"/>
          <w:szCs w:val="22"/>
        </w:rPr>
      </w:pPr>
      <w:del w:id="460" w:author="shalu.megotia" w:date="2022-04-28T10:05:36Z">
        <w:r>
          <w:rPr/>
          <w:fldChar w:fldCharType="begin"/>
        </w:r>
      </w:del>
      <w:del w:id="461" w:author="shalu.megotia" w:date="2022-04-28T10:05:36Z">
        <w:r>
          <w:rPr/>
          <w:delInstrText xml:space="preserve"> HYPERLINK \l "_Toc72191878" </w:delInstrText>
        </w:r>
      </w:del>
      <w:del w:id="462" w:author="shalu.megotia" w:date="2022-04-28T10:05:36Z">
        <w:r>
          <w:rPr/>
          <w:fldChar w:fldCharType="separate"/>
        </w:r>
      </w:del>
      <w:del w:id="463" w:author="shalu.megotia" w:date="2022-04-28T10:05:36Z">
        <w:r>
          <w:rPr>
            <w:rStyle w:val="24"/>
            <w:rFonts w:cs="Arial" w:eastAsiaTheme="minorHAnsi"/>
            <w:b/>
            <w:bCs/>
            <w:caps/>
            <w:kern w:val="32"/>
          </w:rPr>
          <w:delText>1.1 KEY ASSUMPTIONS</w:delText>
        </w:r>
      </w:del>
      <w:del w:id="464" w:author="shalu.megotia" w:date="2022-04-28T10:05:36Z">
        <w:r>
          <w:rPr/>
          <w:tab/>
        </w:r>
      </w:del>
      <w:del w:id="465" w:author="shalu.megotia" w:date="2022-04-28T10:05:36Z">
        <w:r>
          <w:rPr/>
          <w:fldChar w:fldCharType="begin"/>
        </w:r>
      </w:del>
      <w:del w:id="466" w:author="shalu.megotia" w:date="2022-04-28T10:05:36Z">
        <w:r>
          <w:rPr/>
          <w:delInstrText xml:space="preserve"> PAGEREF _Toc72191878 \h </w:delInstrText>
        </w:r>
      </w:del>
      <w:del w:id="467" w:author="shalu.megotia" w:date="2022-04-28T10:05:36Z">
        <w:r>
          <w:rPr/>
          <w:fldChar w:fldCharType="separate"/>
        </w:r>
      </w:del>
      <w:del w:id="468" w:author="shalu.megotia" w:date="2022-04-28T10:05:36Z">
        <w:r>
          <w:rPr/>
          <w:delText>9</w:delText>
        </w:r>
      </w:del>
      <w:del w:id="469" w:author="shalu.megotia" w:date="2022-04-28T10:05:36Z">
        <w:r>
          <w:rPr/>
          <w:fldChar w:fldCharType="end"/>
        </w:r>
      </w:del>
      <w:del w:id="470" w:author="shalu.megotia" w:date="2022-04-28T10:05:36Z">
        <w:r>
          <w:rPr/>
          <w:fldChar w:fldCharType="end"/>
        </w:r>
      </w:del>
    </w:p>
    <w:p>
      <w:pPr>
        <w:pStyle w:val="29"/>
        <w:tabs>
          <w:tab w:val="right" w:leader="dot" w:pos="9016"/>
        </w:tabs>
        <w:rPr>
          <w:del w:id="471" w:author="shalu.megotia" w:date="2022-04-28T10:05:36Z"/>
          <w:rFonts w:asciiTheme="minorHAnsi" w:hAnsiTheme="minorHAnsi" w:eastAsiaTheme="minorEastAsia" w:cstheme="minorBidi"/>
          <w:smallCaps w:val="0"/>
          <w:sz w:val="22"/>
          <w:szCs w:val="22"/>
        </w:rPr>
      </w:pPr>
      <w:del w:id="472" w:author="shalu.megotia" w:date="2022-04-28T10:05:36Z">
        <w:r>
          <w:rPr/>
          <w:fldChar w:fldCharType="begin"/>
        </w:r>
      </w:del>
      <w:del w:id="473" w:author="shalu.megotia" w:date="2022-04-28T10:05:36Z">
        <w:r>
          <w:rPr/>
          <w:delInstrText xml:space="preserve"> HYPERLINK \l "_Toc72191879" </w:delInstrText>
        </w:r>
      </w:del>
      <w:del w:id="474" w:author="shalu.megotia" w:date="2022-04-28T10:05:36Z">
        <w:r>
          <w:rPr/>
          <w:fldChar w:fldCharType="separate"/>
        </w:r>
      </w:del>
      <w:del w:id="475" w:author="shalu.megotia" w:date="2022-04-28T10:05:36Z">
        <w:r>
          <w:rPr>
            <w:rStyle w:val="24"/>
            <w:rFonts w:cs="Arial" w:eastAsiaTheme="minorHAnsi"/>
            <w:b/>
            <w:bCs/>
            <w:caps/>
            <w:kern w:val="32"/>
          </w:rPr>
          <w:delText>1.2 Out of Scope</w:delText>
        </w:r>
      </w:del>
      <w:del w:id="476" w:author="shalu.megotia" w:date="2022-04-28T10:05:36Z">
        <w:r>
          <w:rPr/>
          <w:tab/>
        </w:r>
      </w:del>
      <w:del w:id="477" w:author="shalu.megotia" w:date="2022-04-28T10:05:36Z">
        <w:r>
          <w:rPr/>
          <w:fldChar w:fldCharType="begin"/>
        </w:r>
      </w:del>
      <w:del w:id="478" w:author="shalu.megotia" w:date="2022-04-28T10:05:36Z">
        <w:r>
          <w:rPr/>
          <w:delInstrText xml:space="preserve"> PAGEREF _Toc72191879 \h </w:delInstrText>
        </w:r>
      </w:del>
      <w:del w:id="479" w:author="shalu.megotia" w:date="2022-04-28T10:05:36Z">
        <w:r>
          <w:rPr/>
          <w:fldChar w:fldCharType="separate"/>
        </w:r>
      </w:del>
      <w:del w:id="480" w:author="shalu.megotia" w:date="2022-04-28T10:05:36Z">
        <w:r>
          <w:rPr/>
          <w:delText>9</w:delText>
        </w:r>
      </w:del>
      <w:del w:id="481" w:author="shalu.megotia" w:date="2022-04-28T10:05:36Z">
        <w:r>
          <w:rPr/>
          <w:fldChar w:fldCharType="end"/>
        </w:r>
      </w:del>
      <w:del w:id="482" w:author="shalu.megotia" w:date="2022-04-28T10:05:36Z">
        <w:r>
          <w:rPr/>
          <w:fldChar w:fldCharType="end"/>
        </w:r>
      </w:del>
    </w:p>
    <w:p>
      <w:pPr>
        <w:pStyle w:val="29"/>
        <w:tabs>
          <w:tab w:val="right" w:leader="dot" w:pos="9016"/>
        </w:tabs>
        <w:rPr>
          <w:del w:id="483" w:author="shalu.megotia" w:date="2022-04-28T10:05:36Z"/>
          <w:rFonts w:asciiTheme="minorHAnsi" w:hAnsiTheme="minorHAnsi" w:eastAsiaTheme="minorEastAsia" w:cstheme="minorBidi"/>
          <w:smallCaps w:val="0"/>
          <w:sz w:val="22"/>
          <w:szCs w:val="22"/>
        </w:rPr>
      </w:pPr>
      <w:del w:id="484" w:author="shalu.megotia" w:date="2022-04-28T10:05:36Z">
        <w:r>
          <w:rPr/>
          <w:fldChar w:fldCharType="begin"/>
        </w:r>
      </w:del>
      <w:del w:id="485" w:author="shalu.megotia" w:date="2022-04-28T10:05:36Z">
        <w:r>
          <w:rPr/>
          <w:delInstrText xml:space="preserve"> HYPERLINK \l "_Toc72191880" </w:delInstrText>
        </w:r>
      </w:del>
      <w:del w:id="486" w:author="shalu.megotia" w:date="2022-04-28T10:05:36Z">
        <w:r>
          <w:rPr/>
          <w:fldChar w:fldCharType="separate"/>
        </w:r>
      </w:del>
      <w:del w:id="487" w:author="shalu.megotia" w:date="2022-04-28T10:05:36Z">
        <w:r>
          <w:rPr>
            <w:rStyle w:val="24"/>
            <w:rFonts w:cs="Arial" w:eastAsiaTheme="minorHAnsi"/>
            <w:b/>
            <w:bCs/>
            <w:caps/>
            <w:kern w:val="32"/>
          </w:rPr>
          <w:delText>1.3 Open Points</w:delText>
        </w:r>
      </w:del>
      <w:del w:id="488" w:author="shalu.megotia" w:date="2022-04-28T10:05:36Z">
        <w:r>
          <w:rPr/>
          <w:tab/>
        </w:r>
      </w:del>
      <w:del w:id="489" w:author="shalu.megotia" w:date="2022-04-28T10:05:36Z">
        <w:r>
          <w:rPr/>
          <w:fldChar w:fldCharType="begin"/>
        </w:r>
      </w:del>
      <w:del w:id="490" w:author="shalu.megotia" w:date="2022-04-28T10:05:36Z">
        <w:r>
          <w:rPr/>
          <w:delInstrText xml:space="preserve"> PAGEREF _Toc72191880 \h </w:delInstrText>
        </w:r>
      </w:del>
      <w:del w:id="491" w:author="shalu.megotia" w:date="2022-04-28T10:05:36Z">
        <w:r>
          <w:rPr/>
          <w:fldChar w:fldCharType="separate"/>
        </w:r>
      </w:del>
      <w:del w:id="492" w:author="shalu.megotia" w:date="2022-04-28T10:05:36Z">
        <w:r>
          <w:rPr/>
          <w:delText>9</w:delText>
        </w:r>
      </w:del>
      <w:del w:id="493" w:author="shalu.megotia" w:date="2022-04-28T10:05:36Z">
        <w:r>
          <w:rPr/>
          <w:fldChar w:fldCharType="end"/>
        </w:r>
      </w:del>
      <w:del w:id="494" w:author="shalu.megotia" w:date="2022-04-28T10:05:36Z">
        <w:r>
          <w:rPr/>
          <w:fldChar w:fldCharType="end"/>
        </w:r>
      </w:del>
    </w:p>
    <w:p>
      <w:pPr>
        <w:pStyle w:val="28"/>
        <w:tabs>
          <w:tab w:val="left" w:pos="400"/>
        </w:tabs>
        <w:rPr>
          <w:del w:id="495" w:author="shalu.megotia" w:date="2022-04-28T10:05:36Z"/>
          <w:rFonts w:asciiTheme="minorHAnsi" w:hAnsiTheme="minorHAnsi" w:eastAsiaTheme="minorEastAsia" w:cstheme="minorBidi"/>
          <w:b w:val="0"/>
          <w:bCs w:val="0"/>
          <w:caps w:val="0"/>
          <w:sz w:val="22"/>
          <w:szCs w:val="22"/>
        </w:rPr>
      </w:pPr>
      <w:del w:id="496" w:author="shalu.megotia" w:date="2022-04-28T10:05:36Z">
        <w:r>
          <w:rPr/>
          <w:fldChar w:fldCharType="begin"/>
        </w:r>
      </w:del>
      <w:del w:id="497" w:author="shalu.megotia" w:date="2022-04-28T10:05:36Z">
        <w:r>
          <w:rPr/>
          <w:delInstrText xml:space="preserve"> HYPERLINK \l "_Toc72191881" </w:delInstrText>
        </w:r>
      </w:del>
      <w:del w:id="498" w:author="shalu.megotia" w:date="2022-04-28T10:05:36Z">
        <w:r>
          <w:rPr/>
          <w:fldChar w:fldCharType="separate"/>
        </w:r>
      </w:del>
      <w:del w:id="499" w:author="shalu.megotia" w:date="2022-04-28T10:05:36Z">
        <w:r>
          <w:rPr>
            <w:rStyle w:val="24"/>
            <w:rFonts w:cstheme="minorHAnsi"/>
          </w:rPr>
          <w:delText>2</w:delText>
        </w:r>
      </w:del>
      <w:del w:id="500" w:author="shalu.megotia" w:date="2022-04-28T10:05:36Z">
        <w:r>
          <w:rPr>
            <w:rFonts w:asciiTheme="minorHAnsi" w:hAnsiTheme="minorHAnsi" w:eastAsiaTheme="minorEastAsia" w:cstheme="minorBidi"/>
            <w:b w:val="0"/>
            <w:bCs w:val="0"/>
            <w:caps w:val="0"/>
            <w:sz w:val="22"/>
            <w:szCs w:val="22"/>
          </w:rPr>
          <w:tab/>
        </w:r>
      </w:del>
      <w:del w:id="501" w:author="shalu.megotia" w:date="2022-04-28T10:05:36Z">
        <w:r>
          <w:rPr>
            <w:rStyle w:val="24"/>
          </w:rPr>
          <w:delText>Business set up and Structures</w:delText>
        </w:r>
      </w:del>
      <w:del w:id="502" w:author="shalu.megotia" w:date="2022-04-28T10:05:36Z">
        <w:r>
          <w:rPr/>
          <w:tab/>
        </w:r>
      </w:del>
      <w:del w:id="503" w:author="shalu.megotia" w:date="2022-04-28T10:05:36Z">
        <w:r>
          <w:rPr/>
          <w:fldChar w:fldCharType="begin"/>
        </w:r>
      </w:del>
      <w:del w:id="504" w:author="shalu.megotia" w:date="2022-04-28T10:05:36Z">
        <w:r>
          <w:rPr/>
          <w:delInstrText xml:space="preserve"> PAGEREF _Toc72191881 \h </w:delInstrText>
        </w:r>
      </w:del>
      <w:del w:id="505" w:author="shalu.megotia" w:date="2022-04-28T10:05:36Z">
        <w:r>
          <w:rPr/>
          <w:fldChar w:fldCharType="separate"/>
        </w:r>
      </w:del>
      <w:del w:id="506" w:author="shalu.megotia" w:date="2022-04-28T10:05:36Z">
        <w:r>
          <w:rPr/>
          <w:delText>10</w:delText>
        </w:r>
      </w:del>
      <w:del w:id="507" w:author="shalu.megotia" w:date="2022-04-28T10:05:36Z">
        <w:r>
          <w:rPr/>
          <w:fldChar w:fldCharType="end"/>
        </w:r>
      </w:del>
      <w:del w:id="508" w:author="shalu.megotia" w:date="2022-04-28T10:05:36Z">
        <w:r>
          <w:rPr/>
          <w:fldChar w:fldCharType="end"/>
        </w:r>
      </w:del>
    </w:p>
    <w:p>
      <w:pPr>
        <w:pStyle w:val="29"/>
        <w:tabs>
          <w:tab w:val="left" w:pos="880"/>
          <w:tab w:val="right" w:leader="dot" w:pos="9016"/>
        </w:tabs>
        <w:rPr>
          <w:del w:id="509" w:author="shalu.megotia" w:date="2022-04-28T10:05:36Z"/>
          <w:rFonts w:asciiTheme="minorHAnsi" w:hAnsiTheme="minorHAnsi" w:eastAsiaTheme="minorEastAsia" w:cstheme="minorBidi"/>
          <w:smallCaps w:val="0"/>
          <w:sz w:val="22"/>
          <w:szCs w:val="22"/>
        </w:rPr>
      </w:pPr>
      <w:del w:id="510" w:author="shalu.megotia" w:date="2022-04-28T10:05:36Z">
        <w:r>
          <w:rPr/>
          <w:fldChar w:fldCharType="begin"/>
        </w:r>
      </w:del>
      <w:del w:id="511" w:author="shalu.megotia" w:date="2022-04-28T10:05:36Z">
        <w:r>
          <w:rPr/>
          <w:delInstrText xml:space="preserve"> HYPERLINK \l "_Toc72191882" </w:delInstrText>
        </w:r>
      </w:del>
      <w:del w:id="512" w:author="shalu.megotia" w:date="2022-04-28T10:05:36Z">
        <w:r>
          <w:rPr/>
          <w:fldChar w:fldCharType="separate"/>
        </w:r>
      </w:del>
      <w:del w:id="513" w:author="shalu.megotia" w:date="2022-04-28T10:05:36Z">
        <w:r>
          <w:rPr>
            <w:rStyle w:val="24"/>
            <w:rFonts w:cs="Arial" w:eastAsiaTheme="minorHAnsi"/>
            <w:b/>
            <w:bCs/>
            <w:caps/>
            <w:kern w:val="32"/>
          </w:rPr>
          <w:delText>2.1</w:delText>
        </w:r>
      </w:del>
      <w:del w:id="514" w:author="shalu.megotia" w:date="2022-04-28T10:05:36Z">
        <w:r>
          <w:rPr>
            <w:rFonts w:asciiTheme="minorHAnsi" w:hAnsiTheme="minorHAnsi" w:eastAsiaTheme="minorEastAsia" w:cstheme="minorBidi"/>
            <w:smallCaps w:val="0"/>
            <w:sz w:val="22"/>
            <w:szCs w:val="22"/>
          </w:rPr>
          <w:tab/>
        </w:r>
      </w:del>
      <w:del w:id="515" w:author="shalu.megotia" w:date="2022-04-28T10:05:36Z">
        <w:r>
          <w:rPr>
            <w:rStyle w:val="24"/>
            <w:rFonts w:cs="Arial" w:eastAsiaTheme="minorHAnsi"/>
            <w:b/>
            <w:bCs/>
            <w:caps/>
            <w:kern w:val="32"/>
          </w:rPr>
          <w:delText>Business hierarchy and operations details</w:delText>
        </w:r>
      </w:del>
      <w:del w:id="516" w:author="shalu.megotia" w:date="2022-04-28T10:05:36Z">
        <w:r>
          <w:rPr/>
          <w:tab/>
        </w:r>
      </w:del>
      <w:del w:id="517" w:author="shalu.megotia" w:date="2022-04-28T10:05:36Z">
        <w:r>
          <w:rPr/>
          <w:fldChar w:fldCharType="begin"/>
        </w:r>
      </w:del>
      <w:del w:id="518" w:author="shalu.megotia" w:date="2022-04-28T10:05:36Z">
        <w:r>
          <w:rPr/>
          <w:delInstrText xml:space="preserve"> PAGEREF _Toc72191882 \h </w:delInstrText>
        </w:r>
      </w:del>
      <w:del w:id="519" w:author="shalu.megotia" w:date="2022-04-28T10:05:36Z">
        <w:r>
          <w:rPr/>
          <w:fldChar w:fldCharType="separate"/>
        </w:r>
      </w:del>
      <w:del w:id="520" w:author="shalu.megotia" w:date="2022-04-28T10:05:36Z">
        <w:r>
          <w:rPr/>
          <w:delText>10</w:delText>
        </w:r>
      </w:del>
      <w:del w:id="521" w:author="shalu.megotia" w:date="2022-04-28T10:05:36Z">
        <w:r>
          <w:rPr/>
          <w:fldChar w:fldCharType="end"/>
        </w:r>
      </w:del>
      <w:del w:id="522" w:author="shalu.megotia" w:date="2022-04-28T10:05:36Z">
        <w:r>
          <w:rPr/>
          <w:fldChar w:fldCharType="end"/>
        </w:r>
      </w:del>
    </w:p>
    <w:p>
      <w:pPr>
        <w:pStyle w:val="29"/>
        <w:tabs>
          <w:tab w:val="left" w:pos="880"/>
          <w:tab w:val="right" w:leader="dot" w:pos="9016"/>
        </w:tabs>
        <w:rPr>
          <w:del w:id="523" w:author="shalu.megotia" w:date="2022-04-28T10:05:36Z"/>
          <w:rFonts w:asciiTheme="minorHAnsi" w:hAnsiTheme="minorHAnsi" w:eastAsiaTheme="minorEastAsia" w:cstheme="minorBidi"/>
          <w:smallCaps w:val="0"/>
          <w:sz w:val="22"/>
          <w:szCs w:val="22"/>
        </w:rPr>
      </w:pPr>
      <w:del w:id="524" w:author="shalu.megotia" w:date="2022-04-28T10:05:36Z">
        <w:r>
          <w:rPr/>
          <w:fldChar w:fldCharType="begin"/>
        </w:r>
      </w:del>
      <w:del w:id="525" w:author="shalu.megotia" w:date="2022-04-28T10:05:36Z">
        <w:r>
          <w:rPr/>
          <w:delInstrText xml:space="preserve"> HYPERLINK \l "_Toc72191883" </w:delInstrText>
        </w:r>
      </w:del>
      <w:del w:id="526" w:author="shalu.megotia" w:date="2022-04-28T10:05:36Z">
        <w:r>
          <w:rPr/>
          <w:fldChar w:fldCharType="separate"/>
        </w:r>
      </w:del>
      <w:del w:id="527" w:author="shalu.megotia" w:date="2022-04-28T10:05:36Z">
        <w:r>
          <w:rPr>
            <w:rStyle w:val="24"/>
            <w:rFonts w:cs="Arial" w:eastAsiaTheme="minorHAnsi"/>
            <w:b/>
            <w:bCs/>
            <w:caps/>
            <w:kern w:val="32"/>
          </w:rPr>
          <w:delText>2.2</w:delText>
        </w:r>
      </w:del>
      <w:del w:id="528" w:author="shalu.megotia" w:date="2022-04-28T10:05:36Z">
        <w:r>
          <w:rPr>
            <w:rFonts w:asciiTheme="minorHAnsi" w:hAnsiTheme="minorHAnsi" w:eastAsiaTheme="minorEastAsia" w:cstheme="minorBidi"/>
            <w:smallCaps w:val="0"/>
            <w:sz w:val="22"/>
            <w:szCs w:val="22"/>
          </w:rPr>
          <w:tab/>
        </w:r>
      </w:del>
      <w:del w:id="529" w:author="shalu.megotia" w:date="2022-04-28T10:05:36Z">
        <w:r>
          <w:rPr>
            <w:rStyle w:val="24"/>
            <w:rFonts w:cs="Arial" w:eastAsiaTheme="minorHAnsi"/>
            <w:b/>
            <w:bCs/>
            <w:caps/>
            <w:kern w:val="32"/>
          </w:rPr>
          <w:delText>Business roles and Levels</w:delText>
        </w:r>
      </w:del>
      <w:del w:id="530" w:author="shalu.megotia" w:date="2022-04-28T10:05:36Z">
        <w:r>
          <w:rPr/>
          <w:tab/>
        </w:r>
      </w:del>
      <w:del w:id="531" w:author="shalu.megotia" w:date="2022-04-28T10:05:36Z">
        <w:r>
          <w:rPr/>
          <w:fldChar w:fldCharType="begin"/>
        </w:r>
      </w:del>
      <w:del w:id="532" w:author="shalu.megotia" w:date="2022-04-28T10:05:36Z">
        <w:r>
          <w:rPr/>
          <w:delInstrText xml:space="preserve"> PAGEREF _Toc72191883 \h </w:delInstrText>
        </w:r>
      </w:del>
      <w:del w:id="533" w:author="shalu.megotia" w:date="2022-04-28T10:05:36Z">
        <w:r>
          <w:rPr/>
          <w:fldChar w:fldCharType="separate"/>
        </w:r>
      </w:del>
      <w:del w:id="534" w:author="shalu.megotia" w:date="2022-04-28T10:05:36Z">
        <w:r>
          <w:rPr/>
          <w:delText>10</w:delText>
        </w:r>
      </w:del>
      <w:del w:id="535" w:author="shalu.megotia" w:date="2022-04-28T10:05:36Z">
        <w:r>
          <w:rPr/>
          <w:fldChar w:fldCharType="end"/>
        </w:r>
      </w:del>
      <w:del w:id="536" w:author="shalu.megotia" w:date="2022-04-28T10:05:36Z">
        <w:r>
          <w:rPr/>
          <w:fldChar w:fldCharType="end"/>
        </w:r>
      </w:del>
    </w:p>
    <w:p>
      <w:pPr>
        <w:pStyle w:val="29"/>
        <w:tabs>
          <w:tab w:val="left" w:pos="880"/>
          <w:tab w:val="right" w:leader="dot" w:pos="9016"/>
        </w:tabs>
        <w:rPr>
          <w:del w:id="537" w:author="shalu.megotia" w:date="2022-04-28T10:05:36Z"/>
          <w:rFonts w:asciiTheme="minorHAnsi" w:hAnsiTheme="minorHAnsi" w:eastAsiaTheme="minorEastAsia" w:cstheme="minorBidi"/>
          <w:smallCaps w:val="0"/>
          <w:sz w:val="22"/>
          <w:szCs w:val="22"/>
        </w:rPr>
      </w:pPr>
      <w:del w:id="538" w:author="shalu.megotia" w:date="2022-04-28T10:05:36Z">
        <w:r>
          <w:rPr/>
          <w:fldChar w:fldCharType="begin"/>
        </w:r>
      </w:del>
      <w:del w:id="539" w:author="shalu.megotia" w:date="2022-04-28T10:05:36Z">
        <w:r>
          <w:rPr/>
          <w:delInstrText xml:space="preserve"> HYPERLINK \l "_Toc72191884" </w:delInstrText>
        </w:r>
      </w:del>
      <w:del w:id="540" w:author="shalu.megotia" w:date="2022-04-28T10:05:36Z">
        <w:r>
          <w:rPr/>
          <w:fldChar w:fldCharType="separate"/>
        </w:r>
      </w:del>
      <w:del w:id="541" w:author="shalu.megotia" w:date="2022-04-28T10:05:36Z">
        <w:r>
          <w:rPr>
            <w:rStyle w:val="24"/>
            <w:rFonts w:cs="Arial" w:eastAsiaTheme="minorHAnsi"/>
            <w:b/>
            <w:bCs/>
            <w:caps/>
            <w:kern w:val="32"/>
          </w:rPr>
          <w:delText>2.3</w:delText>
        </w:r>
      </w:del>
      <w:del w:id="542" w:author="shalu.megotia" w:date="2022-04-28T10:05:36Z">
        <w:r>
          <w:rPr>
            <w:rFonts w:asciiTheme="minorHAnsi" w:hAnsiTheme="minorHAnsi" w:eastAsiaTheme="minorEastAsia" w:cstheme="minorBidi"/>
            <w:smallCaps w:val="0"/>
            <w:sz w:val="22"/>
            <w:szCs w:val="22"/>
          </w:rPr>
          <w:tab/>
        </w:r>
      </w:del>
      <w:del w:id="543" w:author="shalu.megotia" w:date="2022-04-28T10:05:36Z">
        <w:r>
          <w:rPr>
            <w:rStyle w:val="24"/>
            <w:rFonts w:cs="Arial" w:eastAsiaTheme="minorHAnsi"/>
            <w:b/>
            <w:bCs/>
            <w:iCs/>
            <w:caps/>
            <w:kern w:val="32"/>
          </w:rPr>
          <w:delText>Master Data – BU, Roles, Users, Profiles, Allocation Logic</w:delText>
        </w:r>
      </w:del>
      <w:del w:id="544" w:author="shalu.megotia" w:date="2022-04-28T10:05:36Z">
        <w:r>
          <w:rPr/>
          <w:tab/>
        </w:r>
      </w:del>
      <w:del w:id="545" w:author="shalu.megotia" w:date="2022-04-28T10:05:36Z">
        <w:r>
          <w:rPr/>
          <w:fldChar w:fldCharType="begin"/>
        </w:r>
      </w:del>
      <w:del w:id="546" w:author="shalu.megotia" w:date="2022-04-28T10:05:36Z">
        <w:r>
          <w:rPr/>
          <w:delInstrText xml:space="preserve"> PAGEREF _Toc72191884 \h </w:delInstrText>
        </w:r>
      </w:del>
      <w:del w:id="547" w:author="shalu.megotia" w:date="2022-04-28T10:05:36Z">
        <w:r>
          <w:rPr/>
          <w:fldChar w:fldCharType="separate"/>
        </w:r>
      </w:del>
      <w:del w:id="548" w:author="shalu.megotia" w:date="2022-04-28T10:05:36Z">
        <w:r>
          <w:rPr/>
          <w:delText>11</w:delText>
        </w:r>
      </w:del>
      <w:del w:id="549" w:author="shalu.megotia" w:date="2022-04-28T10:05:36Z">
        <w:r>
          <w:rPr/>
          <w:fldChar w:fldCharType="end"/>
        </w:r>
      </w:del>
      <w:del w:id="550" w:author="shalu.megotia" w:date="2022-04-28T10:05:36Z">
        <w:r>
          <w:rPr/>
          <w:fldChar w:fldCharType="end"/>
        </w:r>
      </w:del>
    </w:p>
    <w:p>
      <w:pPr>
        <w:pStyle w:val="28"/>
        <w:tabs>
          <w:tab w:val="left" w:pos="400"/>
        </w:tabs>
        <w:rPr>
          <w:del w:id="551" w:author="shalu.megotia" w:date="2022-04-28T10:05:36Z"/>
          <w:rFonts w:asciiTheme="minorHAnsi" w:hAnsiTheme="minorHAnsi" w:eastAsiaTheme="minorEastAsia" w:cstheme="minorBidi"/>
          <w:b w:val="0"/>
          <w:bCs w:val="0"/>
          <w:caps w:val="0"/>
          <w:sz w:val="22"/>
          <w:szCs w:val="22"/>
        </w:rPr>
      </w:pPr>
      <w:del w:id="552" w:author="shalu.megotia" w:date="2022-04-28T10:05:36Z">
        <w:r>
          <w:rPr/>
          <w:fldChar w:fldCharType="begin"/>
        </w:r>
      </w:del>
      <w:del w:id="553" w:author="shalu.megotia" w:date="2022-04-28T10:05:36Z">
        <w:r>
          <w:rPr/>
          <w:delInstrText xml:space="preserve"> HYPERLINK \l "_Toc72191885" </w:delInstrText>
        </w:r>
      </w:del>
      <w:del w:id="554" w:author="shalu.megotia" w:date="2022-04-28T10:05:36Z">
        <w:r>
          <w:rPr/>
          <w:fldChar w:fldCharType="separate"/>
        </w:r>
      </w:del>
      <w:del w:id="555" w:author="shalu.megotia" w:date="2022-04-28T10:05:36Z">
        <w:r>
          <w:rPr>
            <w:rStyle w:val="24"/>
            <w:rFonts w:cstheme="minorHAnsi"/>
          </w:rPr>
          <w:delText>3</w:delText>
        </w:r>
      </w:del>
      <w:del w:id="556" w:author="shalu.megotia" w:date="2022-04-28T10:05:36Z">
        <w:r>
          <w:rPr>
            <w:rFonts w:asciiTheme="minorHAnsi" w:hAnsiTheme="minorHAnsi" w:eastAsiaTheme="minorEastAsia" w:cstheme="minorBidi"/>
            <w:b w:val="0"/>
            <w:bCs w:val="0"/>
            <w:caps w:val="0"/>
            <w:sz w:val="22"/>
            <w:szCs w:val="22"/>
          </w:rPr>
          <w:tab/>
        </w:r>
      </w:del>
      <w:del w:id="557" w:author="shalu.megotia" w:date="2022-04-28T10:05:36Z">
        <w:r>
          <w:rPr>
            <w:rStyle w:val="24"/>
          </w:rPr>
          <w:delText>Master Configuration</w:delText>
        </w:r>
      </w:del>
      <w:del w:id="558" w:author="shalu.megotia" w:date="2022-04-28T10:05:36Z">
        <w:r>
          <w:rPr/>
          <w:tab/>
        </w:r>
      </w:del>
      <w:del w:id="559" w:author="shalu.megotia" w:date="2022-04-28T10:05:36Z">
        <w:r>
          <w:rPr/>
          <w:fldChar w:fldCharType="begin"/>
        </w:r>
      </w:del>
      <w:del w:id="560" w:author="shalu.megotia" w:date="2022-04-28T10:05:36Z">
        <w:r>
          <w:rPr/>
          <w:delInstrText xml:space="preserve"> PAGEREF _Toc72191885 \h </w:delInstrText>
        </w:r>
      </w:del>
      <w:del w:id="561" w:author="shalu.megotia" w:date="2022-04-28T10:05:36Z">
        <w:r>
          <w:rPr/>
          <w:fldChar w:fldCharType="separate"/>
        </w:r>
      </w:del>
      <w:del w:id="562" w:author="shalu.megotia" w:date="2022-04-28T10:05:36Z">
        <w:r>
          <w:rPr/>
          <w:delText>11</w:delText>
        </w:r>
      </w:del>
      <w:del w:id="563" w:author="shalu.megotia" w:date="2022-04-28T10:05:36Z">
        <w:r>
          <w:rPr/>
          <w:fldChar w:fldCharType="end"/>
        </w:r>
      </w:del>
      <w:del w:id="564" w:author="shalu.megotia" w:date="2022-04-28T10:05:36Z">
        <w:r>
          <w:rPr/>
          <w:fldChar w:fldCharType="end"/>
        </w:r>
      </w:del>
    </w:p>
    <w:p>
      <w:pPr>
        <w:pStyle w:val="29"/>
        <w:tabs>
          <w:tab w:val="left" w:pos="880"/>
          <w:tab w:val="right" w:leader="dot" w:pos="9016"/>
        </w:tabs>
        <w:rPr>
          <w:del w:id="565" w:author="shalu.megotia" w:date="2022-04-28T10:05:36Z"/>
          <w:rFonts w:asciiTheme="minorHAnsi" w:hAnsiTheme="minorHAnsi" w:eastAsiaTheme="minorEastAsia" w:cstheme="minorBidi"/>
          <w:smallCaps w:val="0"/>
          <w:sz w:val="22"/>
          <w:szCs w:val="22"/>
        </w:rPr>
      </w:pPr>
      <w:del w:id="566" w:author="shalu.megotia" w:date="2022-04-28T10:05:36Z">
        <w:r>
          <w:rPr/>
          <w:fldChar w:fldCharType="begin"/>
        </w:r>
      </w:del>
      <w:del w:id="567" w:author="shalu.megotia" w:date="2022-04-28T10:05:36Z">
        <w:r>
          <w:rPr/>
          <w:delInstrText xml:space="preserve"> HYPERLINK \l "_Toc72191886" </w:delInstrText>
        </w:r>
      </w:del>
      <w:del w:id="568" w:author="shalu.megotia" w:date="2022-04-28T10:05:36Z">
        <w:r>
          <w:rPr/>
          <w:fldChar w:fldCharType="separate"/>
        </w:r>
      </w:del>
      <w:del w:id="569" w:author="shalu.megotia" w:date="2022-04-28T10:05:36Z">
        <w:r>
          <w:rPr>
            <w:rStyle w:val="24"/>
            <w:rFonts w:ascii="Calibri" w:hAnsi="Calibri" w:eastAsiaTheme="minorHAnsi"/>
            <w:b/>
            <w:bCs/>
            <w:caps/>
            <w:kern w:val="32"/>
            <w:highlight w:val="yellow"/>
          </w:rPr>
          <w:delText>3.1</w:delText>
        </w:r>
      </w:del>
      <w:del w:id="570" w:author="shalu.megotia" w:date="2022-04-28T10:05:36Z">
        <w:r>
          <w:rPr>
            <w:rFonts w:asciiTheme="minorHAnsi" w:hAnsiTheme="minorHAnsi" w:eastAsiaTheme="minorEastAsia" w:cstheme="minorBidi"/>
            <w:smallCaps w:val="0"/>
            <w:sz w:val="22"/>
            <w:szCs w:val="22"/>
          </w:rPr>
          <w:tab/>
        </w:r>
      </w:del>
      <w:del w:id="571" w:author="shalu.megotia" w:date="2022-04-28T10:05:36Z">
        <w:r>
          <w:rPr>
            <w:rStyle w:val="24"/>
            <w:rFonts w:cs="Arial" w:eastAsiaTheme="minorHAnsi"/>
            <w:b/>
            <w:bCs/>
            <w:caps/>
            <w:kern w:val="32"/>
            <w:highlight w:val="yellow"/>
          </w:rPr>
          <w:delText>Documents</w:delText>
        </w:r>
      </w:del>
      <w:del w:id="572" w:author="shalu.megotia" w:date="2022-04-28T10:05:36Z">
        <w:r>
          <w:rPr/>
          <w:tab/>
        </w:r>
      </w:del>
      <w:del w:id="573" w:author="shalu.megotia" w:date="2022-04-28T10:05:36Z">
        <w:r>
          <w:rPr/>
          <w:fldChar w:fldCharType="begin"/>
        </w:r>
      </w:del>
      <w:del w:id="574" w:author="shalu.megotia" w:date="2022-04-28T10:05:36Z">
        <w:r>
          <w:rPr/>
          <w:delInstrText xml:space="preserve"> PAGEREF _Toc72191886 \h </w:delInstrText>
        </w:r>
      </w:del>
      <w:del w:id="575" w:author="shalu.megotia" w:date="2022-04-28T10:05:36Z">
        <w:r>
          <w:rPr/>
          <w:fldChar w:fldCharType="separate"/>
        </w:r>
      </w:del>
      <w:del w:id="576" w:author="shalu.megotia" w:date="2022-04-28T10:05:36Z">
        <w:r>
          <w:rPr/>
          <w:delText>11</w:delText>
        </w:r>
      </w:del>
      <w:del w:id="577" w:author="shalu.megotia" w:date="2022-04-28T10:05:36Z">
        <w:r>
          <w:rPr/>
          <w:fldChar w:fldCharType="end"/>
        </w:r>
      </w:del>
      <w:del w:id="578" w:author="shalu.megotia" w:date="2022-04-28T10:05:36Z">
        <w:r>
          <w:rPr/>
          <w:fldChar w:fldCharType="end"/>
        </w:r>
      </w:del>
    </w:p>
    <w:p>
      <w:pPr>
        <w:pStyle w:val="29"/>
        <w:tabs>
          <w:tab w:val="left" w:pos="880"/>
          <w:tab w:val="right" w:leader="dot" w:pos="9016"/>
        </w:tabs>
        <w:rPr>
          <w:del w:id="579" w:author="shalu.megotia" w:date="2022-04-28T10:05:36Z"/>
          <w:rFonts w:asciiTheme="minorHAnsi" w:hAnsiTheme="minorHAnsi" w:eastAsiaTheme="minorEastAsia" w:cstheme="minorBidi"/>
          <w:smallCaps w:val="0"/>
          <w:sz w:val="22"/>
          <w:szCs w:val="22"/>
        </w:rPr>
      </w:pPr>
      <w:del w:id="580" w:author="shalu.megotia" w:date="2022-04-28T10:05:36Z">
        <w:r>
          <w:rPr/>
          <w:fldChar w:fldCharType="begin"/>
        </w:r>
      </w:del>
      <w:del w:id="581" w:author="shalu.megotia" w:date="2022-04-28T10:05:36Z">
        <w:r>
          <w:rPr/>
          <w:delInstrText xml:space="preserve"> HYPERLINK \l "_Toc72191887" </w:delInstrText>
        </w:r>
      </w:del>
      <w:del w:id="582" w:author="shalu.megotia" w:date="2022-04-28T10:05:36Z">
        <w:r>
          <w:rPr/>
          <w:fldChar w:fldCharType="separate"/>
        </w:r>
      </w:del>
      <w:del w:id="583" w:author="shalu.megotia" w:date="2022-04-28T10:05:36Z">
        <w:r>
          <w:rPr>
            <w:rStyle w:val="24"/>
            <w:rFonts w:ascii="Calibri" w:hAnsi="Calibri" w:eastAsiaTheme="minorHAnsi"/>
            <w:b/>
            <w:bCs/>
            <w:caps/>
            <w:kern w:val="32"/>
          </w:rPr>
          <w:delText>3.2</w:delText>
        </w:r>
      </w:del>
      <w:del w:id="584" w:author="shalu.megotia" w:date="2022-04-28T10:05:36Z">
        <w:r>
          <w:rPr>
            <w:rFonts w:asciiTheme="minorHAnsi" w:hAnsiTheme="minorHAnsi" w:eastAsiaTheme="minorEastAsia" w:cstheme="minorBidi"/>
            <w:smallCaps w:val="0"/>
            <w:sz w:val="22"/>
            <w:szCs w:val="22"/>
          </w:rPr>
          <w:tab/>
        </w:r>
      </w:del>
      <w:del w:id="585" w:author="shalu.megotia" w:date="2022-04-28T10:05:36Z">
        <w:r>
          <w:rPr>
            <w:rStyle w:val="24"/>
            <w:rFonts w:cs="Arial" w:eastAsiaTheme="minorHAnsi"/>
            <w:b/>
            <w:bCs/>
            <w:caps/>
            <w:kern w:val="32"/>
          </w:rPr>
          <w:delText>Entity Constitution</w:delText>
        </w:r>
      </w:del>
      <w:del w:id="586" w:author="shalu.megotia" w:date="2022-04-28T10:05:36Z">
        <w:r>
          <w:rPr/>
          <w:tab/>
        </w:r>
      </w:del>
      <w:del w:id="587" w:author="shalu.megotia" w:date="2022-04-28T10:05:36Z">
        <w:r>
          <w:rPr/>
          <w:fldChar w:fldCharType="begin"/>
        </w:r>
      </w:del>
      <w:del w:id="588" w:author="shalu.megotia" w:date="2022-04-28T10:05:36Z">
        <w:r>
          <w:rPr/>
          <w:delInstrText xml:space="preserve"> PAGEREF _Toc72191887 \h </w:delInstrText>
        </w:r>
      </w:del>
      <w:del w:id="589" w:author="shalu.megotia" w:date="2022-04-28T10:05:36Z">
        <w:r>
          <w:rPr/>
          <w:fldChar w:fldCharType="separate"/>
        </w:r>
      </w:del>
      <w:del w:id="590" w:author="shalu.megotia" w:date="2022-04-28T10:05:36Z">
        <w:r>
          <w:rPr/>
          <w:delText>11</w:delText>
        </w:r>
      </w:del>
      <w:del w:id="591" w:author="shalu.megotia" w:date="2022-04-28T10:05:36Z">
        <w:r>
          <w:rPr/>
          <w:fldChar w:fldCharType="end"/>
        </w:r>
      </w:del>
      <w:del w:id="592" w:author="shalu.megotia" w:date="2022-04-28T10:05:36Z">
        <w:r>
          <w:rPr/>
          <w:fldChar w:fldCharType="end"/>
        </w:r>
      </w:del>
    </w:p>
    <w:p>
      <w:pPr>
        <w:pStyle w:val="29"/>
        <w:tabs>
          <w:tab w:val="left" w:pos="880"/>
          <w:tab w:val="right" w:leader="dot" w:pos="9016"/>
        </w:tabs>
        <w:rPr>
          <w:del w:id="593" w:author="shalu.megotia" w:date="2022-04-28T10:05:36Z"/>
          <w:rFonts w:asciiTheme="minorHAnsi" w:hAnsiTheme="minorHAnsi" w:eastAsiaTheme="minorEastAsia" w:cstheme="minorBidi"/>
          <w:smallCaps w:val="0"/>
          <w:sz w:val="22"/>
          <w:szCs w:val="22"/>
        </w:rPr>
      </w:pPr>
      <w:del w:id="594" w:author="shalu.megotia" w:date="2022-04-28T10:05:36Z">
        <w:r>
          <w:rPr/>
          <w:fldChar w:fldCharType="begin"/>
        </w:r>
      </w:del>
      <w:del w:id="595" w:author="shalu.megotia" w:date="2022-04-28T10:05:36Z">
        <w:r>
          <w:rPr/>
          <w:delInstrText xml:space="preserve"> HYPERLINK \l "_Toc72191888" </w:delInstrText>
        </w:r>
      </w:del>
      <w:del w:id="596" w:author="shalu.megotia" w:date="2022-04-28T10:05:36Z">
        <w:r>
          <w:rPr/>
          <w:fldChar w:fldCharType="separate"/>
        </w:r>
      </w:del>
      <w:del w:id="597" w:author="shalu.megotia" w:date="2022-04-28T10:05:36Z">
        <w:r>
          <w:rPr>
            <w:rStyle w:val="24"/>
            <w:rFonts w:ascii="Calibri" w:hAnsi="Calibri" w:eastAsiaTheme="minorHAnsi"/>
            <w:b/>
            <w:bCs/>
            <w:caps/>
            <w:kern w:val="32"/>
          </w:rPr>
          <w:delText>3.3</w:delText>
        </w:r>
      </w:del>
      <w:del w:id="598" w:author="shalu.megotia" w:date="2022-04-28T10:05:36Z">
        <w:r>
          <w:rPr>
            <w:rFonts w:asciiTheme="minorHAnsi" w:hAnsiTheme="minorHAnsi" w:eastAsiaTheme="minorEastAsia" w:cstheme="minorBidi"/>
            <w:smallCaps w:val="0"/>
            <w:sz w:val="22"/>
            <w:szCs w:val="22"/>
          </w:rPr>
          <w:tab/>
        </w:r>
      </w:del>
      <w:del w:id="599" w:author="shalu.megotia" w:date="2022-04-28T10:05:36Z">
        <w:r>
          <w:rPr>
            <w:rStyle w:val="24"/>
            <w:rFonts w:cs="Arial" w:eastAsiaTheme="minorHAnsi"/>
            <w:b/>
            <w:bCs/>
            <w:caps/>
            <w:kern w:val="32"/>
          </w:rPr>
          <w:delText>Customer Type</w:delText>
        </w:r>
      </w:del>
      <w:del w:id="600" w:author="shalu.megotia" w:date="2022-04-28T10:05:36Z">
        <w:r>
          <w:rPr/>
          <w:tab/>
        </w:r>
      </w:del>
      <w:del w:id="601" w:author="shalu.megotia" w:date="2022-04-28T10:05:36Z">
        <w:r>
          <w:rPr/>
          <w:fldChar w:fldCharType="begin"/>
        </w:r>
      </w:del>
      <w:del w:id="602" w:author="shalu.megotia" w:date="2022-04-28T10:05:36Z">
        <w:r>
          <w:rPr/>
          <w:delInstrText xml:space="preserve"> PAGEREF _Toc72191888 \h </w:delInstrText>
        </w:r>
      </w:del>
      <w:del w:id="603" w:author="shalu.megotia" w:date="2022-04-28T10:05:36Z">
        <w:r>
          <w:rPr/>
          <w:fldChar w:fldCharType="separate"/>
        </w:r>
      </w:del>
      <w:del w:id="604" w:author="shalu.megotia" w:date="2022-04-28T10:05:36Z">
        <w:r>
          <w:rPr/>
          <w:delText>11</w:delText>
        </w:r>
      </w:del>
      <w:del w:id="605" w:author="shalu.megotia" w:date="2022-04-28T10:05:36Z">
        <w:r>
          <w:rPr/>
          <w:fldChar w:fldCharType="end"/>
        </w:r>
      </w:del>
      <w:del w:id="606" w:author="shalu.megotia" w:date="2022-04-28T10:05:36Z">
        <w:r>
          <w:rPr/>
          <w:fldChar w:fldCharType="end"/>
        </w:r>
      </w:del>
    </w:p>
    <w:p>
      <w:pPr>
        <w:pStyle w:val="29"/>
        <w:tabs>
          <w:tab w:val="left" w:pos="880"/>
          <w:tab w:val="right" w:leader="dot" w:pos="9016"/>
        </w:tabs>
        <w:rPr>
          <w:del w:id="607" w:author="shalu.megotia" w:date="2022-04-28T10:05:36Z"/>
          <w:rFonts w:asciiTheme="minorHAnsi" w:hAnsiTheme="minorHAnsi" w:eastAsiaTheme="minorEastAsia" w:cstheme="minorBidi"/>
          <w:smallCaps w:val="0"/>
          <w:sz w:val="22"/>
          <w:szCs w:val="22"/>
        </w:rPr>
      </w:pPr>
      <w:del w:id="608" w:author="shalu.megotia" w:date="2022-04-28T10:05:36Z">
        <w:r>
          <w:rPr/>
          <w:fldChar w:fldCharType="begin"/>
        </w:r>
      </w:del>
      <w:del w:id="609" w:author="shalu.megotia" w:date="2022-04-28T10:05:36Z">
        <w:r>
          <w:rPr/>
          <w:delInstrText xml:space="preserve"> HYPERLINK \l "_Toc72191889" </w:delInstrText>
        </w:r>
      </w:del>
      <w:del w:id="610" w:author="shalu.megotia" w:date="2022-04-28T10:05:36Z">
        <w:r>
          <w:rPr/>
          <w:fldChar w:fldCharType="separate"/>
        </w:r>
      </w:del>
      <w:del w:id="611" w:author="shalu.megotia" w:date="2022-04-28T10:05:36Z">
        <w:r>
          <w:rPr>
            <w:rStyle w:val="24"/>
            <w:rFonts w:ascii="Calibri" w:hAnsi="Calibri" w:eastAsiaTheme="minorHAnsi"/>
            <w:b/>
            <w:bCs/>
            <w:caps/>
            <w:kern w:val="32"/>
          </w:rPr>
          <w:delText>3.4</w:delText>
        </w:r>
      </w:del>
      <w:del w:id="612" w:author="shalu.megotia" w:date="2022-04-28T10:05:36Z">
        <w:r>
          <w:rPr>
            <w:rFonts w:asciiTheme="minorHAnsi" w:hAnsiTheme="minorHAnsi" w:eastAsiaTheme="minorEastAsia" w:cstheme="minorBidi"/>
            <w:smallCaps w:val="0"/>
            <w:sz w:val="22"/>
            <w:szCs w:val="22"/>
          </w:rPr>
          <w:tab/>
        </w:r>
      </w:del>
      <w:del w:id="613" w:author="shalu.megotia" w:date="2022-04-28T10:05:36Z">
        <w:r>
          <w:rPr>
            <w:rStyle w:val="24"/>
            <w:rFonts w:cs="Arial" w:eastAsiaTheme="minorHAnsi"/>
            <w:b/>
            <w:bCs/>
            <w:caps/>
            <w:kern w:val="32"/>
          </w:rPr>
          <w:delText>Covenants and Terms &amp; Conditions</w:delText>
        </w:r>
      </w:del>
      <w:del w:id="614" w:author="shalu.megotia" w:date="2022-04-28T10:05:36Z">
        <w:r>
          <w:rPr/>
          <w:tab/>
        </w:r>
      </w:del>
      <w:del w:id="615" w:author="shalu.megotia" w:date="2022-04-28T10:05:36Z">
        <w:r>
          <w:rPr/>
          <w:fldChar w:fldCharType="begin"/>
        </w:r>
      </w:del>
      <w:del w:id="616" w:author="shalu.megotia" w:date="2022-04-28T10:05:36Z">
        <w:r>
          <w:rPr/>
          <w:delInstrText xml:space="preserve"> PAGEREF _Toc72191889 \h </w:delInstrText>
        </w:r>
      </w:del>
      <w:del w:id="617" w:author="shalu.megotia" w:date="2022-04-28T10:05:36Z">
        <w:r>
          <w:rPr/>
          <w:fldChar w:fldCharType="separate"/>
        </w:r>
      </w:del>
      <w:del w:id="618" w:author="shalu.megotia" w:date="2022-04-28T10:05:36Z">
        <w:r>
          <w:rPr/>
          <w:delText>12</w:delText>
        </w:r>
      </w:del>
      <w:del w:id="619" w:author="shalu.megotia" w:date="2022-04-28T10:05:36Z">
        <w:r>
          <w:rPr/>
          <w:fldChar w:fldCharType="end"/>
        </w:r>
      </w:del>
      <w:del w:id="620" w:author="shalu.megotia" w:date="2022-04-28T10:05:36Z">
        <w:r>
          <w:rPr/>
          <w:fldChar w:fldCharType="end"/>
        </w:r>
      </w:del>
    </w:p>
    <w:p>
      <w:pPr>
        <w:pStyle w:val="29"/>
        <w:tabs>
          <w:tab w:val="left" w:pos="880"/>
          <w:tab w:val="right" w:leader="dot" w:pos="9016"/>
        </w:tabs>
        <w:rPr>
          <w:del w:id="621" w:author="shalu.megotia" w:date="2022-04-28T10:05:36Z"/>
          <w:rFonts w:asciiTheme="minorHAnsi" w:hAnsiTheme="minorHAnsi" w:eastAsiaTheme="minorEastAsia" w:cstheme="minorBidi"/>
          <w:smallCaps w:val="0"/>
          <w:sz w:val="22"/>
          <w:szCs w:val="22"/>
        </w:rPr>
      </w:pPr>
      <w:del w:id="622" w:author="shalu.megotia" w:date="2022-04-28T10:05:36Z">
        <w:r>
          <w:rPr/>
          <w:fldChar w:fldCharType="begin"/>
        </w:r>
      </w:del>
      <w:del w:id="623" w:author="shalu.megotia" w:date="2022-04-28T10:05:36Z">
        <w:r>
          <w:rPr/>
          <w:delInstrText xml:space="preserve"> HYPERLINK \l "_Toc72191890" </w:delInstrText>
        </w:r>
      </w:del>
      <w:del w:id="624" w:author="shalu.megotia" w:date="2022-04-28T10:05:36Z">
        <w:r>
          <w:rPr/>
          <w:fldChar w:fldCharType="separate"/>
        </w:r>
      </w:del>
      <w:del w:id="625" w:author="shalu.megotia" w:date="2022-04-28T10:05:36Z">
        <w:r>
          <w:rPr>
            <w:rStyle w:val="24"/>
            <w:rFonts w:ascii="Calibri" w:hAnsi="Calibri" w:eastAsiaTheme="minorHAnsi"/>
            <w:b/>
            <w:bCs/>
            <w:caps/>
            <w:kern w:val="32"/>
          </w:rPr>
          <w:delText>3.5</w:delText>
        </w:r>
      </w:del>
      <w:del w:id="626" w:author="shalu.megotia" w:date="2022-04-28T10:05:36Z">
        <w:r>
          <w:rPr>
            <w:rFonts w:asciiTheme="minorHAnsi" w:hAnsiTheme="minorHAnsi" w:eastAsiaTheme="minorEastAsia" w:cstheme="minorBidi"/>
            <w:smallCaps w:val="0"/>
            <w:sz w:val="22"/>
            <w:szCs w:val="22"/>
          </w:rPr>
          <w:tab/>
        </w:r>
      </w:del>
      <w:del w:id="627" w:author="shalu.megotia" w:date="2022-04-28T10:05:36Z">
        <w:r>
          <w:rPr>
            <w:rStyle w:val="24"/>
            <w:rFonts w:cs="Arial" w:eastAsiaTheme="minorHAnsi"/>
            <w:b/>
            <w:bCs/>
            <w:caps/>
            <w:kern w:val="32"/>
          </w:rPr>
          <w:delText>Fee &amp; Charges</w:delText>
        </w:r>
      </w:del>
      <w:del w:id="628" w:author="shalu.megotia" w:date="2022-04-28T10:05:36Z">
        <w:r>
          <w:rPr/>
          <w:tab/>
        </w:r>
      </w:del>
      <w:del w:id="629" w:author="shalu.megotia" w:date="2022-04-28T10:05:36Z">
        <w:r>
          <w:rPr/>
          <w:fldChar w:fldCharType="begin"/>
        </w:r>
      </w:del>
      <w:del w:id="630" w:author="shalu.megotia" w:date="2022-04-28T10:05:36Z">
        <w:r>
          <w:rPr/>
          <w:delInstrText xml:space="preserve"> PAGEREF _Toc72191890 \h </w:delInstrText>
        </w:r>
      </w:del>
      <w:del w:id="631" w:author="shalu.megotia" w:date="2022-04-28T10:05:36Z">
        <w:r>
          <w:rPr/>
          <w:fldChar w:fldCharType="separate"/>
        </w:r>
      </w:del>
      <w:del w:id="632" w:author="shalu.megotia" w:date="2022-04-28T10:05:36Z">
        <w:r>
          <w:rPr/>
          <w:delText>12</w:delText>
        </w:r>
      </w:del>
      <w:del w:id="633" w:author="shalu.megotia" w:date="2022-04-28T10:05:36Z">
        <w:r>
          <w:rPr/>
          <w:fldChar w:fldCharType="end"/>
        </w:r>
      </w:del>
      <w:del w:id="634" w:author="shalu.megotia" w:date="2022-04-28T10:05:36Z">
        <w:r>
          <w:rPr/>
          <w:fldChar w:fldCharType="end"/>
        </w:r>
      </w:del>
    </w:p>
    <w:p>
      <w:pPr>
        <w:pStyle w:val="29"/>
        <w:tabs>
          <w:tab w:val="left" w:pos="880"/>
          <w:tab w:val="right" w:leader="dot" w:pos="9016"/>
        </w:tabs>
        <w:rPr>
          <w:del w:id="635" w:author="shalu.megotia" w:date="2022-04-28T10:05:36Z"/>
          <w:rFonts w:asciiTheme="minorHAnsi" w:hAnsiTheme="minorHAnsi" w:eastAsiaTheme="minorEastAsia" w:cstheme="minorBidi"/>
          <w:smallCaps w:val="0"/>
          <w:sz w:val="22"/>
          <w:szCs w:val="22"/>
        </w:rPr>
      </w:pPr>
      <w:del w:id="636" w:author="shalu.megotia" w:date="2022-04-28T10:05:36Z">
        <w:r>
          <w:rPr/>
          <w:fldChar w:fldCharType="begin"/>
        </w:r>
      </w:del>
      <w:del w:id="637" w:author="shalu.megotia" w:date="2022-04-28T10:05:36Z">
        <w:r>
          <w:rPr/>
          <w:delInstrText xml:space="preserve"> HYPERLINK \l "_Toc72191891" </w:delInstrText>
        </w:r>
      </w:del>
      <w:del w:id="638" w:author="shalu.megotia" w:date="2022-04-28T10:05:36Z">
        <w:r>
          <w:rPr/>
          <w:fldChar w:fldCharType="separate"/>
        </w:r>
      </w:del>
      <w:del w:id="639" w:author="shalu.megotia" w:date="2022-04-28T10:05:36Z">
        <w:r>
          <w:rPr>
            <w:rStyle w:val="24"/>
            <w:rFonts w:ascii="Calibri" w:hAnsi="Calibri" w:eastAsiaTheme="minorHAnsi"/>
            <w:b/>
            <w:bCs/>
            <w:caps/>
            <w:kern w:val="32"/>
          </w:rPr>
          <w:delText>3.6</w:delText>
        </w:r>
      </w:del>
      <w:del w:id="640" w:author="shalu.megotia" w:date="2022-04-28T10:05:36Z">
        <w:r>
          <w:rPr>
            <w:rFonts w:asciiTheme="minorHAnsi" w:hAnsiTheme="minorHAnsi" w:eastAsiaTheme="minorEastAsia" w:cstheme="minorBidi"/>
            <w:smallCaps w:val="0"/>
            <w:sz w:val="22"/>
            <w:szCs w:val="22"/>
          </w:rPr>
          <w:tab/>
        </w:r>
      </w:del>
      <w:del w:id="641" w:author="shalu.megotia" w:date="2022-04-28T10:05:36Z">
        <w:r>
          <w:rPr>
            <w:rStyle w:val="24"/>
            <w:rFonts w:cs="Arial" w:eastAsiaTheme="minorHAnsi"/>
            <w:b/>
            <w:bCs/>
            <w:caps/>
            <w:kern w:val="32"/>
          </w:rPr>
          <w:delText>Currency</w:delText>
        </w:r>
      </w:del>
      <w:del w:id="642" w:author="shalu.megotia" w:date="2022-04-28T10:05:36Z">
        <w:r>
          <w:rPr/>
          <w:tab/>
        </w:r>
      </w:del>
      <w:del w:id="643" w:author="shalu.megotia" w:date="2022-04-28T10:05:36Z">
        <w:r>
          <w:rPr/>
          <w:fldChar w:fldCharType="begin"/>
        </w:r>
      </w:del>
      <w:del w:id="644" w:author="shalu.megotia" w:date="2022-04-28T10:05:36Z">
        <w:r>
          <w:rPr/>
          <w:delInstrText xml:space="preserve"> PAGEREF _Toc72191891 \h </w:delInstrText>
        </w:r>
      </w:del>
      <w:del w:id="645" w:author="shalu.megotia" w:date="2022-04-28T10:05:36Z">
        <w:r>
          <w:rPr/>
          <w:fldChar w:fldCharType="separate"/>
        </w:r>
      </w:del>
      <w:del w:id="646" w:author="shalu.megotia" w:date="2022-04-28T10:05:36Z">
        <w:r>
          <w:rPr/>
          <w:delText>12</w:delText>
        </w:r>
      </w:del>
      <w:del w:id="647" w:author="shalu.megotia" w:date="2022-04-28T10:05:36Z">
        <w:r>
          <w:rPr/>
          <w:fldChar w:fldCharType="end"/>
        </w:r>
      </w:del>
      <w:del w:id="648" w:author="shalu.megotia" w:date="2022-04-28T10:05:36Z">
        <w:r>
          <w:rPr/>
          <w:fldChar w:fldCharType="end"/>
        </w:r>
      </w:del>
    </w:p>
    <w:p>
      <w:pPr>
        <w:pStyle w:val="29"/>
        <w:tabs>
          <w:tab w:val="left" w:pos="880"/>
          <w:tab w:val="right" w:leader="dot" w:pos="9016"/>
        </w:tabs>
        <w:rPr>
          <w:del w:id="649" w:author="shalu.megotia" w:date="2022-04-28T10:05:36Z"/>
          <w:rFonts w:asciiTheme="minorHAnsi" w:hAnsiTheme="minorHAnsi" w:eastAsiaTheme="minorEastAsia" w:cstheme="minorBidi"/>
          <w:smallCaps w:val="0"/>
          <w:sz w:val="22"/>
          <w:szCs w:val="22"/>
        </w:rPr>
      </w:pPr>
      <w:del w:id="650" w:author="shalu.megotia" w:date="2022-04-28T10:05:36Z">
        <w:r>
          <w:rPr/>
          <w:fldChar w:fldCharType="begin"/>
        </w:r>
      </w:del>
      <w:del w:id="651" w:author="shalu.megotia" w:date="2022-04-28T10:05:36Z">
        <w:r>
          <w:rPr/>
          <w:delInstrText xml:space="preserve"> HYPERLINK \l "_Toc72191892" </w:delInstrText>
        </w:r>
      </w:del>
      <w:del w:id="652" w:author="shalu.megotia" w:date="2022-04-28T10:05:36Z">
        <w:r>
          <w:rPr/>
          <w:fldChar w:fldCharType="separate"/>
        </w:r>
      </w:del>
      <w:del w:id="653" w:author="shalu.megotia" w:date="2022-04-28T10:05:36Z">
        <w:r>
          <w:rPr>
            <w:rStyle w:val="24"/>
            <w:rFonts w:ascii="Calibri" w:hAnsi="Calibri" w:eastAsiaTheme="minorHAnsi"/>
            <w:b/>
            <w:bCs/>
            <w:caps/>
            <w:kern w:val="32"/>
          </w:rPr>
          <w:delText>3.7</w:delText>
        </w:r>
      </w:del>
      <w:del w:id="654" w:author="shalu.megotia" w:date="2022-04-28T10:05:36Z">
        <w:r>
          <w:rPr>
            <w:rFonts w:asciiTheme="minorHAnsi" w:hAnsiTheme="minorHAnsi" w:eastAsiaTheme="minorEastAsia" w:cstheme="minorBidi"/>
            <w:smallCaps w:val="0"/>
            <w:sz w:val="22"/>
            <w:szCs w:val="22"/>
          </w:rPr>
          <w:tab/>
        </w:r>
      </w:del>
      <w:del w:id="655" w:author="shalu.megotia" w:date="2022-04-28T10:05:36Z">
        <w:r>
          <w:rPr>
            <w:rStyle w:val="24"/>
            <w:rFonts w:cs="Arial" w:eastAsiaTheme="minorHAnsi"/>
            <w:b/>
            <w:bCs/>
            <w:caps/>
            <w:kern w:val="32"/>
          </w:rPr>
          <w:delText>Industry Segment &amp; Industry Code</w:delText>
        </w:r>
      </w:del>
      <w:del w:id="656" w:author="shalu.megotia" w:date="2022-04-28T10:05:36Z">
        <w:r>
          <w:rPr/>
          <w:tab/>
        </w:r>
      </w:del>
      <w:del w:id="657" w:author="shalu.megotia" w:date="2022-04-28T10:05:36Z">
        <w:r>
          <w:rPr/>
          <w:fldChar w:fldCharType="begin"/>
        </w:r>
      </w:del>
      <w:del w:id="658" w:author="shalu.megotia" w:date="2022-04-28T10:05:36Z">
        <w:r>
          <w:rPr/>
          <w:delInstrText xml:space="preserve"> PAGEREF _Toc72191892 \h </w:delInstrText>
        </w:r>
      </w:del>
      <w:del w:id="659" w:author="shalu.megotia" w:date="2022-04-28T10:05:36Z">
        <w:r>
          <w:rPr/>
          <w:fldChar w:fldCharType="separate"/>
        </w:r>
      </w:del>
      <w:del w:id="660" w:author="shalu.megotia" w:date="2022-04-28T10:05:36Z">
        <w:r>
          <w:rPr/>
          <w:delText>12</w:delText>
        </w:r>
      </w:del>
      <w:del w:id="661" w:author="shalu.megotia" w:date="2022-04-28T10:05:36Z">
        <w:r>
          <w:rPr/>
          <w:fldChar w:fldCharType="end"/>
        </w:r>
      </w:del>
      <w:del w:id="662" w:author="shalu.megotia" w:date="2022-04-28T10:05:36Z">
        <w:r>
          <w:rPr/>
          <w:fldChar w:fldCharType="end"/>
        </w:r>
      </w:del>
    </w:p>
    <w:p>
      <w:pPr>
        <w:pStyle w:val="29"/>
        <w:tabs>
          <w:tab w:val="left" w:pos="880"/>
          <w:tab w:val="right" w:leader="dot" w:pos="9016"/>
        </w:tabs>
        <w:rPr>
          <w:del w:id="663" w:author="shalu.megotia" w:date="2022-04-28T10:05:36Z"/>
          <w:rFonts w:asciiTheme="minorHAnsi" w:hAnsiTheme="minorHAnsi" w:eastAsiaTheme="minorEastAsia" w:cstheme="minorBidi"/>
          <w:smallCaps w:val="0"/>
          <w:sz w:val="22"/>
          <w:szCs w:val="22"/>
        </w:rPr>
      </w:pPr>
      <w:del w:id="664" w:author="shalu.megotia" w:date="2022-04-28T10:05:36Z">
        <w:r>
          <w:rPr/>
          <w:fldChar w:fldCharType="begin"/>
        </w:r>
      </w:del>
      <w:del w:id="665" w:author="shalu.megotia" w:date="2022-04-28T10:05:36Z">
        <w:r>
          <w:rPr/>
          <w:delInstrText xml:space="preserve"> HYPERLINK \l "_Toc72191893" </w:delInstrText>
        </w:r>
      </w:del>
      <w:del w:id="666" w:author="shalu.megotia" w:date="2022-04-28T10:05:36Z">
        <w:r>
          <w:rPr/>
          <w:fldChar w:fldCharType="separate"/>
        </w:r>
      </w:del>
      <w:del w:id="667" w:author="shalu.megotia" w:date="2022-04-28T10:05:36Z">
        <w:r>
          <w:rPr>
            <w:rStyle w:val="24"/>
            <w:rFonts w:ascii="Calibri" w:hAnsi="Calibri" w:eastAsiaTheme="minorHAnsi"/>
            <w:b/>
            <w:bCs/>
            <w:caps/>
            <w:kern w:val="32"/>
          </w:rPr>
          <w:delText>3.8</w:delText>
        </w:r>
      </w:del>
      <w:del w:id="668" w:author="shalu.megotia" w:date="2022-04-28T10:05:36Z">
        <w:r>
          <w:rPr>
            <w:rFonts w:asciiTheme="minorHAnsi" w:hAnsiTheme="minorHAnsi" w:eastAsiaTheme="minorEastAsia" w:cstheme="minorBidi"/>
            <w:smallCaps w:val="0"/>
            <w:sz w:val="22"/>
            <w:szCs w:val="22"/>
          </w:rPr>
          <w:tab/>
        </w:r>
      </w:del>
      <w:del w:id="669" w:author="shalu.megotia" w:date="2022-04-28T10:05:36Z">
        <w:r>
          <w:rPr>
            <w:rStyle w:val="24"/>
            <w:rFonts w:cs="Arial" w:eastAsiaTheme="minorHAnsi"/>
            <w:b/>
            <w:bCs/>
            <w:caps/>
            <w:kern w:val="32"/>
          </w:rPr>
          <w:delText>Deviations</w:delText>
        </w:r>
      </w:del>
      <w:del w:id="670" w:author="shalu.megotia" w:date="2022-04-28T10:05:36Z">
        <w:r>
          <w:rPr/>
          <w:tab/>
        </w:r>
      </w:del>
      <w:del w:id="671" w:author="shalu.megotia" w:date="2022-04-28T10:05:36Z">
        <w:r>
          <w:rPr/>
          <w:fldChar w:fldCharType="begin"/>
        </w:r>
      </w:del>
      <w:del w:id="672" w:author="shalu.megotia" w:date="2022-04-28T10:05:36Z">
        <w:r>
          <w:rPr/>
          <w:delInstrText xml:space="preserve"> PAGEREF _Toc72191893 \h </w:delInstrText>
        </w:r>
      </w:del>
      <w:del w:id="673" w:author="shalu.megotia" w:date="2022-04-28T10:05:36Z">
        <w:r>
          <w:rPr/>
          <w:fldChar w:fldCharType="separate"/>
        </w:r>
      </w:del>
      <w:del w:id="674" w:author="shalu.megotia" w:date="2022-04-28T10:05:36Z">
        <w:r>
          <w:rPr/>
          <w:delText>12</w:delText>
        </w:r>
      </w:del>
      <w:del w:id="675" w:author="shalu.megotia" w:date="2022-04-28T10:05:36Z">
        <w:r>
          <w:rPr/>
          <w:fldChar w:fldCharType="end"/>
        </w:r>
      </w:del>
      <w:del w:id="676" w:author="shalu.megotia" w:date="2022-04-28T10:05:36Z">
        <w:r>
          <w:rPr/>
          <w:fldChar w:fldCharType="end"/>
        </w:r>
      </w:del>
    </w:p>
    <w:p>
      <w:pPr>
        <w:pStyle w:val="29"/>
        <w:tabs>
          <w:tab w:val="left" w:pos="880"/>
          <w:tab w:val="right" w:leader="dot" w:pos="9016"/>
        </w:tabs>
        <w:rPr>
          <w:del w:id="677" w:author="shalu.megotia" w:date="2022-04-28T10:05:36Z"/>
          <w:rFonts w:asciiTheme="minorHAnsi" w:hAnsiTheme="minorHAnsi" w:eastAsiaTheme="minorEastAsia" w:cstheme="minorBidi"/>
          <w:smallCaps w:val="0"/>
          <w:sz w:val="22"/>
          <w:szCs w:val="22"/>
        </w:rPr>
      </w:pPr>
      <w:del w:id="678" w:author="shalu.megotia" w:date="2022-04-28T10:05:36Z">
        <w:r>
          <w:rPr/>
          <w:fldChar w:fldCharType="begin"/>
        </w:r>
      </w:del>
      <w:del w:id="679" w:author="shalu.megotia" w:date="2022-04-28T10:05:36Z">
        <w:r>
          <w:rPr/>
          <w:delInstrText xml:space="preserve"> HYPERLINK \l "_Toc72191894" </w:delInstrText>
        </w:r>
      </w:del>
      <w:del w:id="680" w:author="shalu.megotia" w:date="2022-04-28T10:05:36Z">
        <w:r>
          <w:rPr/>
          <w:fldChar w:fldCharType="separate"/>
        </w:r>
      </w:del>
      <w:del w:id="681" w:author="shalu.megotia" w:date="2022-04-28T10:05:36Z">
        <w:r>
          <w:rPr>
            <w:rStyle w:val="24"/>
            <w:rFonts w:ascii="Calibri" w:hAnsi="Calibri" w:eastAsiaTheme="minorHAnsi"/>
            <w:b/>
            <w:bCs/>
            <w:caps/>
            <w:kern w:val="32"/>
          </w:rPr>
          <w:delText>3.9</w:delText>
        </w:r>
      </w:del>
      <w:del w:id="682" w:author="shalu.megotia" w:date="2022-04-28T10:05:36Z">
        <w:r>
          <w:rPr>
            <w:rFonts w:asciiTheme="minorHAnsi" w:hAnsiTheme="minorHAnsi" w:eastAsiaTheme="minorEastAsia" w:cstheme="minorBidi"/>
            <w:smallCaps w:val="0"/>
            <w:sz w:val="22"/>
            <w:szCs w:val="22"/>
          </w:rPr>
          <w:tab/>
        </w:r>
      </w:del>
      <w:del w:id="683" w:author="shalu.megotia" w:date="2022-04-28T10:05:36Z">
        <w:r>
          <w:rPr>
            <w:rStyle w:val="24"/>
            <w:rFonts w:cs="Arial" w:eastAsiaTheme="minorHAnsi"/>
            <w:b/>
            <w:bCs/>
            <w:caps/>
            <w:kern w:val="32"/>
          </w:rPr>
          <w:delText>Index Rate</w:delText>
        </w:r>
      </w:del>
      <w:del w:id="684" w:author="shalu.megotia" w:date="2022-04-28T10:05:36Z">
        <w:r>
          <w:rPr/>
          <w:tab/>
        </w:r>
      </w:del>
      <w:del w:id="685" w:author="shalu.megotia" w:date="2022-04-28T10:05:36Z">
        <w:r>
          <w:rPr/>
          <w:fldChar w:fldCharType="begin"/>
        </w:r>
      </w:del>
      <w:del w:id="686" w:author="shalu.megotia" w:date="2022-04-28T10:05:36Z">
        <w:r>
          <w:rPr/>
          <w:delInstrText xml:space="preserve"> PAGEREF _Toc72191894 \h </w:delInstrText>
        </w:r>
      </w:del>
      <w:del w:id="687" w:author="shalu.megotia" w:date="2022-04-28T10:05:36Z">
        <w:r>
          <w:rPr/>
          <w:fldChar w:fldCharType="separate"/>
        </w:r>
      </w:del>
      <w:del w:id="688" w:author="shalu.megotia" w:date="2022-04-28T10:05:36Z">
        <w:r>
          <w:rPr/>
          <w:delText>13</w:delText>
        </w:r>
      </w:del>
      <w:del w:id="689" w:author="shalu.megotia" w:date="2022-04-28T10:05:36Z">
        <w:r>
          <w:rPr/>
          <w:fldChar w:fldCharType="end"/>
        </w:r>
      </w:del>
      <w:del w:id="690" w:author="shalu.megotia" w:date="2022-04-28T10:05:36Z">
        <w:r>
          <w:rPr/>
          <w:fldChar w:fldCharType="end"/>
        </w:r>
      </w:del>
    </w:p>
    <w:p>
      <w:pPr>
        <w:pStyle w:val="29"/>
        <w:tabs>
          <w:tab w:val="left" w:pos="880"/>
          <w:tab w:val="right" w:leader="dot" w:pos="9016"/>
        </w:tabs>
        <w:rPr>
          <w:del w:id="691" w:author="shalu.megotia" w:date="2022-04-28T10:05:36Z"/>
          <w:rFonts w:asciiTheme="minorHAnsi" w:hAnsiTheme="minorHAnsi" w:eastAsiaTheme="minorEastAsia" w:cstheme="minorBidi"/>
          <w:smallCaps w:val="0"/>
          <w:sz w:val="22"/>
          <w:szCs w:val="22"/>
        </w:rPr>
      </w:pPr>
      <w:del w:id="692" w:author="shalu.megotia" w:date="2022-04-28T10:05:36Z">
        <w:r>
          <w:rPr/>
          <w:fldChar w:fldCharType="begin"/>
        </w:r>
      </w:del>
      <w:del w:id="693" w:author="shalu.megotia" w:date="2022-04-28T10:05:36Z">
        <w:r>
          <w:rPr/>
          <w:delInstrText xml:space="preserve"> HYPERLINK \l "_Toc72191895" </w:delInstrText>
        </w:r>
      </w:del>
      <w:del w:id="694" w:author="shalu.megotia" w:date="2022-04-28T10:05:36Z">
        <w:r>
          <w:rPr/>
          <w:fldChar w:fldCharType="separate"/>
        </w:r>
      </w:del>
      <w:del w:id="695" w:author="shalu.megotia" w:date="2022-04-28T10:05:36Z">
        <w:r>
          <w:rPr>
            <w:rStyle w:val="24"/>
            <w:rFonts w:ascii="Calibri" w:hAnsi="Calibri" w:eastAsiaTheme="minorHAnsi"/>
            <w:b/>
            <w:bCs/>
            <w:caps/>
            <w:kern w:val="32"/>
          </w:rPr>
          <w:delText>3.10</w:delText>
        </w:r>
      </w:del>
      <w:del w:id="696" w:author="shalu.megotia" w:date="2022-04-28T10:05:36Z">
        <w:r>
          <w:rPr>
            <w:rFonts w:asciiTheme="minorHAnsi" w:hAnsiTheme="minorHAnsi" w:eastAsiaTheme="minorEastAsia" w:cstheme="minorBidi"/>
            <w:smallCaps w:val="0"/>
            <w:sz w:val="22"/>
            <w:szCs w:val="22"/>
          </w:rPr>
          <w:tab/>
        </w:r>
      </w:del>
      <w:del w:id="697" w:author="shalu.megotia" w:date="2022-04-28T10:05:36Z">
        <w:r>
          <w:rPr>
            <w:rStyle w:val="24"/>
            <w:rFonts w:cs="Arial" w:eastAsiaTheme="minorHAnsi"/>
            <w:b/>
            <w:bCs/>
            <w:caps/>
            <w:kern w:val="32"/>
          </w:rPr>
          <w:delText>Financial Analysis (FA)</w:delText>
        </w:r>
      </w:del>
      <w:del w:id="698" w:author="shalu.megotia" w:date="2022-04-28T10:05:36Z">
        <w:r>
          <w:rPr/>
          <w:tab/>
        </w:r>
      </w:del>
      <w:del w:id="699" w:author="shalu.megotia" w:date="2022-04-28T10:05:36Z">
        <w:r>
          <w:rPr/>
          <w:fldChar w:fldCharType="begin"/>
        </w:r>
      </w:del>
      <w:del w:id="700" w:author="shalu.megotia" w:date="2022-04-28T10:05:36Z">
        <w:r>
          <w:rPr/>
          <w:delInstrText xml:space="preserve"> PAGEREF _Toc72191895 \h </w:delInstrText>
        </w:r>
      </w:del>
      <w:del w:id="701" w:author="shalu.megotia" w:date="2022-04-28T10:05:36Z">
        <w:r>
          <w:rPr/>
          <w:fldChar w:fldCharType="separate"/>
        </w:r>
      </w:del>
      <w:del w:id="702" w:author="shalu.megotia" w:date="2022-04-28T10:05:36Z">
        <w:r>
          <w:rPr/>
          <w:delText>13</w:delText>
        </w:r>
      </w:del>
      <w:del w:id="703" w:author="shalu.megotia" w:date="2022-04-28T10:05:36Z">
        <w:r>
          <w:rPr/>
          <w:fldChar w:fldCharType="end"/>
        </w:r>
      </w:del>
      <w:del w:id="704" w:author="shalu.megotia" w:date="2022-04-28T10:05:36Z">
        <w:r>
          <w:rPr/>
          <w:fldChar w:fldCharType="end"/>
        </w:r>
      </w:del>
    </w:p>
    <w:p>
      <w:pPr>
        <w:pStyle w:val="29"/>
        <w:tabs>
          <w:tab w:val="left" w:pos="880"/>
          <w:tab w:val="right" w:leader="dot" w:pos="9016"/>
        </w:tabs>
        <w:rPr>
          <w:del w:id="705" w:author="shalu.megotia" w:date="2022-04-28T10:05:36Z"/>
          <w:rFonts w:asciiTheme="minorHAnsi" w:hAnsiTheme="minorHAnsi" w:eastAsiaTheme="minorEastAsia" w:cstheme="minorBidi"/>
          <w:smallCaps w:val="0"/>
          <w:sz w:val="22"/>
          <w:szCs w:val="22"/>
        </w:rPr>
      </w:pPr>
      <w:del w:id="706" w:author="shalu.megotia" w:date="2022-04-28T10:05:36Z">
        <w:r>
          <w:rPr/>
          <w:fldChar w:fldCharType="begin"/>
        </w:r>
      </w:del>
      <w:del w:id="707" w:author="shalu.megotia" w:date="2022-04-28T10:05:36Z">
        <w:r>
          <w:rPr/>
          <w:delInstrText xml:space="preserve"> HYPERLINK \l "_Toc72191896" </w:delInstrText>
        </w:r>
      </w:del>
      <w:del w:id="708" w:author="shalu.megotia" w:date="2022-04-28T10:05:36Z">
        <w:r>
          <w:rPr/>
          <w:fldChar w:fldCharType="separate"/>
        </w:r>
      </w:del>
      <w:del w:id="709" w:author="shalu.megotia" w:date="2022-04-28T10:05:36Z">
        <w:r>
          <w:rPr>
            <w:rStyle w:val="24"/>
            <w:rFonts w:ascii="Calibri" w:hAnsi="Calibri" w:eastAsiaTheme="minorHAnsi"/>
            <w:b/>
            <w:bCs/>
            <w:caps/>
            <w:kern w:val="32"/>
          </w:rPr>
          <w:delText>3.11</w:delText>
        </w:r>
      </w:del>
      <w:del w:id="710" w:author="shalu.megotia" w:date="2022-04-28T10:05:36Z">
        <w:r>
          <w:rPr>
            <w:rFonts w:asciiTheme="minorHAnsi" w:hAnsiTheme="minorHAnsi" w:eastAsiaTheme="minorEastAsia" w:cstheme="minorBidi"/>
            <w:smallCaps w:val="0"/>
            <w:sz w:val="22"/>
            <w:szCs w:val="22"/>
          </w:rPr>
          <w:tab/>
        </w:r>
      </w:del>
      <w:del w:id="711" w:author="shalu.megotia" w:date="2022-04-28T10:05:36Z">
        <w:r>
          <w:rPr>
            <w:rStyle w:val="24"/>
            <w:rFonts w:cs="Arial" w:eastAsiaTheme="minorHAnsi"/>
            <w:b/>
            <w:bCs/>
            <w:caps/>
            <w:kern w:val="32"/>
          </w:rPr>
          <w:delText>Product/Facilities</w:delText>
        </w:r>
      </w:del>
      <w:del w:id="712" w:author="shalu.megotia" w:date="2022-04-28T10:05:36Z">
        <w:r>
          <w:rPr/>
          <w:tab/>
        </w:r>
      </w:del>
      <w:del w:id="713" w:author="shalu.megotia" w:date="2022-04-28T10:05:36Z">
        <w:r>
          <w:rPr/>
          <w:fldChar w:fldCharType="begin"/>
        </w:r>
      </w:del>
      <w:del w:id="714" w:author="shalu.megotia" w:date="2022-04-28T10:05:36Z">
        <w:r>
          <w:rPr/>
          <w:delInstrText xml:space="preserve"> PAGEREF _Toc72191896 \h </w:delInstrText>
        </w:r>
      </w:del>
      <w:del w:id="715" w:author="shalu.megotia" w:date="2022-04-28T10:05:36Z">
        <w:r>
          <w:rPr/>
          <w:fldChar w:fldCharType="separate"/>
        </w:r>
      </w:del>
      <w:del w:id="716" w:author="shalu.megotia" w:date="2022-04-28T10:05:36Z">
        <w:r>
          <w:rPr/>
          <w:delText>13</w:delText>
        </w:r>
      </w:del>
      <w:del w:id="717" w:author="shalu.megotia" w:date="2022-04-28T10:05:36Z">
        <w:r>
          <w:rPr/>
          <w:fldChar w:fldCharType="end"/>
        </w:r>
      </w:del>
      <w:del w:id="718" w:author="shalu.megotia" w:date="2022-04-28T10:05:36Z">
        <w:r>
          <w:rPr/>
          <w:fldChar w:fldCharType="end"/>
        </w:r>
      </w:del>
    </w:p>
    <w:p>
      <w:pPr>
        <w:pStyle w:val="29"/>
        <w:tabs>
          <w:tab w:val="left" w:pos="880"/>
          <w:tab w:val="right" w:leader="dot" w:pos="9016"/>
        </w:tabs>
        <w:rPr>
          <w:del w:id="719" w:author="shalu.megotia" w:date="2022-04-28T10:05:36Z"/>
          <w:rFonts w:asciiTheme="minorHAnsi" w:hAnsiTheme="minorHAnsi" w:eastAsiaTheme="minorEastAsia" w:cstheme="minorBidi"/>
          <w:smallCaps w:val="0"/>
          <w:sz w:val="22"/>
          <w:szCs w:val="22"/>
        </w:rPr>
      </w:pPr>
      <w:del w:id="720" w:author="shalu.megotia" w:date="2022-04-28T10:05:36Z">
        <w:r>
          <w:rPr/>
          <w:fldChar w:fldCharType="begin"/>
        </w:r>
      </w:del>
      <w:del w:id="721" w:author="shalu.megotia" w:date="2022-04-28T10:05:36Z">
        <w:r>
          <w:rPr/>
          <w:delInstrText xml:space="preserve"> HYPERLINK \l "_Toc72191897" </w:delInstrText>
        </w:r>
      </w:del>
      <w:del w:id="722" w:author="shalu.megotia" w:date="2022-04-28T10:05:36Z">
        <w:r>
          <w:rPr/>
          <w:fldChar w:fldCharType="separate"/>
        </w:r>
      </w:del>
      <w:del w:id="723" w:author="shalu.megotia" w:date="2022-04-28T10:05:36Z">
        <w:r>
          <w:rPr>
            <w:rStyle w:val="24"/>
            <w:rFonts w:ascii="Calibri" w:hAnsi="Calibri"/>
            <w:b/>
          </w:rPr>
          <w:delText>3.12</w:delText>
        </w:r>
      </w:del>
      <w:del w:id="724" w:author="shalu.megotia" w:date="2022-04-28T10:05:36Z">
        <w:r>
          <w:rPr>
            <w:rFonts w:asciiTheme="minorHAnsi" w:hAnsiTheme="minorHAnsi" w:eastAsiaTheme="minorEastAsia" w:cstheme="minorBidi"/>
            <w:smallCaps w:val="0"/>
            <w:sz w:val="22"/>
            <w:szCs w:val="22"/>
          </w:rPr>
          <w:tab/>
        </w:r>
      </w:del>
      <w:del w:id="725" w:author="shalu.megotia" w:date="2022-04-28T10:05:36Z">
        <w:r>
          <w:rPr>
            <w:rStyle w:val="24"/>
            <w:rFonts w:cs="Arial" w:eastAsiaTheme="minorHAnsi"/>
            <w:b/>
            <w:bCs/>
            <w:caps/>
            <w:kern w:val="32"/>
          </w:rPr>
          <w:delText>Collateral Type</w:delText>
        </w:r>
      </w:del>
      <w:del w:id="726" w:author="shalu.megotia" w:date="2022-04-28T10:05:36Z">
        <w:r>
          <w:rPr/>
          <w:tab/>
        </w:r>
      </w:del>
      <w:del w:id="727" w:author="shalu.megotia" w:date="2022-04-28T10:05:36Z">
        <w:r>
          <w:rPr/>
          <w:fldChar w:fldCharType="begin"/>
        </w:r>
      </w:del>
      <w:del w:id="728" w:author="shalu.megotia" w:date="2022-04-28T10:05:36Z">
        <w:r>
          <w:rPr/>
          <w:delInstrText xml:space="preserve"> PAGEREF _Toc72191897 \h </w:delInstrText>
        </w:r>
      </w:del>
      <w:del w:id="729" w:author="shalu.megotia" w:date="2022-04-28T10:05:36Z">
        <w:r>
          <w:rPr/>
          <w:fldChar w:fldCharType="separate"/>
        </w:r>
      </w:del>
      <w:del w:id="730" w:author="shalu.megotia" w:date="2022-04-28T10:05:36Z">
        <w:r>
          <w:rPr/>
          <w:delText>13</w:delText>
        </w:r>
      </w:del>
      <w:del w:id="731" w:author="shalu.megotia" w:date="2022-04-28T10:05:36Z">
        <w:r>
          <w:rPr/>
          <w:fldChar w:fldCharType="end"/>
        </w:r>
      </w:del>
      <w:del w:id="732" w:author="shalu.megotia" w:date="2022-04-28T10:05:36Z">
        <w:r>
          <w:rPr/>
          <w:fldChar w:fldCharType="end"/>
        </w:r>
      </w:del>
    </w:p>
    <w:p>
      <w:pPr>
        <w:pStyle w:val="29"/>
        <w:tabs>
          <w:tab w:val="left" w:pos="880"/>
          <w:tab w:val="right" w:leader="dot" w:pos="9016"/>
        </w:tabs>
        <w:rPr>
          <w:del w:id="733" w:author="shalu.megotia" w:date="2022-04-28T10:05:36Z"/>
          <w:rFonts w:asciiTheme="minorHAnsi" w:hAnsiTheme="minorHAnsi" w:eastAsiaTheme="minorEastAsia" w:cstheme="minorBidi"/>
          <w:smallCaps w:val="0"/>
          <w:sz w:val="22"/>
          <w:szCs w:val="22"/>
        </w:rPr>
      </w:pPr>
      <w:del w:id="734" w:author="shalu.megotia" w:date="2022-04-28T10:05:36Z">
        <w:r>
          <w:rPr/>
          <w:fldChar w:fldCharType="begin"/>
        </w:r>
      </w:del>
      <w:del w:id="735" w:author="shalu.megotia" w:date="2022-04-28T10:05:36Z">
        <w:r>
          <w:rPr/>
          <w:delInstrText xml:space="preserve"> HYPERLINK \l "_Toc72191898" </w:delInstrText>
        </w:r>
      </w:del>
      <w:del w:id="736" w:author="shalu.megotia" w:date="2022-04-28T10:05:36Z">
        <w:r>
          <w:rPr/>
          <w:fldChar w:fldCharType="separate"/>
        </w:r>
      </w:del>
      <w:del w:id="737" w:author="shalu.megotia" w:date="2022-04-28T10:05:36Z">
        <w:r>
          <w:rPr>
            <w:rStyle w:val="24"/>
            <w:rFonts w:ascii="Calibri" w:hAnsi="Calibri" w:eastAsiaTheme="minorHAnsi"/>
            <w:b/>
            <w:bCs/>
            <w:caps/>
            <w:kern w:val="32"/>
          </w:rPr>
          <w:delText>3.13</w:delText>
        </w:r>
      </w:del>
      <w:del w:id="738" w:author="shalu.megotia" w:date="2022-04-28T10:05:36Z">
        <w:r>
          <w:rPr>
            <w:rFonts w:asciiTheme="minorHAnsi" w:hAnsiTheme="minorHAnsi" w:eastAsiaTheme="minorEastAsia" w:cstheme="minorBidi"/>
            <w:smallCaps w:val="0"/>
            <w:sz w:val="22"/>
            <w:szCs w:val="22"/>
          </w:rPr>
          <w:tab/>
        </w:r>
      </w:del>
      <w:del w:id="739" w:author="shalu.megotia" w:date="2022-04-28T10:05:36Z">
        <w:r>
          <w:rPr>
            <w:rStyle w:val="24"/>
            <w:rFonts w:cs="Arial" w:eastAsiaTheme="minorHAnsi"/>
            <w:b/>
            <w:bCs/>
            <w:caps/>
            <w:kern w:val="32"/>
          </w:rPr>
          <w:delText>MSME Classification</w:delText>
        </w:r>
      </w:del>
      <w:del w:id="740" w:author="shalu.megotia" w:date="2022-04-28T10:05:36Z">
        <w:r>
          <w:rPr/>
          <w:tab/>
        </w:r>
      </w:del>
      <w:del w:id="741" w:author="shalu.megotia" w:date="2022-04-28T10:05:36Z">
        <w:r>
          <w:rPr/>
          <w:fldChar w:fldCharType="begin"/>
        </w:r>
      </w:del>
      <w:del w:id="742" w:author="shalu.megotia" w:date="2022-04-28T10:05:36Z">
        <w:r>
          <w:rPr/>
          <w:delInstrText xml:space="preserve"> PAGEREF _Toc72191898 \h </w:delInstrText>
        </w:r>
      </w:del>
      <w:del w:id="743" w:author="shalu.megotia" w:date="2022-04-28T10:05:36Z">
        <w:r>
          <w:rPr/>
          <w:fldChar w:fldCharType="separate"/>
        </w:r>
      </w:del>
      <w:del w:id="744" w:author="shalu.megotia" w:date="2022-04-28T10:05:36Z">
        <w:r>
          <w:rPr/>
          <w:delText>14</w:delText>
        </w:r>
      </w:del>
      <w:del w:id="745" w:author="shalu.megotia" w:date="2022-04-28T10:05:36Z">
        <w:r>
          <w:rPr/>
          <w:fldChar w:fldCharType="end"/>
        </w:r>
      </w:del>
      <w:del w:id="746" w:author="shalu.megotia" w:date="2022-04-28T10:05:36Z">
        <w:r>
          <w:rPr/>
          <w:fldChar w:fldCharType="end"/>
        </w:r>
      </w:del>
    </w:p>
    <w:p>
      <w:pPr>
        <w:pStyle w:val="29"/>
        <w:tabs>
          <w:tab w:val="left" w:pos="880"/>
          <w:tab w:val="right" w:leader="dot" w:pos="9016"/>
        </w:tabs>
        <w:rPr>
          <w:del w:id="747" w:author="shalu.megotia" w:date="2022-04-28T10:05:36Z"/>
          <w:rFonts w:asciiTheme="minorHAnsi" w:hAnsiTheme="minorHAnsi" w:eastAsiaTheme="minorEastAsia" w:cstheme="minorBidi"/>
          <w:smallCaps w:val="0"/>
          <w:sz w:val="22"/>
          <w:szCs w:val="22"/>
        </w:rPr>
      </w:pPr>
      <w:del w:id="748" w:author="shalu.megotia" w:date="2022-04-28T10:05:36Z">
        <w:r>
          <w:rPr/>
          <w:fldChar w:fldCharType="begin"/>
        </w:r>
      </w:del>
      <w:del w:id="749" w:author="shalu.megotia" w:date="2022-04-28T10:05:36Z">
        <w:r>
          <w:rPr/>
          <w:delInstrText xml:space="preserve"> HYPERLINK \l "_Toc72191899" </w:delInstrText>
        </w:r>
      </w:del>
      <w:del w:id="750" w:author="shalu.megotia" w:date="2022-04-28T10:05:36Z">
        <w:r>
          <w:rPr/>
          <w:fldChar w:fldCharType="separate"/>
        </w:r>
      </w:del>
      <w:del w:id="751" w:author="shalu.megotia" w:date="2022-04-28T10:05:36Z">
        <w:r>
          <w:rPr>
            <w:rStyle w:val="24"/>
            <w:rFonts w:ascii="Calibri" w:hAnsi="Calibri" w:eastAsiaTheme="minorHAnsi"/>
            <w:b/>
            <w:bCs/>
            <w:caps/>
            <w:kern w:val="32"/>
          </w:rPr>
          <w:delText>3.14</w:delText>
        </w:r>
      </w:del>
      <w:del w:id="752" w:author="shalu.megotia" w:date="2022-04-28T10:05:36Z">
        <w:r>
          <w:rPr>
            <w:rFonts w:asciiTheme="minorHAnsi" w:hAnsiTheme="minorHAnsi" w:eastAsiaTheme="minorEastAsia" w:cstheme="minorBidi"/>
            <w:smallCaps w:val="0"/>
            <w:sz w:val="22"/>
            <w:szCs w:val="22"/>
          </w:rPr>
          <w:tab/>
        </w:r>
      </w:del>
      <w:del w:id="753" w:author="shalu.megotia" w:date="2022-04-28T10:05:36Z">
        <w:r>
          <w:rPr>
            <w:rStyle w:val="24"/>
            <w:rFonts w:cs="Arial" w:eastAsiaTheme="minorHAnsi"/>
            <w:b/>
            <w:bCs/>
            <w:caps/>
            <w:kern w:val="32"/>
          </w:rPr>
          <w:delText>MIS Codes</w:delText>
        </w:r>
      </w:del>
      <w:del w:id="754" w:author="shalu.megotia" w:date="2022-04-28T10:05:36Z">
        <w:r>
          <w:rPr/>
          <w:tab/>
        </w:r>
      </w:del>
      <w:del w:id="755" w:author="shalu.megotia" w:date="2022-04-28T10:05:36Z">
        <w:r>
          <w:rPr/>
          <w:fldChar w:fldCharType="begin"/>
        </w:r>
      </w:del>
      <w:del w:id="756" w:author="shalu.megotia" w:date="2022-04-28T10:05:36Z">
        <w:r>
          <w:rPr/>
          <w:delInstrText xml:space="preserve"> PAGEREF _Toc72191899 \h </w:delInstrText>
        </w:r>
      </w:del>
      <w:del w:id="757" w:author="shalu.megotia" w:date="2022-04-28T10:05:36Z">
        <w:r>
          <w:rPr/>
          <w:fldChar w:fldCharType="separate"/>
        </w:r>
      </w:del>
      <w:del w:id="758" w:author="shalu.megotia" w:date="2022-04-28T10:05:36Z">
        <w:r>
          <w:rPr/>
          <w:delText>14</w:delText>
        </w:r>
      </w:del>
      <w:del w:id="759" w:author="shalu.megotia" w:date="2022-04-28T10:05:36Z">
        <w:r>
          <w:rPr/>
          <w:fldChar w:fldCharType="end"/>
        </w:r>
      </w:del>
      <w:del w:id="760" w:author="shalu.megotia" w:date="2022-04-28T10:05:36Z">
        <w:r>
          <w:rPr/>
          <w:fldChar w:fldCharType="end"/>
        </w:r>
      </w:del>
    </w:p>
    <w:p>
      <w:pPr>
        <w:pStyle w:val="29"/>
        <w:tabs>
          <w:tab w:val="left" w:pos="880"/>
          <w:tab w:val="right" w:leader="dot" w:pos="9016"/>
        </w:tabs>
        <w:rPr>
          <w:del w:id="761" w:author="shalu.megotia" w:date="2022-04-28T10:05:36Z"/>
          <w:rFonts w:asciiTheme="minorHAnsi" w:hAnsiTheme="minorHAnsi" w:eastAsiaTheme="minorEastAsia" w:cstheme="minorBidi"/>
          <w:smallCaps w:val="0"/>
          <w:sz w:val="22"/>
          <w:szCs w:val="22"/>
        </w:rPr>
      </w:pPr>
      <w:del w:id="762" w:author="shalu.megotia" w:date="2022-04-28T10:05:36Z">
        <w:r>
          <w:rPr/>
          <w:fldChar w:fldCharType="begin"/>
        </w:r>
      </w:del>
      <w:del w:id="763" w:author="shalu.megotia" w:date="2022-04-28T10:05:36Z">
        <w:r>
          <w:rPr/>
          <w:delInstrText xml:space="preserve"> HYPERLINK \l "_Toc72191900" </w:delInstrText>
        </w:r>
      </w:del>
      <w:del w:id="764" w:author="shalu.megotia" w:date="2022-04-28T10:05:36Z">
        <w:r>
          <w:rPr/>
          <w:fldChar w:fldCharType="separate"/>
        </w:r>
      </w:del>
      <w:del w:id="765" w:author="shalu.megotia" w:date="2022-04-28T10:05:36Z">
        <w:r>
          <w:rPr>
            <w:rStyle w:val="24"/>
            <w:rFonts w:ascii="Calibri" w:hAnsi="Calibri" w:eastAsiaTheme="minorHAnsi"/>
            <w:b/>
            <w:bCs/>
            <w:caps/>
            <w:kern w:val="32"/>
          </w:rPr>
          <w:delText>3.15</w:delText>
        </w:r>
      </w:del>
      <w:del w:id="766" w:author="shalu.megotia" w:date="2022-04-28T10:05:36Z">
        <w:r>
          <w:rPr>
            <w:rFonts w:asciiTheme="minorHAnsi" w:hAnsiTheme="minorHAnsi" w:eastAsiaTheme="minorEastAsia" w:cstheme="minorBidi"/>
            <w:smallCaps w:val="0"/>
            <w:sz w:val="22"/>
            <w:szCs w:val="22"/>
          </w:rPr>
          <w:tab/>
        </w:r>
      </w:del>
      <w:del w:id="767" w:author="shalu.megotia" w:date="2022-04-28T10:05:36Z">
        <w:r>
          <w:rPr>
            <w:rStyle w:val="24"/>
            <w:rFonts w:cs="Arial" w:eastAsiaTheme="minorHAnsi"/>
            <w:b/>
            <w:bCs/>
            <w:caps/>
            <w:kern w:val="32"/>
          </w:rPr>
          <w:delText>Internal Credit Rating</w:delText>
        </w:r>
      </w:del>
      <w:del w:id="768" w:author="shalu.megotia" w:date="2022-04-28T10:05:36Z">
        <w:r>
          <w:rPr/>
          <w:tab/>
        </w:r>
      </w:del>
      <w:del w:id="769" w:author="shalu.megotia" w:date="2022-04-28T10:05:36Z">
        <w:r>
          <w:rPr/>
          <w:fldChar w:fldCharType="begin"/>
        </w:r>
      </w:del>
      <w:del w:id="770" w:author="shalu.megotia" w:date="2022-04-28T10:05:36Z">
        <w:r>
          <w:rPr/>
          <w:delInstrText xml:space="preserve"> PAGEREF _Toc72191900 \h </w:delInstrText>
        </w:r>
      </w:del>
      <w:del w:id="771" w:author="shalu.megotia" w:date="2022-04-28T10:05:36Z">
        <w:r>
          <w:rPr/>
          <w:fldChar w:fldCharType="separate"/>
        </w:r>
      </w:del>
      <w:del w:id="772" w:author="shalu.megotia" w:date="2022-04-28T10:05:36Z">
        <w:r>
          <w:rPr/>
          <w:delText>14</w:delText>
        </w:r>
      </w:del>
      <w:del w:id="773" w:author="shalu.megotia" w:date="2022-04-28T10:05:36Z">
        <w:r>
          <w:rPr/>
          <w:fldChar w:fldCharType="end"/>
        </w:r>
      </w:del>
      <w:del w:id="774" w:author="shalu.megotia" w:date="2022-04-28T10:05:36Z">
        <w:r>
          <w:rPr/>
          <w:fldChar w:fldCharType="end"/>
        </w:r>
      </w:del>
    </w:p>
    <w:p>
      <w:pPr>
        <w:pStyle w:val="29"/>
        <w:tabs>
          <w:tab w:val="left" w:pos="880"/>
          <w:tab w:val="right" w:leader="dot" w:pos="9016"/>
        </w:tabs>
        <w:rPr>
          <w:del w:id="775" w:author="shalu.megotia" w:date="2022-04-28T10:05:36Z"/>
          <w:rFonts w:asciiTheme="minorHAnsi" w:hAnsiTheme="minorHAnsi" w:eastAsiaTheme="minorEastAsia" w:cstheme="minorBidi"/>
          <w:smallCaps w:val="0"/>
          <w:sz w:val="22"/>
          <w:szCs w:val="22"/>
        </w:rPr>
      </w:pPr>
      <w:del w:id="776" w:author="shalu.megotia" w:date="2022-04-28T10:05:36Z">
        <w:r>
          <w:rPr/>
          <w:fldChar w:fldCharType="begin"/>
        </w:r>
      </w:del>
      <w:del w:id="777" w:author="shalu.megotia" w:date="2022-04-28T10:05:36Z">
        <w:r>
          <w:rPr/>
          <w:delInstrText xml:space="preserve"> HYPERLINK \l "_Toc72191901" </w:delInstrText>
        </w:r>
      </w:del>
      <w:del w:id="778" w:author="shalu.megotia" w:date="2022-04-28T10:05:36Z">
        <w:r>
          <w:rPr/>
          <w:fldChar w:fldCharType="separate"/>
        </w:r>
      </w:del>
      <w:del w:id="779" w:author="shalu.megotia" w:date="2022-04-28T10:05:36Z">
        <w:r>
          <w:rPr>
            <w:rStyle w:val="24"/>
            <w:rFonts w:ascii="Calibri" w:hAnsi="Calibri" w:eastAsiaTheme="minorHAnsi"/>
            <w:b/>
            <w:bCs/>
            <w:caps/>
            <w:kern w:val="32"/>
          </w:rPr>
          <w:delText>3.16</w:delText>
        </w:r>
      </w:del>
      <w:del w:id="780" w:author="shalu.megotia" w:date="2022-04-28T10:05:36Z">
        <w:r>
          <w:rPr>
            <w:rFonts w:asciiTheme="minorHAnsi" w:hAnsiTheme="minorHAnsi" w:eastAsiaTheme="minorEastAsia" w:cstheme="minorBidi"/>
            <w:smallCaps w:val="0"/>
            <w:sz w:val="22"/>
            <w:szCs w:val="22"/>
          </w:rPr>
          <w:tab/>
        </w:r>
      </w:del>
      <w:del w:id="781" w:author="shalu.megotia" w:date="2022-04-28T10:05:36Z">
        <w:r>
          <w:rPr>
            <w:rStyle w:val="24"/>
            <w:rFonts w:cs="Arial" w:eastAsiaTheme="minorHAnsi"/>
            <w:b/>
            <w:bCs/>
            <w:caps/>
            <w:kern w:val="32"/>
          </w:rPr>
          <w:delText>Exposure Ceilings Master</w:delText>
        </w:r>
      </w:del>
      <w:del w:id="782" w:author="shalu.megotia" w:date="2022-04-28T10:05:36Z">
        <w:r>
          <w:rPr/>
          <w:tab/>
        </w:r>
      </w:del>
      <w:del w:id="783" w:author="shalu.megotia" w:date="2022-04-28T10:05:36Z">
        <w:r>
          <w:rPr/>
          <w:fldChar w:fldCharType="begin"/>
        </w:r>
      </w:del>
      <w:del w:id="784" w:author="shalu.megotia" w:date="2022-04-28T10:05:36Z">
        <w:r>
          <w:rPr/>
          <w:delInstrText xml:space="preserve"> PAGEREF _Toc72191901 \h </w:delInstrText>
        </w:r>
      </w:del>
      <w:del w:id="785" w:author="shalu.megotia" w:date="2022-04-28T10:05:36Z">
        <w:r>
          <w:rPr/>
          <w:fldChar w:fldCharType="separate"/>
        </w:r>
      </w:del>
      <w:del w:id="786" w:author="shalu.megotia" w:date="2022-04-28T10:05:36Z">
        <w:r>
          <w:rPr/>
          <w:delText>15</w:delText>
        </w:r>
      </w:del>
      <w:del w:id="787" w:author="shalu.megotia" w:date="2022-04-28T10:05:36Z">
        <w:r>
          <w:rPr/>
          <w:fldChar w:fldCharType="end"/>
        </w:r>
      </w:del>
      <w:del w:id="788" w:author="shalu.megotia" w:date="2022-04-28T10:05:36Z">
        <w:r>
          <w:rPr/>
          <w:fldChar w:fldCharType="end"/>
        </w:r>
      </w:del>
    </w:p>
    <w:p>
      <w:pPr>
        <w:pStyle w:val="29"/>
        <w:tabs>
          <w:tab w:val="left" w:pos="880"/>
          <w:tab w:val="right" w:leader="dot" w:pos="9016"/>
        </w:tabs>
        <w:rPr>
          <w:del w:id="789" w:author="shalu.megotia" w:date="2022-04-28T10:05:36Z"/>
          <w:rFonts w:asciiTheme="minorHAnsi" w:hAnsiTheme="minorHAnsi" w:eastAsiaTheme="minorEastAsia" w:cstheme="minorBidi"/>
          <w:smallCaps w:val="0"/>
          <w:sz w:val="22"/>
          <w:szCs w:val="22"/>
        </w:rPr>
      </w:pPr>
      <w:del w:id="790" w:author="shalu.megotia" w:date="2022-04-28T10:05:36Z">
        <w:r>
          <w:rPr/>
          <w:fldChar w:fldCharType="begin"/>
        </w:r>
      </w:del>
      <w:del w:id="791" w:author="shalu.megotia" w:date="2022-04-28T10:05:36Z">
        <w:r>
          <w:rPr/>
          <w:delInstrText xml:space="preserve"> HYPERLINK \l "_Toc72191902" </w:delInstrText>
        </w:r>
      </w:del>
      <w:del w:id="792" w:author="shalu.megotia" w:date="2022-04-28T10:05:36Z">
        <w:r>
          <w:rPr/>
          <w:fldChar w:fldCharType="separate"/>
        </w:r>
      </w:del>
      <w:del w:id="793" w:author="shalu.megotia" w:date="2022-04-28T10:05:36Z">
        <w:r>
          <w:rPr>
            <w:rStyle w:val="24"/>
            <w:rFonts w:ascii="Calibri" w:hAnsi="Calibri" w:eastAsiaTheme="minorHAnsi"/>
            <w:b/>
            <w:bCs/>
            <w:caps/>
            <w:kern w:val="32"/>
          </w:rPr>
          <w:delText>3.17</w:delText>
        </w:r>
      </w:del>
      <w:del w:id="794" w:author="shalu.megotia" w:date="2022-04-28T10:05:36Z">
        <w:r>
          <w:rPr>
            <w:rFonts w:asciiTheme="minorHAnsi" w:hAnsiTheme="minorHAnsi" w:eastAsiaTheme="minorEastAsia" w:cstheme="minorBidi"/>
            <w:smallCaps w:val="0"/>
            <w:sz w:val="22"/>
            <w:szCs w:val="22"/>
          </w:rPr>
          <w:tab/>
        </w:r>
      </w:del>
      <w:del w:id="795" w:author="shalu.megotia" w:date="2022-04-28T10:05:36Z">
        <w:r>
          <w:rPr>
            <w:rStyle w:val="24"/>
            <w:rFonts w:cs="Arial" w:eastAsiaTheme="minorHAnsi"/>
            <w:b/>
            <w:bCs/>
            <w:caps/>
            <w:kern w:val="32"/>
          </w:rPr>
          <w:delText>BML Eligibility Calculation</w:delText>
        </w:r>
      </w:del>
      <w:del w:id="796" w:author="shalu.megotia" w:date="2022-04-28T10:05:36Z">
        <w:r>
          <w:rPr/>
          <w:tab/>
        </w:r>
      </w:del>
      <w:del w:id="797" w:author="shalu.megotia" w:date="2022-04-28T10:05:36Z">
        <w:r>
          <w:rPr/>
          <w:fldChar w:fldCharType="begin"/>
        </w:r>
      </w:del>
      <w:del w:id="798" w:author="shalu.megotia" w:date="2022-04-28T10:05:36Z">
        <w:r>
          <w:rPr/>
          <w:delInstrText xml:space="preserve"> PAGEREF _Toc72191902 \h </w:delInstrText>
        </w:r>
      </w:del>
      <w:del w:id="799" w:author="shalu.megotia" w:date="2022-04-28T10:05:36Z">
        <w:r>
          <w:rPr/>
          <w:fldChar w:fldCharType="separate"/>
        </w:r>
      </w:del>
      <w:del w:id="800" w:author="shalu.megotia" w:date="2022-04-28T10:05:36Z">
        <w:r>
          <w:rPr/>
          <w:delText>15</w:delText>
        </w:r>
      </w:del>
      <w:del w:id="801" w:author="shalu.megotia" w:date="2022-04-28T10:05:36Z">
        <w:r>
          <w:rPr/>
          <w:fldChar w:fldCharType="end"/>
        </w:r>
      </w:del>
      <w:del w:id="802" w:author="shalu.megotia" w:date="2022-04-28T10:05:36Z">
        <w:r>
          <w:rPr/>
          <w:fldChar w:fldCharType="end"/>
        </w:r>
      </w:del>
    </w:p>
    <w:p>
      <w:pPr>
        <w:pStyle w:val="29"/>
        <w:tabs>
          <w:tab w:val="left" w:pos="880"/>
          <w:tab w:val="right" w:leader="dot" w:pos="9016"/>
        </w:tabs>
        <w:rPr>
          <w:del w:id="803" w:author="shalu.megotia" w:date="2022-04-28T10:05:36Z"/>
          <w:rFonts w:asciiTheme="minorHAnsi" w:hAnsiTheme="minorHAnsi" w:eastAsiaTheme="minorEastAsia" w:cstheme="minorBidi"/>
          <w:smallCaps w:val="0"/>
          <w:sz w:val="22"/>
          <w:szCs w:val="22"/>
        </w:rPr>
      </w:pPr>
      <w:del w:id="804" w:author="shalu.megotia" w:date="2022-04-28T10:05:36Z">
        <w:r>
          <w:rPr/>
          <w:fldChar w:fldCharType="begin"/>
        </w:r>
      </w:del>
      <w:del w:id="805" w:author="shalu.megotia" w:date="2022-04-28T10:05:36Z">
        <w:r>
          <w:rPr/>
          <w:delInstrText xml:space="preserve"> HYPERLINK \l "_Toc72191903" </w:delInstrText>
        </w:r>
      </w:del>
      <w:del w:id="806" w:author="shalu.megotia" w:date="2022-04-28T10:05:36Z">
        <w:r>
          <w:rPr/>
          <w:fldChar w:fldCharType="separate"/>
        </w:r>
      </w:del>
      <w:del w:id="807" w:author="shalu.megotia" w:date="2022-04-28T10:05:36Z">
        <w:r>
          <w:rPr>
            <w:rStyle w:val="24"/>
            <w:rFonts w:ascii="Calibri" w:hAnsi="Calibri" w:eastAsiaTheme="minorHAnsi"/>
            <w:b/>
            <w:bCs/>
            <w:caps/>
            <w:kern w:val="32"/>
          </w:rPr>
          <w:delText>3.18</w:delText>
        </w:r>
      </w:del>
      <w:del w:id="808" w:author="shalu.megotia" w:date="2022-04-28T10:05:36Z">
        <w:r>
          <w:rPr>
            <w:rFonts w:asciiTheme="minorHAnsi" w:hAnsiTheme="minorHAnsi" w:eastAsiaTheme="minorEastAsia" w:cstheme="minorBidi"/>
            <w:smallCaps w:val="0"/>
            <w:sz w:val="22"/>
            <w:szCs w:val="22"/>
          </w:rPr>
          <w:tab/>
        </w:r>
      </w:del>
      <w:del w:id="809" w:author="shalu.megotia" w:date="2022-04-28T10:05:36Z">
        <w:r>
          <w:rPr>
            <w:rStyle w:val="24"/>
            <w:rFonts w:cs="Arial" w:eastAsiaTheme="minorHAnsi"/>
            <w:b/>
            <w:bCs/>
            <w:caps/>
            <w:kern w:val="32"/>
          </w:rPr>
          <w:delText>Reject Reason</w:delText>
        </w:r>
      </w:del>
      <w:del w:id="810" w:author="shalu.megotia" w:date="2022-04-28T10:05:36Z">
        <w:r>
          <w:rPr/>
          <w:tab/>
        </w:r>
      </w:del>
      <w:del w:id="811" w:author="shalu.megotia" w:date="2022-04-28T10:05:36Z">
        <w:r>
          <w:rPr/>
          <w:fldChar w:fldCharType="begin"/>
        </w:r>
      </w:del>
      <w:del w:id="812" w:author="shalu.megotia" w:date="2022-04-28T10:05:36Z">
        <w:r>
          <w:rPr/>
          <w:delInstrText xml:space="preserve"> PAGEREF _Toc72191903 \h </w:delInstrText>
        </w:r>
      </w:del>
      <w:del w:id="813" w:author="shalu.megotia" w:date="2022-04-28T10:05:36Z">
        <w:r>
          <w:rPr/>
          <w:fldChar w:fldCharType="separate"/>
        </w:r>
      </w:del>
      <w:del w:id="814" w:author="shalu.megotia" w:date="2022-04-28T10:05:36Z">
        <w:r>
          <w:rPr/>
          <w:delText>15</w:delText>
        </w:r>
      </w:del>
      <w:del w:id="815" w:author="shalu.megotia" w:date="2022-04-28T10:05:36Z">
        <w:r>
          <w:rPr/>
          <w:fldChar w:fldCharType="end"/>
        </w:r>
      </w:del>
      <w:del w:id="816" w:author="shalu.megotia" w:date="2022-04-28T10:05:36Z">
        <w:r>
          <w:rPr/>
          <w:fldChar w:fldCharType="end"/>
        </w:r>
      </w:del>
    </w:p>
    <w:p>
      <w:pPr>
        <w:pStyle w:val="28"/>
        <w:tabs>
          <w:tab w:val="left" w:pos="400"/>
        </w:tabs>
        <w:rPr>
          <w:del w:id="817" w:author="shalu.megotia" w:date="2022-04-28T10:05:36Z"/>
          <w:rFonts w:asciiTheme="minorHAnsi" w:hAnsiTheme="minorHAnsi" w:eastAsiaTheme="minorEastAsia" w:cstheme="minorBidi"/>
          <w:b w:val="0"/>
          <w:bCs w:val="0"/>
          <w:caps w:val="0"/>
          <w:sz w:val="22"/>
          <w:szCs w:val="22"/>
        </w:rPr>
      </w:pPr>
      <w:del w:id="818" w:author="shalu.megotia" w:date="2022-04-28T10:05:36Z">
        <w:r>
          <w:rPr/>
          <w:fldChar w:fldCharType="begin"/>
        </w:r>
      </w:del>
      <w:del w:id="819" w:author="shalu.megotia" w:date="2022-04-28T10:05:36Z">
        <w:r>
          <w:rPr/>
          <w:delInstrText xml:space="preserve"> HYPERLINK \l "_Toc72191904" </w:delInstrText>
        </w:r>
      </w:del>
      <w:del w:id="820" w:author="shalu.megotia" w:date="2022-04-28T10:05:36Z">
        <w:r>
          <w:rPr/>
          <w:fldChar w:fldCharType="separate"/>
        </w:r>
      </w:del>
      <w:del w:id="821" w:author="shalu.megotia" w:date="2022-04-28T10:05:36Z">
        <w:r>
          <w:rPr>
            <w:rStyle w:val="24"/>
            <w:rFonts w:cstheme="minorHAnsi"/>
          </w:rPr>
          <w:delText>4</w:delText>
        </w:r>
      </w:del>
      <w:del w:id="822" w:author="shalu.megotia" w:date="2022-04-28T10:05:36Z">
        <w:r>
          <w:rPr>
            <w:rFonts w:asciiTheme="minorHAnsi" w:hAnsiTheme="minorHAnsi" w:eastAsiaTheme="minorEastAsia" w:cstheme="minorBidi"/>
            <w:b w:val="0"/>
            <w:bCs w:val="0"/>
            <w:caps w:val="0"/>
            <w:sz w:val="22"/>
            <w:szCs w:val="22"/>
          </w:rPr>
          <w:tab/>
        </w:r>
      </w:del>
      <w:del w:id="823" w:author="shalu.megotia" w:date="2022-04-28T10:05:36Z">
        <w:r>
          <w:rPr>
            <w:rStyle w:val="24"/>
          </w:rPr>
          <w:delText>Workflow</w:delText>
        </w:r>
      </w:del>
      <w:del w:id="824" w:author="shalu.megotia" w:date="2022-04-28T10:05:36Z">
        <w:r>
          <w:rPr/>
          <w:tab/>
        </w:r>
      </w:del>
      <w:del w:id="825" w:author="shalu.megotia" w:date="2022-04-28T10:05:36Z">
        <w:r>
          <w:rPr/>
          <w:fldChar w:fldCharType="begin"/>
        </w:r>
      </w:del>
      <w:del w:id="826" w:author="shalu.megotia" w:date="2022-04-28T10:05:36Z">
        <w:r>
          <w:rPr/>
          <w:delInstrText xml:space="preserve"> PAGEREF _Toc72191904 \h </w:delInstrText>
        </w:r>
      </w:del>
      <w:del w:id="827" w:author="shalu.megotia" w:date="2022-04-28T10:05:36Z">
        <w:r>
          <w:rPr/>
          <w:fldChar w:fldCharType="separate"/>
        </w:r>
      </w:del>
      <w:del w:id="828" w:author="shalu.megotia" w:date="2022-04-28T10:05:36Z">
        <w:r>
          <w:rPr/>
          <w:delText>15</w:delText>
        </w:r>
      </w:del>
      <w:del w:id="829" w:author="shalu.megotia" w:date="2022-04-28T10:05:36Z">
        <w:r>
          <w:rPr/>
          <w:fldChar w:fldCharType="end"/>
        </w:r>
      </w:del>
      <w:del w:id="830" w:author="shalu.megotia" w:date="2022-04-28T10:05:36Z">
        <w:r>
          <w:rPr/>
          <w:fldChar w:fldCharType="end"/>
        </w:r>
      </w:del>
    </w:p>
    <w:p>
      <w:pPr>
        <w:pStyle w:val="29"/>
        <w:tabs>
          <w:tab w:val="left" w:pos="880"/>
          <w:tab w:val="right" w:leader="dot" w:pos="9016"/>
        </w:tabs>
        <w:rPr>
          <w:del w:id="831" w:author="shalu.megotia" w:date="2022-04-28T10:05:36Z"/>
          <w:rFonts w:asciiTheme="minorHAnsi" w:hAnsiTheme="minorHAnsi" w:eastAsiaTheme="minorEastAsia" w:cstheme="minorBidi"/>
          <w:smallCaps w:val="0"/>
          <w:sz w:val="22"/>
          <w:szCs w:val="22"/>
        </w:rPr>
      </w:pPr>
      <w:del w:id="832" w:author="shalu.megotia" w:date="2022-04-28T10:05:36Z">
        <w:r>
          <w:rPr/>
          <w:fldChar w:fldCharType="begin"/>
        </w:r>
      </w:del>
      <w:del w:id="833" w:author="shalu.megotia" w:date="2022-04-28T10:05:36Z">
        <w:r>
          <w:rPr/>
          <w:delInstrText xml:space="preserve"> HYPERLINK \l "_Toc72191905" </w:delInstrText>
        </w:r>
      </w:del>
      <w:del w:id="834" w:author="shalu.megotia" w:date="2022-04-28T10:05:36Z">
        <w:r>
          <w:rPr/>
          <w:fldChar w:fldCharType="separate"/>
        </w:r>
      </w:del>
      <w:del w:id="835" w:author="shalu.megotia" w:date="2022-04-28T10:05:36Z">
        <w:r>
          <w:rPr>
            <w:rStyle w:val="24"/>
            <w:rFonts w:ascii="Calibri" w:hAnsi="Calibri" w:eastAsiaTheme="minorHAnsi"/>
            <w:b/>
            <w:bCs/>
            <w:caps/>
            <w:kern w:val="32"/>
          </w:rPr>
          <w:delText>4.1</w:delText>
        </w:r>
      </w:del>
      <w:del w:id="836" w:author="shalu.megotia" w:date="2022-04-28T10:05:36Z">
        <w:r>
          <w:rPr>
            <w:rFonts w:asciiTheme="minorHAnsi" w:hAnsiTheme="minorHAnsi" w:eastAsiaTheme="minorEastAsia" w:cstheme="minorBidi"/>
            <w:smallCaps w:val="0"/>
            <w:sz w:val="22"/>
            <w:szCs w:val="22"/>
          </w:rPr>
          <w:tab/>
        </w:r>
      </w:del>
      <w:del w:id="837" w:author="shalu.megotia" w:date="2022-04-28T10:05:36Z">
        <w:r>
          <w:rPr>
            <w:rStyle w:val="24"/>
            <w:rFonts w:cs="Arial" w:eastAsiaTheme="minorHAnsi"/>
            <w:b/>
            <w:bCs/>
            <w:caps/>
            <w:kern w:val="32"/>
          </w:rPr>
          <w:delText>APPLICATION ENTRY</w:delText>
        </w:r>
      </w:del>
      <w:del w:id="838" w:author="shalu.megotia" w:date="2022-04-28T10:05:36Z">
        <w:r>
          <w:rPr/>
          <w:tab/>
        </w:r>
      </w:del>
      <w:del w:id="839" w:author="shalu.megotia" w:date="2022-04-28T10:05:36Z">
        <w:r>
          <w:rPr/>
          <w:fldChar w:fldCharType="begin"/>
        </w:r>
      </w:del>
      <w:del w:id="840" w:author="shalu.megotia" w:date="2022-04-28T10:05:36Z">
        <w:r>
          <w:rPr/>
          <w:delInstrText xml:space="preserve"> PAGEREF _Toc72191905 \h </w:delInstrText>
        </w:r>
      </w:del>
      <w:del w:id="841" w:author="shalu.megotia" w:date="2022-04-28T10:05:36Z">
        <w:r>
          <w:rPr/>
          <w:fldChar w:fldCharType="separate"/>
        </w:r>
      </w:del>
      <w:del w:id="842" w:author="shalu.megotia" w:date="2022-04-28T10:05:36Z">
        <w:r>
          <w:rPr/>
          <w:delText>19</w:delText>
        </w:r>
      </w:del>
      <w:del w:id="843" w:author="shalu.megotia" w:date="2022-04-28T10:05:36Z">
        <w:r>
          <w:rPr/>
          <w:fldChar w:fldCharType="end"/>
        </w:r>
      </w:del>
      <w:del w:id="844" w:author="shalu.megotia" w:date="2022-04-28T10:05:36Z">
        <w:r>
          <w:rPr/>
          <w:fldChar w:fldCharType="end"/>
        </w:r>
      </w:del>
    </w:p>
    <w:p>
      <w:pPr>
        <w:pStyle w:val="30"/>
        <w:tabs>
          <w:tab w:val="left" w:pos="1100"/>
          <w:tab w:val="right" w:leader="dot" w:pos="9016"/>
        </w:tabs>
        <w:rPr>
          <w:del w:id="845" w:author="shalu.megotia" w:date="2022-04-28T10:05:36Z"/>
          <w:rFonts w:asciiTheme="minorHAnsi" w:hAnsiTheme="minorHAnsi" w:eastAsiaTheme="minorEastAsia" w:cstheme="minorBidi"/>
          <w:i w:val="0"/>
          <w:iCs w:val="0"/>
          <w:sz w:val="22"/>
          <w:szCs w:val="22"/>
        </w:rPr>
      </w:pPr>
      <w:del w:id="846" w:author="shalu.megotia" w:date="2022-04-28T10:05:36Z">
        <w:r>
          <w:rPr/>
          <w:fldChar w:fldCharType="begin"/>
        </w:r>
      </w:del>
      <w:del w:id="847" w:author="shalu.megotia" w:date="2022-04-28T10:05:36Z">
        <w:r>
          <w:rPr/>
          <w:delInstrText xml:space="preserve"> HYPERLINK \l "_Toc72191906" </w:delInstrText>
        </w:r>
      </w:del>
      <w:del w:id="848" w:author="shalu.megotia" w:date="2022-04-28T10:05:36Z">
        <w:r>
          <w:rPr/>
          <w:fldChar w:fldCharType="separate"/>
        </w:r>
      </w:del>
      <w:del w:id="849" w:author="shalu.megotia" w:date="2022-04-28T10:05:36Z">
        <w:r>
          <w:rPr>
            <w:rStyle w:val="24"/>
            <w:rFonts w:ascii="Calibri" w:hAnsi="Calibri"/>
            <w:b/>
            <w:bCs/>
          </w:rPr>
          <w:delText>4.1.1</w:delText>
        </w:r>
      </w:del>
      <w:del w:id="850" w:author="shalu.megotia" w:date="2022-04-28T10:05:36Z">
        <w:r>
          <w:rPr>
            <w:rFonts w:asciiTheme="minorHAnsi" w:hAnsiTheme="minorHAnsi" w:eastAsiaTheme="minorEastAsia" w:cstheme="minorBidi"/>
            <w:i w:val="0"/>
            <w:iCs w:val="0"/>
            <w:sz w:val="22"/>
            <w:szCs w:val="22"/>
          </w:rPr>
          <w:tab/>
        </w:r>
      </w:del>
      <w:del w:id="851" w:author="shalu.megotia" w:date="2022-04-28T10:05:36Z">
        <w:r>
          <w:rPr>
            <w:rStyle w:val="24"/>
            <w:rFonts w:cs="Arial" w:eastAsiaTheme="minorHAnsi"/>
            <w:b/>
            <w:bCs/>
            <w:caps/>
            <w:kern w:val="32"/>
          </w:rPr>
          <w:delText>QDE</w:delText>
        </w:r>
      </w:del>
      <w:del w:id="852" w:author="shalu.megotia" w:date="2022-04-28T10:05:36Z">
        <w:r>
          <w:rPr>
            <w:rStyle w:val="24"/>
            <w:rFonts w:cstheme="minorHAnsi"/>
            <w:b/>
            <w:bCs/>
          </w:rPr>
          <w:delText xml:space="preserve"> (Quick Data Entry)</w:delText>
        </w:r>
      </w:del>
      <w:del w:id="853" w:author="shalu.megotia" w:date="2022-04-28T10:05:36Z">
        <w:r>
          <w:rPr/>
          <w:tab/>
        </w:r>
      </w:del>
      <w:del w:id="854" w:author="shalu.megotia" w:date="2022-04-28T10:05:36Z">
        <w:r>
          <w:rPr/>
          <w:fldChar w:fldCharType="begin"/>
        </w:r>
      </w:del>
      <w:del w:id="855" w:author="shalu.megotia" w:date="2022-04-28T10:05:36Z">
        <w:r>
          <w:rPr/>
          <w:delInstrText xml:space="preserve"> PAGEREF _Toc72191906 \h </w:delInstrText>
        </w:r>
      </w:del>
      <w:del w:id="856" w:author="shalu.megotia" w:date="2022-04-28T10:05:36Z">
        <w:r>
          <w:rPr/>
          <w:fldChar w:fldCharType="separate"/>
        </w:r>
      </w:del>
      <w:del w:id="857" w:author="shalu.megotia" w:date="2022-04-28T10:05:36Z">
        <w:r>
          <w:rPr/>
          <w:delText>20</w:delText>
        </w:r>
      </w:del>
      <w:del w:id="858" w:author="shalu.megotia" w:date="2022-04-28T10:05:36Z">
        <w:r>
          <w:rPr/>
          <w:fldChar w:fldCharType="end"/>
        </w:r>
      </w:del>
      <w:del w:id="859" w:author="shalu.megotia" w:date="2022-04-28T10:05:36Z">
        <w:r>
          <w:rPr/>
          <w:fldChar w:fldCharType="end"/>
        </w:r>
      </w:del>
    </w:p>
    <w:p>
      <w:pPr>
        <w:pStyle w:val="30"/>
        <w:tabs>
          <w:tab w:val="left" w:pos="1100"/>
          <w:tab w:val="right" w:leader="dot" w:pos="9016"/>
        </w:tabs>
        <w:rPr>
          <w:del w:id="860" w:author="shalu.megotia" w:date="2022-04-28T10:05:36Z"/>
          <w:rFonts w:asciiTheme="minorHAnsi" w:hAnsiTheme="minorHAnsi" w:eastAsiaTheme="minorEastAsia" w:cstheme="minorBidi"/>
          <w:i w:val="0"/>
          <w:iCs w:val="0"/>
          <w:sz w:val="22"/>
          <w:szCs w:val="22"/>
        </w:rPr>
      </w:pPr>
      <w:del w:id="861" w:author="shalu.megotia" w:date="2022-04-28T10:05:36Z">
        <w:r>
          <w:rPr/>
          <w:fldChar w:fldCharType="begin"/>
        </w:r>
      </w:del>
      <w:del w:id="862" w:author="shalu.megotia" w:date="2022-04-28T10:05:36Z">
        <w:r>
          <w:rPr/>
          <w:delInstrText xml:space="preserve"> HYPERLINK \l "_Toc72191907" </w:delInstrText>
        </w:r>
      </w:del>
      <w:del w:id="863" w:author="shalu.megotia" w:date="2022-04-28T10:05:36Z">
        <w:r>
          <w:rPr/>
          <w:fldChar w:fldCharType="separate"/>
        </w:r>
      </w:del>
      <w:del w:id="864" w:author="shalu.megotia" w:date="2022-04-28T10:05:36Z">
        <w:r>
          <w:rPr>
            <w:rStyle w:val="24"/>
            <w:rFonts w:ascii="Calibri" w:hAnsi="Calibri"/>
            <w:b/>
            <w:bCs/>
          </w:rPr>
          <w:delText>4.1.2</w:delText>
        </w:r>
      </w:del>
      <w:del w:id="865" w:author="shalu.megotia" w:date="2022-04-28T10:05:36Z">
        <w:r>
          <w:rPr>
            <w:rFonts w:asciiTheme="minorHAnsi" w:hAnsiTheme="minorHAnsi" w:eastAsiaTheme="minorEastAsia" w:cstheme="minorBidi"/>
            <w:i w:val="0"/>
            <w:iCs w:val="0"/>
            <w:sz w:val="22"/>
            <w:szCs w:val="22"/>
          </w:rPr>
          <w:tab/>
        </w:r>
      </w:del>
      <w:del w:id="866" w:author="shalu.megotia" w:date="2022-04-28T10:05:36Z">
        <w:r>
          <w:rPr>
            <w:rStyle w:val="24"/>
            <w:rFonts w:cstheme="minorHAnsi"/>
            <w:b/>
            <w:bCs/>
          </w:rPr>
          <w:delText>Checklist Documents Upload</w:delText>
        </w:r>
      </w:del>
      <w:del w:id="867" w:author="shalu.megotia" w:date="2022-04-28T10:05:36Z">
        <w:r>
          <w:rPr/>
          <w:tab/>
        </w:r>
      </w:del>
      <w:del w:id="868" w:author="shalu.megotia" w:date="2022-04-28T10:05:36Z">
        <w:r>
          <w:rPr/>
          <w:fldChar w:fldCharType="begin"/>
        </w:r>
      </w:del>
      <w:del w:id="869" w:author="shalu.megotia" w:date="2022-04-28T10:05:36Z">
        <w:r>
          <w:rPr/>
          <w:delInstrText xml:space="preserve"> PAGEREF _Toc72191907 \h </w:delInstrText>
        </w:r>
      </w:del>
      <w:del w:id="870" w:author="shalu.megotia" w:date="2022-04-28T10:05:36Z">
        <w:r>
          <w:rPr/>
          <w:fldChar w:fldCharType="separate"/>
        </w:r>
      </w:del>
      <w:del w:id="871" w:author="shalu.megotia" w:date="2022-04-28T10:05:36Z">
        <w:r>
          <w:rPr/>
          <w:delText>22</w:delText>
        </w:r>
      </w:del>
      <w:del w:id="872" w:author="shalu.megotia" w:date="2022-04-28T10:05:36Z">
        <w:r>
          <w:rPr/>
          <w:fldChar w:fldCharType="end"/>
        </w:r>
      </w:del>
      <w:del w:id="873" w:author="shalu.megotia" w:date="2022-04-28T10:05:36Z">
        <w:r>
          <w:rPr/>
          <w:fldChar w:fldCharType="end"/>
        </w:r>
      </w:del>
    </w:p>
    <w:p>
      <w:pPr>
        <w:pStyle w:val="30"/>
        <w:tabs>
          <w:tab w:val="left" w:pos="1100"/>
          <w:tab w:val="right" w:leader="dot" w:pos="9016"/>
        </w:tabs>
        <w:rPr>
          <w:del w:id="874" w:author="shalu.megotia" w:date="2022-04-28T10:05:36Z"/>
          <w:rFonts w:asciiTheme="minorHAnsi" w:hAnsiTheme="minorHAnsi" w:eastAsiaTheme="minorEastAsia" w:cstheme="minorBidi"/>
          <w:i w:val="0"/>
          <w:iCs w:val="0"/>
          <w:sz w:val="22"/>
          <w:szCs w:val="22"/>
        </w:rPr>
      </w:pPr>
      <w:del w:id="875" w:author="shalu.megotia" w:date="2022-04-28T10:05:36Z">
        <w:r>
          <w:rPr/>
          <w:fldChar w:fldCharType="begin"/>
        </w:r>
      </w:del>
      <w:del w:id="876" w:author="shalu.megotia" w:date="2022-04-28T10:05:36Z">
        <w:r>
          <w:rPr/>
          <w:delInstrText xml:space="preserve"> HYPERLINK \l "_Toc72191908" </w:delInstrText>
        </w:r>
      </w:del>
      <w:del w:id="877" w:author="shalu.megotia" w:date="2022-04-28T10:05:36Z">
        <w:r>
          <w:rPr/>
          <w:fldChar w:fldCharType="separate"/>
        </w:r>
      </w:del>
      <w:del w:id="878" w:author="shalu.megotia" w:date="2022-04-28T10:05:36Z">
        <w:r>
          <w:rPr>
            <w:rStyle w:val="24"/>
            <w:rFonts w:ascii="Calibri" w:hAnsi="Calibri"/>
            <w:b/>
            <w:bCs/>
          </w:rPr>
          <w:delText>4.1.3</w:delText>
        </w:r>
      </w:del>
      <w:del w:id="879" w:author="shalu.megotia" w:date="2022-04-28T10:05:36Z">
        <w:r>
          <w:rPr>
            <w:rFonts w:asciiTheme="minorHAnsi" w:hAnsiTheme="minorHAnsi" w:eastAsiaTheme="minorEastAsia" w:cstheme="minorBidi"/>
            <w:i w:val="0"/>
            <w:iCs w:val="0"/>
            <w:sz w:val="22"/>
            <w:szCs w:val="22"/>
          </w:rPr>
          <w:tab/>
        </w:r>
      </w:del>
      <w:del w:id="880" w:author="shalu.megotia" w:date="2022-04-28T10:05:36Z">
        <w:r>
          <w:rPr>
            <w:rStyle w:val="24"/>
            <w:rFonts w:cstheme="minorHAnsi"/>
            <w:b/>
            <w:bCs/>
          </w:rPr>
          <w:delText>In-Principle Approval</w:delText>
        </w:r>
      </w:del>
      <w:del w:id="881" w:author="shalu.megotia" w:date="2022-04-28T10:05:36Z">
        <w:r>
          <w:rPr/>
          <w:tab/>
        </w:r>
      </w:del>
      <w:del w:id="882" w:author="shalu.megotia" w:date="2022-04-28T10:05:36Z">
        <w:r>
          <w:rPr/>
          <w:fldChar w:fldCharType="begin"/>
        </w:r>
      </w:del>
      <w:del w:id="883" w:author="shalu.megotia" w:date="2022-04-28T10:05:36Z">
        <w:r>
          <w:rPr/>
          <w:delInstrText xml:space="preserve"> PAGEREF _Toc72191908 \h </w:delInstrText>
        </w:r>
      </w:del>
      <w:del w:id="884" w:author="shalu.megotia" w:date="2022-04-28T10:05:36Z">
        <w:r>
          <w:rPr/>
          <w:fldChar w:fldCharType="separate"/>
        </w:r>
      </w:del>
      <w:del w:id="885" w:author="shalu.megotia" w:date="2022-04-28T10:05:36Z">
        <w:r>
          <w:rPr/>
          <w:delText>23</w:delText>
        </w:r>
      </w:del>
      <w:del w:id="886" w:author="shalu.megotia" w:date="2022-04-28T10:05:36Z">
        <w:r>
          <w:rPr/>
          <w:fldChar w:fldCharType="end"/>
        </w:r>
      </w:del>
      <w:del w:id="887" w:author="shalu.megotia" w:date="2022-04-28T10:05:36Z">
        <w:r>
          <w:rPr/>
          <w:fldChar w:fldCharType="end"/>
        </w:r>
      </w:del>
    </w:p>
    <w:p>
      <w:pPr>
        <w:pStyle w:val="30"/>
        <w:tabs>
          <w:tab w:val="left" w:pos="1100"/>
          <w:tab w:val="right" w:leader="dot" w:pos="9016"/>
        </w:tabs>
        <w:rPr>
          <w:del w:id="888" w:author="shalu.megotia" w:date="2022-04-28T10:05:36Z"/>
          <w:rFonts w:asciiTheme="minorHAnsi" w:hAnsiTheme="minorHAnsi" w:eastAsiaTheme="minorEastAsia" w:cstheme="minorBidi"/>
          <w:i w:val="0"/>
          <w:iCs w:val="0"/>
          <w:sz w:val="22"/>
          <w:szCs w:val="22"/>
        </w:rPr>
      </w:pPr>
      <w:del w:id="889" w:author="shalu.megotia" w:date="2022-04-28T10:05:36Z">
        <w:r>
          <w:rPr/>
          <w:fldChar w:fldCharType="begin"/>
        </w:r>
      </w:del>
      <w:del w:id="890" w:author="shalu.megotia" w:date="2022-04-28T10:05:36Z">
        <w:r>
          <w:rPr/>
          <w:delInstrText xml:space="preserve"> HYPERLINK \l "_Toc72191909" </w:delInstrText>
        </w:r>
      </w:del>
      <w:del w:id="891" w:author="shalu.megotia" w:date="2022-04-28T10:05:36Z">
        <w:r>
          <w:rPr/>
          <w:fldChar w:fldCharType="separate"/>
        </w:r>
      </w:del>
      <w:del w:id="892" w:author="shalu.megotia" w:date="2022-04-28T10:05:36Z">
        <w:r>
          <w:rPr>
            <w:rStyle w:val="24"/>
            <w:rFonts w:ascii="Calibri" w:hAnsi="Calibri"/>
            <w:b/>
            <w:bCs/>
          </w:rPr>
          <w:delText>4.1.4</w:delText>
        </w:r>
      </w:del>
      <w:del w:id="893" w:author="shalu.megotia" w:date="2022-04-28T10:05:36Z">
        <w:r>
          <w:rPr>
            <w:rFonts w:asciiTheme="minorHAnsi" w:hAnsiTheme="minorHAnsi" w:eastAsiaTheme="minorEastAsia" w:cstheme="minorBidi"/>
            <w:i w:val="0"/>
            <w:iCs w:val="0"/>
            <w:sz w:val="22"/>
            <w:szCs w:val="22"/>
          </w:rPr>
          <w:tab/>
        </w:r>
      </w:del>
      <w:del w:id="894" w:author="shalu.megotia" w:date="2022-04-28T10:05:36Z">
        <w:r>
          <w:rPr>
            <w:rStyle w:val="24"/>
            <w:rFonts w:cstheme="minorHAnsi"/>
            <w:b/>
            <w:bCs/>
          </w:rPr>
          <w:delText>DDE (</w:delText>
        </w:r>
      </w:del>
      <w:del w:id="895" w:author="shalu.megotia" w:date="2022-04-28T10:05:36Z">
        <w:r>
          <w:rPr>
            <w:rStyle w:val="24"/>
            <w:rFonts w:cs="Arial" w:eastAsiaTheme="minorHAnsi"/>
            <w:b/>
            <w:bCs/>
            <w:caps/>
            <w:kern w:val="32"/>
          </w:rPr>
          <w:delText>Detailed Data Entry</w:delText>
        </w:r>
      </w:del>
      <w:del w:id="896" w:author="shalu.megotia" w:date="2022-04-28T10:05:36Z">
        <w:r>
          <w:rPr>
            <w:rStyle w:val="24"/>
            <w:rFonts w:cstheme="minorHAnsi"/>
            <w:b/>
            <w:bCs/>
          </w:rPr>
          <w:delText>)</w:delText>
        </w:r>
      </w:del>
      <w:del w:id="897" w:author="shalu.megotia" w:date="2022-04-28T10:05:36Z">
        <w:r>
          <w:rPr/>
          <w:tab/>
        </w:r>
      </w:del>
      <w:del w:id="898" w:author="shalu.megotia" w:date="2022-04-28T10:05:36Z">
        <w:r>
          <w:rPr/>
          <w:fldChar w:fldCharType="begin"/>
        </w:r>
      </w:del>
      <w:del w:id="899" w:author="shalu.megotia" w:date="2022-04-28T10:05:36Z">
        <w:r>
          <w:rPr/>
          <w:delInstrText xml:space="preserve"> PAGEREF _Toc72191909 \h </w:delInstrText>
        </w:r>
      </w:del>
      <w:del w:id="900" w:author="shalu.megotia" w:date="2022-04-28T10:05:36Z">
        <w:r>
          <w:rPr/>
          <w:fldChar w:fldCharType="separate"/>
        </w:r>
      </w:del>
      <w:del w:id="901" w:author="shalu.megotia" w:date="2022-04-28T10:05:36Z">
        <w:r>
          <w:rPr/>
          <w:delText>24</w:delText>
        </w:r>
      </w:del>
      <w:del w:id="902" w:author="shalu.megotia" w:date="2022-04-28T10:05:36Z">
        <w:r>
          <w:rPr/>
          <w:fldChar w:fldCharType="end"/>
        </w:r>
      </w:del>
      <w:del w:id="903" w:author="shalu.megotia" w:date="2022-04-28T10:05:36Z">
        <w:r>
          <w:rPr/>
          <w:fldChar w:fldCharType="end"/>
        </w:r>
      </w:del>
    </w:p>
    <w:p>
      <w:pPr>
        <w:pStyle w:val="30"/>
        <w:tabs>
          <w:tab w:val="left" w:pos="1100"/>
          <w:tab w:val="right" w:leader="dot" w:pos="9016"/>
        </w:tabs>
        <w:rPr>
          <w:del w:id="904" w:author="shalu.megotia" w:date="2022-04-28T10:05:36Z"/>
          <w:rFonts w:asciiTheme="minorHAnsi" w:hAnsiTheme="minorHAnsi" w:eastAsiaTheme="minorEastAsia" w:cstheme="minorBidi"/>
          <w:i w:val="0"/>
          <w:iCs w:val="0"/>
          <w:sz w:val="22"/>
          <w:szCs w:val="22"/>
        </w:rPr>
      </w:pPr>
      <w:del w:id="905" w:author="shalu.megotia" w:date="2022-04-28T10:05:36Z">
        <w:r>
          <w:rPr/>
          <w:fldChar w:fldCharType="begin"/>
        </w:r>
      </w:del>
      <w:del w:id="906" w:author="shalu.megotia" w:date="2022-04-28T10:05:36Z">
        <w:r>
          <w:rPr/>
          <w:delInstrText xml:space="preserve"> HYPERLINK \l "_Toc72191910" </w:delInstrText>
        </w:r>
      </w:del>
      <w:del w:id="907" w:author="shalu.megotia" w:date="2022-04-28T10:05:36Z">
        <w:r>
          <w:rPr/>
          <w:fldChar w:fldCharType="separate"/>
        </w:r>
      </w:del>
      <w:del w:id="908" w:author="shalu.megotia" w:date="2022-04-28T10:05:36Z">
        <w:r>
          <w:rPr>
            <w:rStyle w:val="24"/>
            <w:rFonts w:ascii="Calibri" w:hAnsi="Calibri"/>
            <w:b/>
            <w:bCs/>
            <w:highlight w:val="yellow"/>
          </w:rPr>
          <w:delText>4.1.5</w:delText>
        </w:r>
      </w:del>
      <w:del w:id="909" w:author="shalu.megotia" w:date="2022-04-28T10:05:36Z">
        <w:r>
          <w:rPr>
            <w:rFonts w:asciiTheme="minorHAnsi" w:hAnsiTheme="minorHAnsi" w:eastAsiaTheme="minorEastAsia" w:cstheme="minorBidi"/>
            <w:i w:val="0"/>
            <w:iCs w:val="0"/>
            <w:sz w:val="22"/>
            <w:szCs w:val="22"/>
          </w:rPr>
          <w:tab/>
        </w:r>
      </w:del>
      <w:del w:id="910" w:author="shalu.megotia" w:date="2022-04-28T10:05:36Z">
        <w:r>
          <w:rPr>
            <w:rStyle w:val="24"/>
            <w:rFonts w:cstheme="minorHAnsi"/>
            <w:b/>
            <w:bCs/>
            <w:highlight w:val="yellow"/>
          </w:rPr>
          <w:delText>Dedupe &amp; Negative List check</w:delText>
        </w:r>
      </w:del>
      <w:del w:id="911" w:author="shalu.megotia" w:date="2022-04-28T10:05:36Z">
        <w:r>
          <w:rPr/>
          <w:tab/>
        </w:r>
      </w:del>
      <w:del w:id="912" w:author="shalu.megotia" w:date="2022-04-28T10:05:36Z">
        <w:r>
          <w:rPr/>
          <w:fldChar w:fldCharType="begin"/>
        </w:r>
      </w:del>
      <w:del w:id="913" w:author="shalu.megotia" w:date="2022-04-28T10:05:36Z">
        <w:r>
          <w:rPr/>
          <w:delInstrText xml:space="preserve"> PAGEREF _Toc72191910 \h </w:delInstrText>
        </w:r>
      </w:del>
      <w:del w:id="914" w:author="shalu.megotia" w:date="2022-04-28T10:05:36Z">
        <w:r>
          <w:rPr/>
          <w:fldChar w:fldCharType="separate"/>
        </w:r>
      </w:del>
      <w:del w:id="915" w:author="shalu.megotia" w:date="2022-04-28T10:05:36Z">
        <w:r>
          <w:rPr/>
          <w:delText>26</w:delText>
        </w:r>
      </w:del>
      <w:del w:id="916" w:author="shalu.megotia" w:date="2022-04-28T10:05:36Z">
        <w:r>
          <w:rPr/>
          <w:fldChar w:fldCharType="end"/>
        </w:r>
      </w:del>
      <w:del w:id="917" w:author="shalu.megotia" w:date="2022-04-28T10:05:36Z">
        <w:r>
          <w:rPr/>
          <w:fldChar w:fldCharType="end"/>
        </w:r>
      </w:del>
    </w:p>
    <w:p>
      <w:pPr>
        <w:pStyle w:val="30"/>
        <w:tabs>
          <w:tab w:val="left" w:pos="1100"/>
          <w:tab w:val="right" w:leader="dot" w:pos="9016"/>
        </w:tabs>
        <w:rPr>
          <w:del w:id="918" w:author="shalu.megotia" w:date="2022-04-28T10:05:36Z"/>
          <w:rFonts w:asciiTheme="minorHAnsi" w:hAnsiTheme="minorHAnsi" w:eastAsiaTheme="minorEastAsia" w:cstheme="minorBidi"/>
          <w:i w:val="0"/>
          <w:iCs w:val="0"/>
          <w:sz w:val="22"/>
          <w:szCs w:val="22"/>
        </w:rPr>
      </w:pPr>
      <w:del w:id="919" w:author="shalu.megotia" w:date="2022-04-28T10:05:36Z">
        <w:r>
          <w:rPr/>
          <w:fldChar w:fldCharType="begin"/>
        </w:r>
      </w:del>
      <w:del w:id="920" w:author="shalu.megotia" w:date="2022-04-28T10:05:36Z">
        <w:r>
          <w:rPr/>
          <w:delInstrText xml:space="preserve"> HYPERLINK \l "_Toc72191911" </w:delInstrText>
        </w:r>
      </w:del>
      <w:del w:id="921" w:author="shalu.megotia" w:date="2022-04-28T10:05:36Z">
        <w:r>
          <w:rPr/>
          <w:fldChar w:fldCharType="separate"/>
        </w:r>
      </w:del>
      <w:del w:id="922" w:author="shalu.megotia" w:date="2022-04-28T10:05:36Z">
        <w:r>
          <w:rPr>
            <w:rStyle w:val="24"/>
            <w:rFonts w:ascii="Calibri" w:hAnsi="Calibri"/>
            <w:b/>
            <w:bCs/>
            <w:highlight w:val="yellow"/>
          </w:rPr>
          <w:delText>4.1.6</w:delText>
        </w:r>
      </w:del>
      <w:del w:id="923" w:author="shalu.megotia" w:date="2022-04-28T10:05:36Z">
        <w:r>
          <w:rPr>
            <w:rFonts w:asciiTheme="minorHAnsi" w:hAnsiTheme="minorHAnsi" w:eastAsiaTheme="minorEastAsia" w:cstheme="minorBidi"/>
            <w:i w:val="0"/>
            <w:iCs w:val="0"/>
            <w:sz w:val="22"/>
            <w:szCs w:val="22"/>
          </w:rPr>
          <w:tab/>
        </w:r>
      </w:del>
      <w:del w:id="924" w:author="shalu.megotia" w:date="2022-04-28T10:05:36Z">
        <w:r>
          <w:rPr>
            <w:rStyle w:val="24"/>
            <w:rFonts w:cstheme="minorHAnsi"/>
            <w:b/>
            <w:bCs/>
            <w:highlight w:val="yellow"/>
          </w:rPr>
          <w:delText>Credit Bureau Check Result</w:delText>
        </w:r>
      </w:del>
      <w:del w:id="925" w:author="shalu.megotia" w:date="2022-04-28T10:05:36Z">
        <w:r>
          <w:rPr/>
          <w:tab/>
        </w:r>
      </w:del>
      <w:del w:id="926" w:author="shalu.megotia" w:date="2022-04-28T10:05:36Z">
        <w:r>
          <w:rPr/>
          <w:fldChar w:fldCharType="begin"/>
        </w:r>
      </w:del>
      <w:del w:id="927" w:author="shalu.megotia" w:date="2022-04-28T10:05:36Z">
        <w:r>
          <w:rPr/>
          <w:delInstrText xml:space="preserve"> PAGEREF _Toc72191911 \h </w:delInstrText>
        </w:r>
      </w:del>
      <w:del w:id="928" w:author="shalu.megotia" w:date="2022-04-28T10:05:36Z">
        <w:r>
          <w:rPr/>
          <w:fldChar w:fldCharType="separate"/>
        </w:r>
      </w:del>
      <w:del w:id="929" w:author="shalu.megotia" w:date="2022-04-28T10:05:36Z">
        <w:r>
          <w:rPr/>
          <w:delText>27</w:delText>
        </w:r>
      </w:del>
      <w:del w:id="930" w:author="shalu.megotia" w:date="2022-04-28T10:05:36Z">
        <w:r>
          <w:rPr/>
          <w:fldChar w:fldCharType="end"/>
        </w:r>
      </w:del>
      <w:del w:id="931" w:author="shalu.megotia" w:date="2022-04-28T10:05:36Z">
        <w:r>
          <w:rPr/>
          <w:fldChar w:fldCharType="end"/>
        </w:r>
      </w:del>
    </w:p>
    <w:p>
      <w:pPr>
        <w:pStyle w:val="30"/>
        <w:tabs>
          <w:tab w:val="left" w:pos="1100"/>
          <w:tab w:val="right" w:leader="dot" w:pos="9016"/>
        </w:tabs>
        <w:rPr>
          <w:del w:id="932" w:author="shalu.megotia" w:date="2022-04-28T10:05:36Z"/>
          <w:rFonts w:asciiTheme="minorHAnsi" w:hAnsiTheme="minorHAnsi" w:eastAsiaTheme="minorEastAsia" w:cstheme="minorBidi"/>
          <w:i w:val="0"/>
          <w:iCs w:val="0"/>
          <w:sz w:val="22"/>
          <w:szCs w:val="22"/>
        </w:rPr>
      </w:pPr>
      <w:del w:id="933" w:author="shalu.megotia" w:date="2022-04-28T10:05:36Z">
        <w:r>
          <w:rPr/>
          <w:fldChar w:fldCharType="begin"/>
        </w:r>
      </w:del>
      <w:del w:id="934" w:author="shalu.megotia" w:date="2022-04-28T10:05:36Z">
        <w:r>
          <w:rPr/>
          <w:delInstrText xml:space="preserve"> HYPERLINK \l "_Toc72191912" </w:delInstrText>
        </w:r>
      </w:del>
      <w:del w:id="935" w:author="shalu.megotia" w:date="2022-04-28T10:05:36Z">
        <w:r>
          <w:rPr/>
          <w:fldChar w:fldCharType="separate"/>
        </w:r>
      </w:del>
      <w:del w:id="936" w:author="shalu.megotia" w:date="2022-04-28T10:05:36Z">
        <w:r>
          <w:rPr>
            <w:rStyle w:val="24"/>
            <w:rFonts w:ascii="Calibri" w:hAnsi="Calibri"/>
            <w:b/>
            <w:bCs/>
          </w:rPr>
          <w:delText>4.1.7</w:delText>
        </w:r>
      </w:del>
      <w:del w:id="937" w:author="shalu.megotia" w:date="2022-04-28T10:05:36Z">
        <w:r>
          <w:rPr>
            <w:rFonts w:asciiTheme="minorHAnsi" w:hAnsiTheme="minorHAnsi" w:eastAsiaTheme="minorEastAsia" w:cstheme="minorBidi"/>
            <w:i w:val="0"/>
            <w:iCs w:val="0"/>
            <w:sz w:val="22"/>
            <w:szCs w:val="22"/>
          </w:rPr>
          <w:tab/>
        </w:r>
      </w:del>
      <w:del w:id="938" w:author="shalu.megotia" w:date="2022-04-28T10:05:36Z">
        <w:r>
          <w:rPr>
            <w:rStyle w:val="24"/>
            <w:rFonts w:cstheme="minorHAnsi"/>
            <w:b/>
            <w:bCs/>
          </w:rPr>
          <w:delText>Document Receipt</w:delText>
        </w:r>
      </w:del>
      <w:del w:id="939" w:author="shalu.megotia" w:date="2022-04-28T10:05:36Z">
        <w:r>
          <w:rPr/>
          <w:tab/>
        </w:r>
      </w:del>
      <w:del w:id="940" w:author="shalu.megotia" w:date="2022-04-28T10:05:36Z">
        <w:r>
          <w:rPr/>
          <w:fldChar w:fldCharType="begin"/>
        </w:r>
      </w:del>
      <w:del w:id="941" w:author="shalu.megotia" w:date="2022-04-28T10:05:36Z">
        <w:r>
          <w:rPr/>
          <w:delInstrText xml:space="preserve"> PAGEREF _Toc72191912 \h </w:delInstrText>
        </w:r>
      </w:del>
      <w:del w:id="942" w:author="shalu.megotia" w:date="2022-04-28T10:05:36Z">
        <w:r>
          <w:rPr/>
          <w:fldChar w:fldCharType="separate"/>
        </w:r>
      </w:del>
      <w:del w:id="943" w:author="shalu.megotia" w:date="2022-04-28T10:05:36Z">
        <w:r>
          <w:rPr/>
          <w:delText>28</w:delText>
        </w:r>
      </w:del>
      <w:del w:id="944" w:author="shalu.megotia" w:date="2022-04-28T10:05:36Z">
        <w:r>
          <w:rPr/>
          <w:fldChar w:fldCharType="end"/>
        </w:r>
      </w:del>
      <w:del w:id="945" w:author="shalu.megotia" w:date="2022-04-28T10:05:36Z">
        <w:r>
          <w:rPr/>
          <w:fldChar w:fldCharType="end"/>
        </w:r>
      </w:del>
    </w:p>
    <w:p>
      <w:pPr>
        <w:pStyle w:val="30"/>
        <w:tabs>
          <w:tab w:val="left" w:pos="1100"/>
          <w:tab w:val="right" w:leader="dot" w:pos="9016"/>
        </w:tabs>
        <w:rPr>
          <w:del w:id="946" w:author="shalu.megotia" w:date="2022-04-28T10:05:36Z"/>
          <w:rFonts w:asciiTheme="minorHAnsi" w:hAnsiTheme="minorHAnsi" w:eastAsiaTheme="minorEastAsia" w:cstheme="minorBidi"/>
          <w:i w:val="0"/>
          <w:iCs w:val="0"/>
          <w:sz w:val="22"/>
          <w:szCs w:val="22"/>
        </w:rPr>
      </w:pPr>
      <w:del w:id="947" w:author="shalu.megotia" w:date="2022-04-28T10:05:36Z">
        <w:r>
          <w:rPr/>
          <w:fldChar w:fldCharType="begin"/>
        </w:r>
      </w:del>
      <w:del w:id="948" w:author="shalu.megotia" w:date="2022-04-28T10:05:36Z">
        <w:r>
          <w:rPr/>
          <w:delInstrText xml:space="preserve"> HYPERLINK \l "_Toc72191913" </w:delInstrText>
        </w:r>
      </w:del>
      <w:del w:id="949" w:author="shalu.megotia" w:date="2022-04-28T10:05:36Z">
        <w:r>
          <w:rPr/>
          <w:fldChar w:fldCharType="separate"/>
        </w:r>
      </w:del>
      <w:del w:id="950" w:author="shalu.megotia" w:date="2022-04-28T10:05:36Z">
        <w:r>
          <w:rPr>
            <w:rStyle w:val="24"/>
            <w:rFonts w:ascii="Calibri" w:hAnsi="Calibri"/>
            <w:b/>
            <w:bCs/>
          </w:rPr>
          <w:delText>4.1.8</w:delText>
        </w:r>
      </w:del>
      <w:del w:id="951" w:author="shalu.megotia" w:date="2022-04-28T10:05:36Z">
        <w:r>
          <w:rPr>
            <w:rFonts w:asciiTheme="minorHAnsi" w:hAnsiTheme="minorHAnsi" w:eastAsiaTheme="minorEastAsia" w:cstheme="minorBidi"/>
            <w:i w:val="0"/>
            <w:iCs w:val="0"/>
            <w:sz w:val="22"/>
            <w:szCs w:val="22"/>
          </w:rPr>
          <w:tab/>
        </w:r>
      </w:del>
      <w:del w:id="952" w:author="shalu.megotia" w:date="2022-04-28T10:05:36Z">
        <w:r>
          <w:rPr>
            <w:rStyle w:val="24"/>
            <w:rFonts w:cstheme="minorHAnsi"/>
            <w:b/>
            <w:bCs/>
          </w:rPr>
          <w:delText>FCU Check</w:delText>
        </w:r>
      </w:del>
      <w:del w:id="953" w:author="shalu.megotia" w:date="2022-04-28T10:05:36Z">
        <w:r>
          <w:rPr/>
          <w:tab/>
        </w:r>
      </w:del>
      <w:del w:id="954" w:author="shalu.megotia" w:date="2022-04-28T10:05:36Z">
        <w:r>
          <w:rPr/>
          <w:fldChar w:fldCharType="begin"/>
        </w:r>
      </w:del>
      <w:del w:id="955" w:author="shalu.megotia" w:date="2022-04-28T10:05:36Z">
        <w:r>
          <w:rPr/>
          <w:delInstrText xml:space="preserve"> PAGEREF _Toc72191913 \h </w:delInstrText>
        </w:r>
      </w:del>
      <w:del w:id="956" w:author="shalu.megotia" w:date="2022-04-28T10:05:36Z">
        <w:r>
          <w:rPr/>
          <w:fldChar w:fldCharType="separate"/>
        </w:r>
      </w:del>
      <w:del w:id="957" w:author="shalu.megotia" w:date="2022-04-28T10:05:36Z">
        <w:r>
          <w:rPr/>
          <w:delText>29</w:delText>
        </w:r>
      </w:del>
      <w:del w:id="958" w:author="shalu.megotia" w:date="2022-04-28T10:05:36Z">
        <w:r>
          <w:rPr/>
          <w:fldChar w:fldCharType="end"/>
        </w:r>
      </w:del>
      <w:del w:id="959" w:author="shalu.megotia" w:date="2022-04-28T10:05:36Z">
        <w:r>
          <w:rPr/>
          <w:fldChar w:fldCharType="end"/>
        </w:r>
      </w:del>
    </w:p>
    <w:p>
      <w:pPr>
        <w:pStyle w:val="30"/>
        <w:tabs>
          <w:tab w:val="left" w:pos="1320"/>
          <w:tab w:val="right" w:leader="dot" w:pos="9016"/>
        </w:tabs>
        <w:rPr>
          <w:del w:id="960" w:author="shalu.megotia" w:date="2022-04-28T10:05:36Z"/>
          <w:rFonts w:asciiTheme="minorHAnsi" w:hAnsiTheme="minorHAnsi" w:eastAsiaTheme="minorEastAsia" w:cstheme="minorBidi"/>
          <w:i w:val="0"/>
          <w:iCs w:val="0"/>
          <w:sz w:val="22"/>
          <w:szCs w:val="22"/>
        </w:rPr>
      </w:pPr>
      <w:del w:id="961" w:author="shalu.megotia" w:date="2022-04-28T10:05:36Z">
        <w:r>
          <w:rPr/>
          <w:fldChar w:fldCharType="begin"/>
        </w:r>
      </w:del>
      <w:del w:id="962" w:author="shalu.megotia" w:date="2022-04-28T10:05:36Z">
        <w:r>
          <w:rPr/>
          <w:delInstrText xml:space="preserve"> HYPERLINK \l "_Toc72191914" </w:delInstrText>
        </w:r>
      </w:del>
      <w:del w:id="963" w:author="shalu.megotia" w:date="2022-04-28T10:05:36Z">
        <w:r>
          <w:rPr/>
          <w:fldChar w:fldCharType="separate"/>
        </w:r>
      </w:del>
      <w:del w:id="964" w:author="shalu.megotia" w:date="2022-04-28T10:05:36Z">
        <w:r>
          <w:rPr>
            <w:rStyle w:val="24"/>
            <w:b/>
            <w:bCs/>
          </w:rPr>
          <w:delText>4.1.8.1</w:delText>
        </w:r>
      </w:del>
      <w:del w:id="965" w:author="shalu.megotia" w:date="2022-04-28T10:05:36Z">
        <w:r>
          <w:rPr>
            <w:rFonts w:asciiTheme="minorHAnsi" w:hAnsiTheme="minorHAnsi" w:eastAsiaTheme="minorEastAsia" w:cstheme="minorBidi"/>
            <w:i w:val="0"/>
            <w:iCs w:val="0"/>
            <w:sz w:val="22"/>
            <w:szCs w:val="22"/>
          </w:rPr>
          <w:tab/>
        </w:r>
      </w:del>
      <w:del w:id="966" w:author="shalu.megotia" w:date="2022-04-28T10:05:36Z">
        <w:r>
          <w:rPr>
            <w:rStyle w:val="24"/>
            <w:rFonts w:cstheme="minorHAnsi"/>
            <w:b/>
            <w:bCs/>
          </w:rPr>
          <w:delText>FCU Screening &amp; Sampling</w:delText>
        </w:r>
      </w:del>
      <w:del w:id="967" w:author="shalu.megotia" w:date="2022-04-28T10:05:36Z">
        <w:r>
          <w:rPr/>
          <w:tab/>
        </w:r>
      </w:del>
      <w:del w:id="968" w:author="shalu.megotia" w:date="2022-04-28T10:05:36Z">
        <w:r>
          <w:rPr/>
          <w:fldChar w:fldCharType="begin"/>
        </w:r>
      </w:del>
      <w:del w:id="969" w:author="shalu.megotia" w:date="2022-04-28T10:05:36Z">
        <w:r>
          <w:rPr/>
          <w:delInstrText xml:space="preserve"> PAGEREF _Toc72191914 \h </w:delInstrText>
        </w:r>
      </w:del>
      <w:del w:id="970" w:author="shalu.megotia" w:date="2022-04-28T10:05:36Z">
        <w:r>
          <w:rPr/>
          <w:fldChar w:fldCharType="separate"/>
        </w:r>
      </w:del>
      <w:del w:id="971" w:author="shalu.megotia" w:date="2022-04-28T10:05:36Z">
        <w:r>
          <w:rPr/>
          <w:delText>29</w:delText>
        </w:r>
      </w:del>
      <w:del w:id="972" w:author="shalu.megotia" w:date="2022-04-28T10:05:36Z">
        <w:r>
          <w:rPr/>
          <w:fldChar w:fldCharType="end"/>
        </w:r>
      </w:del>
      <w:del w:id="973" w:author="shalu.megotia" w:date="2022-04-28T10:05:36Z">
        <w:r>
          <w:rPr/>
          <w:fldChar w:fldCharType="end"/>
        </w:r>
      </w:del>
    </w:p>
    <w:p>
      <w:pPr>
        <w:pStyle w:val="30"/>
        <w:tabs>
          <w:tab w:val="left" w:pos="1320"/>
          <w:tab w:val="right" w:leader="dot" w:pos="9016"/>
        </w:tabs>
        <w:rPr>
          <w:del w:id="974" w:author="shalu.megotia" w:date="2022-04-28T10:05:36Z"/>
          <w:rFonts w:asciiTheme="minorHAnsi" w:hAnsiTheme="minorHAnsi" w:eastAsiaTheme="minorEastAsia" w:cstheme="minorBidi"/>
          <w:i w:val="0"/>
          <w:iCs w:val="0"/>
          <w:sz w:val="22"/>
          <w:szCs w:val="22"/>
        </w:rPr>
      </w:pPr>
      <w:del w:id="975" w:author="shalu.megotia" w:date="2022-04-28T10:05:36Z">
        <w:r>
          <w:rPr/>
          <w:fldChar w:fldCharType="begin"/>
        </w:r>
      </w:del>
      <w:del w:id="976" w:author="shalu.megotia" w:date="2022-04-28T10:05:36Z">
        <w:r>
          <w:rPr/>
          <w:delInstrText xml:space="preserve"> HYPERLINK \l "_Toc72191915" </w:delInstrText>
        </w:r>
      </w:del>
      <w:del w:id="977" w:author="shalu.megotia" w:date="2022-04-28T10:05:36Z">
        <w:r>
          <w:rPr/>
          <w:fldChar w:fldCharType="separate"/>
        </w:r>
      </w:del>
      <w:del w:id="978" w:author="shalu.megotia" w:date="2022-04-28T10:05:36Z">
        <w:r>
          <w:rPr>
            <w:rStyle w:val="24"/>
            <w:b/>
            <w:bCs/>
          </w:rPr>
          <w:delText>4.1.8.2</w:delText>
        </w:r>
      </w:del>
      <w:del w:id="979" w:author="shalu.megotia" w:date="2022-04-28T10:05:36Z">
        <w:r>
          <w:rPr>
            <w:rFonts w:asciiTheme="minorHAnsi" w:hAnsiTheme="minorHAnsi" w:eastAsiaTheme="minorEastAsia" w:cstheme="minorBidi"/>
            <w:i w:val="0"/>
            <w:iCs w:val="0"/>
            <w:sz w:val="22"/>
            <w:szCs w:val="22"/>
          </w:rPr>
          <w:tab/>
        </w:r>
      </w:del>
      <w:del w:id="980" w:author="shalu.megotia" w:date="2022-04-28T10:05:36Z">
        <w:r>
          <w:rPr>
            <w:rStyle w:val="24"/>
            <w:rFonts w:cstheme="minorHAnsi"/>
            <w:b/>
            <w:bCs/>
          </w:rPr>
          <w:delText>FCU Check – Credit Decision</w:delText>
        </w:r>
      </w:del>
      <w:del w:id="981" w:author="shalu.megotia" w:date="2022-04-28T10:05:36Z">
        <w:r>
          <w:rPr/>
          <w:tab/>
        </w:r>
      </w:del>
      <w:del w:id="982" w:author="shalu.megotia" w:date="2022-04-28T10:05:36Z">
        <w:r>
          <w:rPr/>
          <w:fldChar w:fldCharType="begin"/>
        </w:r>
      </w:del>
      <w:del w:id="983" w:author="shalu.megotia" w:date="2022-04-28T10:05:36Z">
        <w:r>
          <w:rPr/>
          <w:delInstrText xml:space="preserve"> PAGEREF _Toc72191915 \h </w:delInstrText>
        </w:r>
      </w:del>
      <w:del w:id="984" w:author="shalu.megotia" w:date="2022-04-28T10:05:36Z">
        <w:r>
          <w:rPr/>
          <w:fldChar w:fldCharType="separate"/>
        </w:r>
      </w:del>
      <w:del w:id="985" w:author="shalu.megotia" w:date="2022-04-28T10:05:36Z">
        <w:r>
          <w:rPr/>
          <w:delText>31</w:delText>
        </w:r>
      </w:del>
      <w:del w:id="986" w:author="shalu.megotia" w:date="2022-04-28T10:05:36Z">
        <w:r>
          <w:rPr/>
          <w:fldChar w:fldCharType="end"/>
        </w:r>
      </w:del>
      <w:del w:id="987" w:author="shalu.megotia" w:date="2022-04-28T10:05:36Z">
        <w:r>
          <w:rPr/>
          <w:fldChar w:fldCharType="end"/>
        </w:r>
      </w:del>
    </w:p>
    <w:p>
      <w:pPr>
        <w:pStyle w:val="30"/>
        <w:tabs>
          <w:tab w:val="left" w:pos="1320"/>
          <w:tab w:val="right" w:leader="dot" w:pos="9016"/>
        </w:tabs>
        <w:rPr>
          <w:del w:id="988" w:author="shalu.megotia" w:date="2022-04-28T10:05:36Z"/>
          <w:rFonts w:asciiTheme="minorHAnsi" w:hAnsiTheme="minorHAnsi" w:eastAsiaTheme="minorEastAsia" w:cstheme="minorBidi"/>
          <w:i w:val="0"/>
          <w:iCs w:val="0"/>
          <w:sz w:val="22"/>
          <w:szCs w:val="22"/>
        </w:rPr>
      </w:pPr>
      <w:del w:id="989" w:author="shalu.megotia" w:date="2022-04-28T10:05:36Z">
        <w:r>
          <w:rPr/>
          <w:fldChar w:fldCharType="begin"/>
        </w:r>
      </w:del>
      <w:del w:id="990" w:author="shalu.megotia" w:date="2022-04-28T10:05:36Z">
        <w:r>
          <w:rPr/>
          <w:delInstrText xml:space="preserve"> HYPERLINK \l "_Toc72191916" </w:delInstrText>
        </w:r>
      </w:del>
      <w:del w:id="991" w:author="shalu.megotia" w:date="2022-04-28T10:05:36Z">
        <w:r>
          <w:rPr/>
          <w:fldChar w:fldCharType="separate"/>
        </w:r>
      </w:del>
      <w:del w:id="992" w:author="shalu.megotia" w:date="2022-04-28T10:05:36Z">
        <w:r>
          <w:rPr>
            <w:rStyle w:val="24"/>
            <w:b/>
            <w:bCs/>
          </w:rPr>
          <w:delText>4.1.8.3</w:delText>
        </w:r>
      </w:del>
      <w:del w:id="993" w:author="shalu.megotia" w:date="2022-04-28T10:05:36Z">
        <w:r>
          <w:rPr>
            <w:rFonts w:asciiTheme="minorHAnsi" w:hAnsiTheme="minorHAnsi" w:eastAsiaTheme="minorEastAsia" w:cstheme="minorBidi"/>
            <w:i w:val="0"/>
            <w:iCs w:val="0"/>
            <w:sz w:val="22"/>
            <w:szCs w:val="22"/>
          </w:rPr>
          <w:tab/>
        </w:r>
      </w:del>
      <w:del w:id="994" w:author="shalu.megotia" w:date="2022-04-28T10:05:36Z">
        <w:r>
          <w:rPr>
            <w:rStyle w:val="24"/>
            <w:rFonts w:cstheme="minorHAnsi"/>
            <w:b/>
            <w:bCs/>
          </w:rPr>
          <w:delText>FCU Relook Approval</w:delText>
        </w:r>
      </w:del>
      <w:del w:id="995" w:author="shalu.megotia" w:date="2022-04-28T10:05:36Z">
        <w:r>
          <w:rPr/>
          <w:tab/>
        </w:r>
      </w:del>
      <w:del w:id="996" w:author="shalu.megotia" w:date="2022-04-28T10:05:36Z">
        <w:r>
          <w:rPr/>
          <w:fldChar w:fldCharType="begin"/>
        </w:r>
      </w:del>
      <w:del w:id="997" w:author="shalu.megotia" w:date="2022-04-28T10:05:36Z">
        <w:r>
          <w:rPr/>
          <w:delInstrText xml:space="preserve"> PAGEREF _Toc72191916 \h </w:delInstrText>
        </w:r>
      </w:del>
      <w:del w:id="998" w:author="shalu.megotia" w:date="2022-04-28T10:05:36Z">
        <w:r>
          <w:rPr/>
          <w:fldChar w:fldCharType="separate"/>
        </w:r>
      </w:del>
      <w:del w:id="999" w:author="shalu.megotia" w:date="2022-04-28T10:05:36Z">
        <w:r>
          <w:rPr/>
          <w:delText>31</w:delText>
        </w:r>
      </w:del>
      <w:del w:id="1000" w:author="shalu.megotia" w:date="2022-04-28T10:05:36Z">
        <w:r>
          <w:rPr/>
          <w:fldChar w:fldCharType="end"/>
        </w:r>
      </w:del>
      <w:del w:id="1001" w:author="shalu.megotia" w:date="2022-04-28T10:05:36Z">
        <w:r>
          <w:rPr/>
          <w:fldChar w:fldCharType="end"/>
        </w:r>
      </w:del>
    </w:p>
    <w:p>
      <w:pPr>
        <w:pStyle w:val="29"/>
        <w:tabs>
          <w:tab w:val="left" w:pos="880"/>
          <w:tab w:val="right" w:leader="dot" w:pos="9016"/>
        </w:tabs>
        <w:rPr>
          <w:del w:id="1002" w:author="shalu.megotia" w:date="2022-04-28T10:05:36Z"/>
          <w:rFonts w:asciiTheme="minorHAnsi" w:hAnsiTheme="minorHAnsi" w:eastAsiaTheme="minorEastAsia" w:cstheme="minorBidi"/>
          <w:smallCaps w:val="0"/>
          <w:sz w:val="22"/>
          <w:szCs w:val="22"/>
        </w:rPr>
      </w:pPr>
      <w:del w:id="1003" w:author="shalu.megotia" w:date="2022-04-28T10:05:36Z">
        <w:r>
          <w:rPr/>
          <w:fldChar w:fldCharType="begin"/>
        </w:r>
      </w:del>
      <w:del w:id="1004" w:author="shalu.megotia" w:date="2022-04-28T10:05:36Z">
        <w:r>
          <w:rPr/>
          <w:delInstrText xml:space="preserve"> HYPERLINK \l "_Toc72191917" </w:delInstrText>
        </w:r>
      </w:del>
      <w:del w:id="1005" w:author="shalu.megotia" w:date="2022-04-28T10:05:36Z">
        <w:r>
          <w:rPr/>
          <w:fldChar w:fldCharType="separate"/>
        </w:r>
      </w:del>
      <w:del w:id="1006" w:author="shalu.megotia" w:date="2022-04-28T10:05:36Z">
        <w:r>
          <w:rPr>
            <w:rStyle w:val="24"/>
            <w:rFonts w:ascii="Calibri" w:hAnsi="Calibri" w:eastAsiaTheme="minorHAnsi"/>
            <w:b/>
            <w:bCs/>
            <w:caps/>
            <w:kern w:val="32"/>
          </w:rPr>
          <w:delText>4.2</w:delText>
        </w:r>
      </w:del>
      <w:del w:id="1007" w:author="shalu.megotia" w:date="2022-04-28T10:05:36Z">
        <w:r>
          <w:rPr>
            <w:rFonts w:asciiTheme="minorHAnsi" w:hAnsiTheme="minorHAnsi" w:eastAsiaTheme="minorEastAsia" w:cstheme="minorBidi"/>
            <w:smallCaps w:val="0"/>
            <w:sz w:val="22"/>
            <w:szCs w:val="22"/>
          </w:rPr>
          <w:tab/>
        </w:r>
      </w:del>
      <w:del w:id="1008" w:author="shalu.megotia" w:date="2022-04-28T10:05:36Z">
        <w:r>
          <w:rPr>
            <w:rStyle w:val="24"/>
            <w:rFonts w:cs="Arial" w:eastAsiaTheme="minorHAnsi"/>
            <w:b/>
            <w:bCs/>
            <w:caps/>
            <w:kern w:val="32"/>
          </w:rPr>
          <w:delText>PRE-UNDERWRITING</w:delText>
        </w:r>
      </w:del>
      <w:del w:id="1009" w:author="shalu.megotia" w:date="2022-04-28T10:05:36Z">
        <w:r>
          <w:rPr/>
          <w:tab/>
        </w:r>
      </w:del>
      <w:del w:id="1010" w:author="shalu.megotia" w:date="2022-04-28T10:05:36Z">
        <w:r>
          <w:rPr/>
          <w:fldChar w:fldCharType="begin"/>
        </w:r>
      </w:del>
      <w:del w:id="1011" w:author="shalu.megotia" w:date="2022-04-28T10:05:36Z">
        <w:r>
          <w:rPr/>
          <w:delInstrText xml:space="preserve"> PAGEREF _Toc72191917 \h </w:delInstrText>
        </w:r>
      </w:del>
      <w:del w:id="1012" w:author="shalu.megotia" w:date="2022-04-28T10:05:36Z">
        <w:r>
          <w:rPr/>
          <w:fldChar w:fldCharType="separate"/>
        </w:r>
      </w:del>
      <w:del w:id="1013" w:author="shalu.megotia" w:date="2022-04-28T10:05:36Z">
        <w:r>
          <w:rPr/>
          <w:delText>33</w:delText>
        </w:r>
      </w:del>
      <w:del w:id="1014" w:author="shalu.megotia" w:date="2022-04-28T10:05:36Z">
        <w:r>
          <w:rPr/>
          <w:fldChar w:fldCharType="end"/>
        </w:r>
      </w:del>
      <w:del w:id="1015" w:author="shalu.megotia" w:date="2022-04-28T10:05:36Z">
        <w:r>
          <w:rPr/>
          <w:fldChar w:fldCharType="end"/>
        </w:r>
      </w:del>
    </w:p>
    <w:p>
      <w:pPr>
        <w:pStyle w:val="30"/>
        <w:tabs>
          <w:tab w:val="left" w:pos="1100"/>
          <w:tab w:val="right" w:leader="dot" w:pos="9016"/>
        </w:tabs>
        <w:rPr>
          <w:del w:id="1016" w:author="shalu.megotia" w:date="2022-04-28T10:05:36Z"/>
          <w:rFonts w:asciiTheme="minorHAnsi" w:hAnsiTheme="minorHAnsi" w:eastAsiaTheme="minorEastAsia" w:cstheme="minorBidi"/>
          <w:i w:val="0"/>
          <w:iCs w:val="0"/>
          <w:sz w:val="22"/>
          <w:szCs w:val="22"/>
        </w:rPr>
      </w:pPr>
      <w:del w:id="1017" w:author="shalu.megotia" w:date="2022-04-28T10:05:36Z">
        <w:r>
          <w:rPr/>
          <w:fldChar w:fldCharType="begin"/>
        </w:r>
      </w:del>
      <w:del w:id="1018" w:author="shalu.megotia" w:date="2022-04-28T10:05:36Z">
        <w:r>
          <w:rPr/>
          <w:delInstrText xml:space="preserve"> HYPERLINK \l "_Toc72191918" </w:delInstrText>
        </w:r>
      </w:del>
      <w:del w:id="1019" w:author="shalu.megotia" w:date="2022-04-28T10:05:36Z">
        <w:r>
          <w:rPr/>
          <w:fldChar w:fldCharType="separate"/>
        </w:r>
      </w:del>
      <w:del w:id="1020" w:author="shalu.megotia" w:date="2022-04-28T10:05:36Z">
        <w:r>
          <w:rPr>
            <w:rStyle w:val="24"/>
            <w:rFonts w:ascii="Calibri" w:hAnsi="Calibri"/>
            <w:b/>
            <w:bCs/>
          </w:rPr>
          <w:delText>4.2.1</w:delText>
        </w:r>
      </w:del>
      <w:del w:id="1021" w:author="shalu.megotia" w:date="2022-04-28T10:05:36Z">
        <w:r>
          <w:rPr>
            <w:rFonts w:asciiTheme="minorHAnsi" w:hAnsiTheme="minorHAnsi" w:eastAsiaTheme="minorEastAsia" w:cstheme="minorBidi"/>
            <w:i w:val="0"/>
            <w:iCs w:val="0"/>
            <w:sz w:val="22"/>
            <w:szCs w:val="22"/>
          </w:rPr>
          <w:tab/>
        </w:r>
      </w:del>
      <w:del w:id="1022" w:author="shalu.megotia" w:date="2022-04-28T10:05:36Z">
        <w:r>
          <w:rPr>
            <w:rStyle w:val="24"/>
            <w:rFonts w:cstheme="minorHAnsi"/>
            <w:b/>
            <w:bCs/>
          </w:rPr>
          <w:delText>Fee &amp; Charges Receipt</w:delText>
        </w:r>
      </w:del>
      <w:del w:id="1023" w:author="shalu.megotia" w:date="2022-04-28T10:05:36Z">
        <w:r>
          <w:rPr/>
          <w:tab/>
        </w:r>
      </w:del>
      <w:del w:id="1024" w:author="shalu.megotia" w:date="2022-04-28T10:05:36Z">
        <w:r>
          <w:rPr/>
          <w:fldChar w:fldCharType="begin"/>
        </w:r>
      </w:del>
      <w:del w:id="1025" w:author="shalu.megotia" w:date="2022-04-28T10:05:36Z">
        <w:r>
          <w:rPr/>
          <w:delInstrText xml:space="preserve"> PAGEREF _Toc72191918 \h </w:delInstrText>
        </w:r>
      </w:del>
      <w:del w:id="1026" w:author="shalu.megotia" w:date="2022-04-28T10:05:36Z">
        <w:r>
          <w:rPr/>
          <w:fldChar w:fldCharType="separate"/>
        </w:r>
      </w:del>
      <w:del w:id="1027" w:author="shalu.megotia" w:date="2022-04-28T10:05:36Z">
        <w:r>
          <w:rPr/>
          <w:delText>34</w:delText>
        </w:r>
      </w:del>
      <w:del w:id="1028" w:author="shalu.megotia" w:date="2022-04-28T10:05:36Z">
        <w:r>
          <w:rPr/>
          <w:fldChar w:fldCharType="end"/>
        </w:r>
      </w:del>
      <w:del w:id="1029" w:author="shalu.megotia" w:date="2022-04-28T10:05:36Z">
        <w:r>
          <w:rPr/>
          <w:fldChar w:fldCharType="end"/>
        </w:r>
      </w:del>
    </w:p>
    <w:p>
      <w:pPr>
        <w:pStyle w:val="30"/>
        <w:tabs>
          <w:tab w:val="left" w:pos="1100"/>
          <w:tab w:val="right" w:leader="dot" w:pos="9016"/>
        </w:tabs>
        <w:rPr>
          <w:del w:id="1030" w:author="shalu.megotia" w:date="2022-04-28T10:05:36Z"/>
          <w:rFonts w:asciiTheme="minorHAnsi" w:hAnsiTheme="minorHAnsi" w:eastAsiaTheme="minorEastAsia" w:cstheme="minorBidi"/>
          <w:i w:val="0"/>
          <w:iCs w:val="0"/>
          <w:sz w:val="22"/>
          <w:szCs w:val="22"/>
        </w:rPr>
      </w:pPr>
      <w:del w:id="1031" w:author="shalu.megotia" w:date="2022-04-28T10:05:36Z">
        <w:r>
          <w:rPr/>
          <w:fldChar w:fldCharType="begin"/>
        </w:r>
      </w:del>
      <w:del w:id="1032" w:author="shalu.megotia" w:date="2022-04-28T10:05:36Z">
        <w:r>
          <w:rPr/>
          <w:delInstrText xml:space="preserve"> HYPERLINK \l "_Toc72191919" </w:delInstrText>
        </w:r>
      </w:del>
      <w:del w:id="1033" w:author="shalu.megotia" w:date="2022-04-28T10:05:36Z">
        <w:r>
          <w:rPr/>
          <w:fldChar w:fldCharType="separate"/>
        </w:r>
      </w:del>
      <w:del w:id="1034" w:author="shalu.megotia" w:date="2022-04-28T10:05:36Z">
        <w:r>
          <w:rPr>
            <w:rStyle w:val="24"/>
            <w:rFonts w:ascii="Calibri" w:hAnsi="Calibri"/>
            <w:b/>
            <w:bCs/>
          </w:rPr>
          <w:delText>4.2.2</w:delText>
        </w:r>
      </w:del>
      <w:del w:id="1035" w:author="shalu.megotia" w:date="2022-04-28T10:05:36Z">
        <w:r>
          <w:rPr>
            <w:rFonts w:asciiTheme="minorHAnsi" w:hAnsiTheme="minorHAnsi" w:eastAsiaTheme="minorEastAsia" w:cstheme="minorBidi"/>
            <w:i w:val="0"/>
            <w:iCs w:val="0"/>
            <w:sz w:val="22"/>
            <w:szCs w:val="22"/>
          </w:rPr>
          <w:tab/>
        </w:r>
      </w:del>
      <w:del w:id="1036" w:author="shalu.megotia" w:date="2022-04-28T10:05:36Z">
        <w:r>
          <w:rPr>
            <w:rStyle w:val="24"/>
            <w:rFonts w:cstheme="minorHAnsi"/>
            <w:b/>
            <w:bCs/>
          </w:rPr>
          <w:delText>Collateral Verification</w:delText>
        </w:r>
      </w:del>
      <w:del w:id="1037" w:author="shalu.megotia" w:date="2022-04-28T10:05:36Z">
        <w:r>
          <w:rPr/>
          <w:tab/>
        </w:r>
      </w:del>
      <w:del w:id="1038" w:author="shalu.megotia" w:date="2022-04-28T10:05:36Z">
        <w:r>
          <w:rPr/>
          <w:fldChar w:fldCharType="begin"/>
        </w:r>
      </w:del>
      <w:del w:id="1039" w:author="shalu.megotia" w:date="2022-04-28T10:05:36Z">
        <w:r>
          <w:rPr/>
          <w:delInstrText xml:space="preserve"> PAGEREF _Toc72191919 \h </w:delInstrText>
        </w:r>
      </w:del>
      <w:del w:id="1040" w:author="shalu.megotia" w:date="2022-04-28T10:05:36Z">
        <w:r>
          <w:rPr/>
          <w:fldChar w:fldCharType="separate"/>
        </w:r>
      </w:del>
      <w:del w:id="1041" w:author="shalu.megotia" w:date="2022-04-28T10:05:36Z">
        <w:r>
          <w:rPr/>
          <w:delText>35</w:delText>
        </w:r>
      </w:del>
      <w:del w:id="1042" w:author="shalu.megotia" w:date="2022-04-28T10:05:36Z">
        <w:r>
          <w:rPr/>
          <w:fldChar w:fldCharType="end"/>
        </w:r>
      </w:del>
      <w:del w:id="1043" w:author="shalu.megotia" w:date="2022-04-28T10:05:36Z">
        <w:r>
          <w:rPr/>
          <w:fldChar w:fldCharType="end"/>
        </w:r>
      </w:del>
    </w:p>
    <w:p>
      <w:pPr>
        <w:pStyle w:val="30"/>
        <w:tabs>
          <w:tab w:val="left" w:pos="1100"/>
          <w:tab w:val="right" w:leader="dot" w:pos="9016"/>
        </w:tabs>
        <w:rPr>
          <w:del w:id="1044" w:author="shalu.megotia" w:date="2022-04-28T10:05:36Z"/>
          <w:rFonts w:asciiTheme="minorHAnsi" w:hAnsiTheme="minorHAnsi" w:eastAsiaTheme="minorEastAsia" w:cstheme="minorBidi"/>
          <w:i w:val="0"/>
          <w:iCs w:val="0"/>
          <w:sz w:val="22"/>
          <w:szCs w:val="22"/>
        </w:rPr>
      </w:pPr>
      <w:del w:id="1045" w:author="shalu.megotia" w:date="2022-04-28T10:05:36Z">
        <w:r>
          <w:rPr/>
          <w:fldChar w:fldCharType="begin"/>
        </w:r>
      </w:del>
      <w:del w:id="1046" w:author="shalu.megotia" w:date="2022-04-28T10:05:36Z">
        <w:r>
          <w:rPr/>
          <w:delInstrText xml:space="preserve"> HYPERLINK \l "_Toc72191920" </w:delInstrText>
        </w:r>
      </w:del>
      <w:del w:id="1047" w:author="shalu.megotia" w:date="2022-04-28T10:05:36Z">
        <w:r>
          <w:rPr/>
          <w:fldChar w:fldCharType="separate"/>
        </w:r>
      </w:del>
      <w:del w:id="1048" w:author="shalu.megotia" w:date="2022-04-28T10:05:36Z">
        <w:r>
          <w:rPr>
            <w:rStyle w:val="24"/>
            <w:rFonts w:ascii="Calibri" w:hAnsi="Calibri"/>
            <w:b/>
            <w:bCs/>
          </w:rPr>
          <w:delText>4.2.3</w:delText>
        </w:r>
      </w:del>
      <w:del w:id="1049" w:author="shalu.megotia" w:date="2022-04-28T10:05:36Z">
        <w:r>
          <w:rPr>
            <w:rFonts w:asciiTheme="minorHAnsi" w:hAnsiTheme="minorHAnsi" w:eastAsiaTheme="minorEastAsia" w:cstheme="minorBidi"/>
            <w:i w:val="0"/>
            <w:iCs w:val="0"/>
            <w:sz w:val="22"/>
            <w:szCs w:val="22"/>
          </w:rPr>
          <w:tab/>
        </w:r>
      </w:del>
      <w:del w:id="1050" w:author="shalu.megotia" w:date="2022-04-28T10:05:36Z">
        <w:r>
          <w:rPr>
            <w:rStyle w:val="24"/>
            <w:rFonts w:cstheme="minorHAnsi"/>
            <w:b/>
            <w:bCs/>
          </w:rPr>
          <w:delText>Collateral Association</w:delText>
        </w:r>
      </w:del>
      <w:del w:id="1051" w:author="shalu.megotia" w:date="2022-04-28T10:05:36Z">
        <w:r>
          <w:rPr/>
          <w:tab/>
        </w:r>
      </w:del>
      <w:del w:id="1052" w:author="shalu.megotia" w:date="2022-04-28T10:05:36Z">
        <w:r>
          <w:rPr/>
          <w:fldChar w:fldCharType="begin"/>
        </w:r>
      </w:del>
      <w:del w:id="1053" w:author="shalu.megotia" w:date="2022-04-28T10:05:36Z">
        <w:r>
          <w:rPr/>
          <w:delInstrText xml:space="preserve"> PAGEREF _Toc72191920 \h </w:delInstrText>
        </w:r>
      </w:del>
      <w:del w:id="1054" w:author="shalu.megotia" w:date="2022-04-28T10:05:36Z">
        <w:r>
          <w:rPr/>
          <w:fldChar w:fldCharType="separate"/>
        </w:r>
      </w:del>
      <w:del w:id="1055" w:author="shalu.megotia" w:date="2022-04-28T10:05:36Z">
        <w:r>
          <w:rPr/>
          <w:delText>36</w:delText>
        </w:r>
      </w:del>
      <w:del w:id="1056" w:author="shalu.megotia" w:date="2022-04-28T10:05:36Z">
        <w:r>
          <w:rPr/>
          <w:fldChar w:fldCharType="end"/>
        </w:r>
      </w:del>
      <w:del w:id="1057" w:author="shalu.megotia" w:date="2022-04-28T10:05:36Z">
        <w:r>
          <w:rPr/>
          <w:fldChar w:fldCharType="end"/>
        </w:r>
      </w:del>
    </w:p>
    <w:p>
      <w:pPr>
        <w:pStyle w:val="30"/>
        <w:tabs>
          <w:tab w:val="left" w:pos="1100"/>
          <w:tab w:val="right" w:leader="dot" w:pos="9016"/>
        </w:tabs>
        <w:rPr>
          <w:del w:id="1058" w:author="shalu.megotia" w:date="2022-04-28T10:05:36Z"/>
          <w:rFonts w:asciiTheme="minorHAnsi" w:hAnsiTheme="minorHAnsi" w:eastAsiaTheme="minorEastAsia" w:cstheme="minorBidi"/>
          <w:i w:val="0"/>
          <w:iCs w:val="0"/>
          <w:sz w:val="22"/>
          <w:szCs w:val="22"/>
        </w:rPr>
      </w:pPr>
      <w:del w:id="1059" w:author="shalu.megotia" w:date="2022-04-28T10:05:36Z">
        <w:r>
          <w:rPr/>
          <w:fldChar w:fldCharType="begin"/>
        </w:r>
      </w:del>
      <w:del w:id="1060" w:author="shalu.megotia" w:date="2022-04-28T10:05:36Z">
        <w:r>
          <w:rPr/>
          <w:delInstrText xml:space="preserve"> HYPERLINK \l "_Toc72191921" </w:delInstrText>
        </w:r>
      </w:del>
      <w:del w:id="1061" w:author="shalu.megotia" w:date="2022-04-28T10:05:36Z">
        <w:r>
          <w:rPr/>
          <w:fldChar w:fldCharType="separate"/>
        </w:r>
      </w:del>
      <w:del w:id="1062" w:author="shalu.megotia" w:date="2022-04-28T10:05:36Z">
        <w:r>
          <w:rPr>
            <w:rStyle w:val="24"/>
            <w:rFonts w:ascii="Calibri" w:hAnsi="Calibri"/>
            <w:b/>
            <w:bCs/>
          </w:rPr>
          <w:delText>4.2.4</w:delText>
        </w:r>
      </w:del>
      <w:del w:id="1063" w:author="shalu.megotia" w:date="2022-04-28T10:05:36Z">
        <w:r>
          <w:rPr>
            <w:rFonts w:asciiTheme="minorHAnsi" w:hAnsiTheme="minorHAnsi" w:eastAsiaTheme="minorEastAsia" w:cstheme="minorBidi"/>
            <w:i w:val="0"/>
            <w:iCs w:val="0"/>
            <w:sz w:val="22"/>
            <w:szCs w:val="22"/>
          </w:rPr>
          <w:tab/>
        </w:r>
      </w:del>
      <w:del w:id="1064" w:author="shalu.megotia" w:date="2022-04-28T10:05:36Z">
        <w:r>
          <w:rPr>
            <w:rStyle w:val="24"/>
            <w:rFonts w:cstheme="minorHAnsi"/>
            <w:b/>
            <w:bCs/>
          </w:rPr>
          <w:delText>Financial Analysis</w:delText>
        </w:r>
      </w:del>
      <w:del w:id="1065" w:author="shalu.megotia" w:date="2022-04-28T10:05:36Z">
        <w:r>
          <w:rPr/>
          <w:tab/>
        </w:r>
      </w:del>
      <w:del w:id="1066" w:author="shalu.megotia" w:date="2022-04-28T10:05:36Z">
        <w:r>
          <w:rPr/>
          <w:fldChar w:fldCharType="begin"/>
        </w:r>
      </w:del>
      <w:del w:id="1067" w:author="shalu.megotia" w:date="2022-04-28T10:05:36Z">
        <w:r>
          <w:rPr/>
          <w:delInstrText xml:space="preserve"> PAGEREF _Toc72191921 \h </w:delInstrText>
        </w:r>
      </w:del>
      <w:del w:id="1068" w:author="shalu.megotia" w:date="2022-04-28T10:05:36Z">
        <w:r>
          <w:rPr/>
          <w:fldChar w:fldCharType="separate"/>
        </w:r>
      </w:del>
      <w:del w:id="1069" w:author="shalu.megotia" w:date="2022-04-28T10:05:36Z">
        <w:r>
          <w:rPr/>
          <w:delText>36</w:delText>
        </w:r>
      </w:del>
      <w:del w:id="1070" w:author="shalu.megotia" w:date="2022-04-28T10:05:36Z">
        <w:r>
          <w:rPr/>
          <w:fldChar w:fldCharType="end"/>
        </w:r>
      </w:del>
      <w:del w:id="1071" w:author="shalu.megotia" w:date="2022-04-28T10:05:36Z">
        <w:r>
          <w:rPr/>
          <w:fldChar w:fldCharType="end"/>
        </w:r>
      </w:del>
    </w:p>
    <w:p>
      <w:pPr>
        <w:pStyle w:val="30"/>
        <w:tabs>
          <w:tab w:val="left" w:pos="1100"/>
          <w:tab w:val="right" w:leader="dot" w:pos="9016"/>
        </w:tabs>
        <w:rPr>
          <w:del w:id="1072" w:author="shalu.megotia" w:date="2022-04-28T10:05:36Z"/>
          <w:rFonts w:asciiTheme="minorHAnsi" w:hAnsiTheme="minorHAnsi" w:eastAsiaTheme="minorEastAsia" w:cstheme="minorBidi"/>
          <w:i w:val="0"/>
          <w:iCs w:val="0"/>
          <w:sz w:val="22"/>
          <w:szCs w:val="22"/>
        </w:rPr>
      </w:pPr>
      <w:del w:id="1073" w:author="shalu.megotia" w:date="2022-04-28T10:05:36Z">
        <w:r>
          <w:rPr/>
          <w:fldChar w:fldCharType="begin"/>
        </w:r>
      </w:del>
      <w:del w:id="1074" w:author="shalu.megotia" w:date="2022-04-28T10:05:36Z">
        <w:r>
          <w:rPr/>
          <w:delInstrText xml:space="preserve"> HYPERLINK \l "_Toc72191922" </w:delInstrText>
        </w:r>
      </w:del>
      <w:del w:id="1075" w:author="shalu.megotia" w:date="2022-04-28T10:05:36Z">
        <w:r>
          <w:rPr/>
          <w:fldChar w:fldCharType="separate"/>
        </w:r>
      </w:del>
      <w:del w:id="1076" w:author="shalu.megotia" w:date="2022-04-28T10:05:36Z">
        <w:r>
          <w:rPr>
            <w:rStyle w:val="24"/>
            <w:rFonts w:ascii="Calibri" w:hAnsi="Calibri"/>
            <w:b/>
            <w:bCs/>
          </w:rPr>
          <w:delText>4.2.5</w:delText>
        </w:r>
      </w:del>
      <w:del w:id="1077" w:author="shalu.megotia" w:date="2022-04-28T10:05:36Z">
        <w:r>
          <w:rPr>
            <w:rFonts w:asciiTheme="minorHAnsi" w:hAnsiTheme="minorHAnsi" w:eastAsiaTheme="minorEastAsia" w:cstheme="minorBidi"/>
            <w:i w:val="0"/>
            <w:iCs w:val="0"/>
            <w:sz w:val="22"/>
            <w:szCs w:val="22"/>
          </w:rPr>
          <w:tab/>
        </w:r>
      </w:del>
      <w:del w:id="1078" w:author="shalu.megotia" w:date="2022-04-28T10:05:36Z">
        <w:r>
          <w:rPr>
            <w:rStyle w:val="24"/>
            <w:rFonts w:cstheme="minorHAnsi"/>
            <w:b/>
            <w:bCs/>
          </w:rPr>
          <w:delText>Assessment of Limits</w:delText>
        </w:r>
      </w:del>
      <w:del w:id="1079" w:author="shalu.megotia" w:date="2022-04-28T10:05:36Z">
        <w:r>
          <w:rPr/>
          <w:tab/>
        </w:r>
      </w:del>
      <w:del w:id="1080" w:author="shalu.megotia" w:date="2022-04-28T10:05:36Z">
        <w:r>
          <w:rPr/>
          <w:fldChar w:fldCharType="begin"/>
        </w:r>
      </w:del>
      <w:del w:id="1081" w:author="shalu.megotia" w:date="2022-04-28T10:05:36Z">
        <w:r>
          <w:rPr/>
          <w:delInstrText xml:space="preserve"> PAGEREF _Toc72191922 \h </w:delInstrText>
        </w:r>
      </w:del>
      <w:del w:id="1082" w:author="shalu.megotia" w:date="2022-04-28T10:05:36Z">
        <w:r>
          <w:rPr/>
          <w:fldChar w:fldCharType="separate"/>
        </w:r>
      </w:del>
      <w:del w:id="1083" w:author="shalu.megotia" w:date="2022-04-28T10:05:36Z">
        <w:r>
          <w:rPr/>
          <w:delText>38</w:delText>
        </w:r>
      </w:del>
      <w:del w:id="1084" w:author="shalu.megotia" w:date="2022-04-28T10:05:36Z">
        <w:r>
          <w:rPr/>
          <w:fldChar w:fldCharType="end"/>
        </w:r>
      </w:del>
      <w:del w:id="1085" w:author="shalu.megotia" w:date="2022-04-28T10:05:36Z">
        <w:r>
          <w:rPr/>
          <w:fldChar w:fldCharType="end"/>
        </w:r>
      </w:del>
    </w:p>
    <w:p>
      <w:pPr>
        <w:pStyle w:val="30"/>
        <w:tabs>
          <w:tab w:val="left" w:pos="1100"/>
          <w:tab w:val="right" w:leader="dot" w:pos="9016"/>
        </w:tabs>
        <w:rPr>
          <w:del w:id="1086" w:author="shalu.megotia" w:date="2022-04-28T10:05:36Z"/>
          <w:rFonts w:asciiTheme="minorHAnsi" w:hAnsiTheme="minorHAnsi" w:eastAsiaTheme="minorEastAsia" w:cstheme="minorBidi"/>
          <w:i w:val="0"/>
          <w:iCs w:val="0"/>
          <w:sz w:val="22"/>
          <w:szCs w:val="22"/>
        </w:rPr>
      </w:pPr>
      <w:del w:id="1087" w:author="shalu.megotia" w:date="2022-04-28T10:05:36Z">
        <w:r>
          <w:rPr/>
          <w:fldChar w:fldCharType="begin"/>
        </w:r>
      </w:del>
      <w:del w:id="1088" w:author="shalu.megotia" w:date="2022-04-28T10:05:36Z">
        <w:r>
          <w:rPr/>
          <w:delInstrText xml:space="preserve"> HYPERLINK \l "_Toc72191923" </w:delInstrText>
        </w:r>
      </w:del>
      <w:del w:id="1089" w:author="shalu.megotia" w:date="2022-04-28T10:05:36Z">
        <w:r>
          <w:rPr/>
          <w:fldChar w:fldCharType="separate"/>
        </w:r>
      </w:del>
      <w:del w:id="1090" w:author="shalu.megotia" w:date="2022-04-28T10:05:36Z">
        <w:r>
          <w:rPr>
            <w:rStyle w:val="24"/>
            <w:rFonts w:ascii="Calibri" w:hAnsi="Calibri"/>
            <w:b/>
            <w:bCs/>
          </w:rPr>
          <w:delText>4.2.6</w:delText>
        </w:r>
      </w:del>
      <w:del w:id="1091" w:author="shalu.megotia" w:date="2022-04-28T10:05:36Z">
        <w:r>
          <w:rPr>
            <w:rFonts w:asciiTheme="minorHAnsi" w:hAnsiTheme="minorHAnsi" w:eastAsiaTheme="minorEastAsia" w:cstheme="minorBidi"/>
            <w:i w:val="0"/>
            <w:iCs w:val="0"/>
            <w:sz w:val="22"/>
            <w:szCs w:val="22"/>
          </w:rPr>
          <w:tab/>
        </w:r>
      </w:del>
      <w:del w:id="1092" w:author="shalu.megotia" w:date="2022-04-28T10:05:36Z">
        <w:r>
          <w:rPr>
            <w:rStyle w:val="24"/>
            <w:rFonts w:cstheme="minorHAnsi"/>
            <w:b/>
            <w:bCs/>
          </w:rPr>
          <w:delText>Credit Rating</w:delText>
        </w:r>
      </w:del>
      <w:del w:id="1093" w:author="shalu.megotia" w:date="2022-04-28T10:05:36Z">
        <w:r>
          <w:rPr/>
          <w:tab/>
        </w:r>
      </w:del>
      <w:del w:id="1094" w:author="shalu.megotia" w:date="2022-04-28T10:05:36Z">
        <w:r>
          <w:rPr/>
          <w:fldChar w:fldCharType="begin"/>
        </w:r>
      </w:del>
      <w:del w:id="1095" w:author="shalu.megotia" w:date="2022-04-28T10:05:36Z">
        <w:r>
          <w:rPr/>
          <w:delInstrText xml:space="preserve"> PAGEREF _Toc72191923 \h </w:delInstrText>
        </w:r>
      </w:del>
      <w:del w:id="1096" w:author="shalu.megotia" w:date="2022-04-28T10:05:36Z">
        <w:r>
          <w:rPr/>
          <w:fldChar w:fldCharType="separate"/>
        </w:r>
      </w:del>
      <w:del w:id="1097" w:author="shalu.megotia" w:date="2022-04-28T10:05:36Z">
        <w:r>
          <w:rPr/>
          <w:delText>39</w:delText>
        </w:r>
      </w:del>
      <w:del w:id="1098" w:author="shalu.megotia" w:date="2022-04-28T10:05:36Z">
        <w:r>
          <w:rPr/>
          <w:fldChar w:fldCharType="end"/>
        </w:r>
      </w:del>
      <w:del w:id="1099" w:author="shalu.megotia" w:date="2022-04-28T10:05:36Z">
        <w:r>
          <w:rPr/>
          <w:fldChar w:fldCharType="end"/>
        </w:r>
      </w:del>
    </w:p>
    <w:p>
      <w:pPr>
        <w:pStyle w:val="30"/>
        <w:tabs>
          <w:tab w:val="left" w:pos="1100"/>
          <w:tab w:val="right" w:leader="dot" w:pos="9016"/>
        </w:tabs>
        <w:rPr>
          <w:del w:id="1100" w:author="shalu.megotia" w:date="2022-04-28T10:05:36Z"/>
          <w:rFonts w:asciiTheme="minorHAnsi" w:hAnsiTheme="minorHAnsi" w:eastAsiaTheme="minorEastAsia" w:cstheme="minorBidi"/>
          <w:i w:val="0"/>
          <w:iCs w:val="0"/>
          <w:sz w:val="22"/>
          <w:szCs w:val="22"/>
        </w:rPr>
      </w:pPr>
      <w:del w:id="1101" w:author="shalu.megotia" w:date="2022-04-28T10:05:36Z">
        <w:r>
          <w:rPr/>
          <w:fldChar w:fldCharType="begin"/>
        </w:r>
      </w:del>
      <w:del w:id="1102" w:author="shalu.megotia" w:date="2022-04-28T10:05:36Z">
        <w:r>
          <w:rPr/>
          <w:delInstrText xml:space="preserve"> HYPERLINK \l "_Toc72191924" </w:delInstrText>
        </w:r>
      </w:del>
      <w:del w:id="1103" w:author="shalu.megotia" w:date="2022-04-28T10:05:36Z">
        <w:r>
          <w:rPr/>
          <w:fldChar w:fldCharType="separate"/>
        </w:r>
      </w:del>
      <w:del w:id="1104" w:author="shalu.megotia" w:date="2022-04-28T10:05:36Z">
        <w:r>
          <w:rPr>
            <w:rStyle w:val="24"/>
            <w:rFonts w:ascii="Calibri" w:hAnsi="Calibri"/>
            <w:b/>
            <w:bCs/>
          </w:rPr>
          <w:delText>4.2.7</w:delText>
        </w:r>
      </w:del>
      <w:del w:id="1105" w:author="shalu.megotia" w:date="2022-04-28T10:05:36Z">
        <w:r>
          <w:rPr>
            <w:rFonts w:asciiTheme="minorHAnsi" w:hAnsiTheme="minorHAnsi" w:eastAsiaTheme="minorEastAsia" w:cstheme="minorBidi"/>
            <w:i w:val="0"/>
            <w:iCs w:val="0"/>
            <w:sz w:val="22"/>
            <w:szCs w:val="22"/>
          </w:rPr>
          <w:tab/>
        </w:r>
      </w:del>
      <w:del w:id="1106" w:author="shalu.megotia" w:date="2022-04-28T10:05:36Z">
        <w:r>
          <w:rPr>
            <w:rStyle w:val="24"/>
            <w:rFonts w:cstheme="minorHAnsi"/>
            <w:b/>
            <w:bCs/>
          </w:rPr>
          <w:delText>Exposure Check</w:delText>
        </w:r>
      </w:del>
      <w:del w:id="1107" w:author="shalu.megotia" w:date="2022-04-28T10:05:36Z">
        <w:r>
          <w:rPr/>
          <w:tab/>
        </w:r>
      </w:del>
      <w:del w:id="1108" w:author="shalu.megotia" w:date="2022-04-28T10:05:36Z">
        <w:r>
          <w:rPr/>
          <w:fldChar w:fldCharType="begin"/>
        </w:r>
      </w:del>
      <w:del w:id="1109" w:author="shalu.megotia" w:date="2022-04-28T10:05:36Z">
        <w:r>
          <w:rPr/>
          <w:delInstrText xml:space="preserve"> PAGEREF _Toc72191924 \h </w:delInstrText>
        </w:r>
      </w:del>
      <w:del w:id="1110" w:author="shalu.megotia" w:date="2022-04-28T10:05:36Z">
        <w:r>
          <w:rPr/>
          <w:fldChar w:fldCharType="separate"/>
        </w:r>
      </w:del>
      <w:del w:id="1111" w:author="shalu.megotia" w:date="2022-04-28T10:05:36Z">
        <w:r>
          <w:rPr/>
          <w:delText>40</w:delText>
        </w:r>
      </w:del>
      <w:del w:id="1112" w:author="shalu.megotia" w:date="2022-04-28T10:05:36Z">
        <w:r>
          <w:rPr/>
          <w:fldChar w:fldCharType="end"/>
        </w:r>
      </w:del>
      <w:del w:id="1113" w:author="shalu.megotia" w:date="2022-04-28T10:05:36Z">
        <w:r>
          <w:rPr/>
          <w:fldChar w:fldCharType="end"/>
        </w:r>
      </w:del>
    </w:p>
    <w:p>
      <w:pPr>
        <w:pStyle w:val="30"/>
        <w:tabs>
          <w:tab w:val="left" w:pos="1100"/>
          <w:tab w:val="right" w:leader="dot" w:pos="9016"/>
        </w:tabs>
        <w:rPr>
          <w:del w:id="1114" w:author="shalu.megotia" w:date="2022-04-28T10:05:36Z"/>
          <w:rFonts w:asciiTheme="minorHAnsi" w:hAnsiTheme="minorHAnsi" w:eastAsiaTheme="minorEastAsia" w:cstheme="minorBidi"/>
          <w:i w:val="0"/>
          <w:iCs w:val="0"/>
          <w:sz w:val="22"/>
          <w:szCs w:val="22"/>
        </w:rPr>
      </w:pPr>
      <w:del w:id="1115" w:author="shalu.megotia" w:date="2022-04-28T10:05:36Z">
        <w:r>
          <w:rPr/>
          <w:fldChar w:fldCharType="begin"/>
        </w:r>
      </w:del>
      <w:del w:id="1116" w:author="shalu.megotia" w:date="2022-04-28T10:05:36Z">
        <w:r>
          <w:rPr/>
          <w:delInstrText xml:space="preserve"> HYPERLINK \l "_Toc72191925" </w:delInstrText>
        </w:r>
      </w:del>
      <w:del w:id="1117" w:author="shalu.megotia" w:date="2022-04-28T10:05:36Z">
        <w:r>
          <w:rPr/>
          <w:fldChar w:fldCharType="separate"/>
        </w:r>
      </w:del>
      <w:del w:id="1118" w:author="shalu.megotia" w:date="2022-04-28T10:05:36Z">
        <w:r>
          <w:rPr>
            <w:rStyle w:val="24"/>
            <w:rFonts w:ascii="Calibri" w:hAnsi="Calibri"/>
            <w:b/>
            <w:bCs/>
          </w:rPr>
          <w:delText>4.2.8</w:delText>
        </w:r>
      </w:del>
      <w:del w:id="1119" w:author="shalu.megotia" w:date="2022-04-28T10:05:36Z">
        <w:r>
          <w:rPr>
            <w:rFonts w:asciiTheme="minorHAnsi" w:hAnsiTheme="minorHAnsi" w:eastAsiaTheme="minorEastAsia" w:cstheme="minorBidi"/>
            <w:i w:val="0"/>
            <w:iCs w:val="0"/>
            <w:sz w:val="22"/>
            <w:szCs w:val="22"/>
          </w:rPr>
          <w:tab/>
        </w:r>
      </w:del>
      <w:del w:id="1120" w:author="shalu.megotia" w:date="2022-04-28T10:05:36Z">
        <w:r>
          <w:rPr>
            <w:rStyle w:val="24"/>
            <w:rFonts w:cstheme="minorHAnsi"/>
            <w:b/>
            <w:bCs/>
          </w:rPr>
          <w:delText>Pricing</w:delText>
        </w:r>
      </w:del>
      <w:del w:id="1121" w:author="shalu.megotia" w:date="2022-04-28T10:05:36Z">
        <w:r>
          <w:rPr/>
          <w:tab/>
        </w:r>
      </w:del>
      <w:del w:id="1122" w:author="shalu.megotia" w:date="2022-04-28T10:05:36Z">
        <w:r>
          <w:rPr/>
          <w:fldChar w:fldCharType="begin"/>
        </w:r>
      </w:del>
      <w:del w:id="1123" w:author="shalu.megotia" w:date="2022-04-28T10:05:36Z">
        <w:r>
          <w:rPr/>
          <w:delInstrText xml:space="preserve"> PAGEREF _Toc72191925 \h </w:delInstrText>
        </w:r>
      </w:del>
      <w:del w:id="1124" w:author="shalu.megotia" w:date="2022-04-28T10:05:36Z">
        <w:r>
          <w:rPr/>
          <w:fldChar w:fldCharType="separate"/>
        </w:r>
      </w:del>
      <w:del w:id="1125" w:author="shalu.megotia" w:date="2022-04-28T10:05:36Z">
        <w:r>
          <w:rPr/>
          <w:delText>41</w:delText>
        </w:r>
      </w:del>
      <w:del w:id="1126" w:author="shalu.megotia" w:date="2022-04-28T10:05:36Z">
        <w:r>
          <w:rPr/>
          <w:fldChar w:fldCharType="end"/>
        </w:r>
      </w:del>
      <w:del w:id="1127" w:author="shalu.megotia" w:date="2022-04-28T10:05:36Z">
        <w:r>
          <w:rPr/>
          <w:fldChar w:fldCharType="end"/>
        </w:r>
      </w:del>
    </w:p>
    <w:p>
      <w:pPr>
        <w:pStyle w:val="30"/>
        <w:tabs>
          <w:tab w:val="left" w:pos="1100"/>
          <w:tab w:val="right" w:leader="dot" w:pos="9016"/>
        </w:tabs>
        <w:rPr>
          <w:del w:id="1128" w:author="shalu.megotia" w:date="2022-04-28T10:05:36Z"/>
          <w:rFonts w:asciiTheme="minorHAnsi" w:hAnsiTheme="minorHAnsi" w:eastAsiaTheme="minorEastAsia" w:cstheme="minorBidi"/>
          <w:i w:val="0"/>
          <w:iCs w:val="0"/>
          <w:sz w:val="22"/>
          <w:szCs w:val="22"/>
        </w:rPr>
      </w:pPr>
      <w:del w:id="1129" w:author="shalu.megotia" w:date="2022-04-28T10:05:36Z">
        <w:r>
          <w:rPr/>
          <w:fldChar w:fldCharType="begin"/>
        </w:r>
      </w:del>
      <w:del w:id="1130" w:author="shalu.megotia" w:date="2022-04-28T10:05:36Z">
        <w:r>
          <w:rPr/>
          <w:delInstrText xml:space="preserve"> HYPERLINK \l "_Toc72191926" </w:delInstrText>
        </w:r>
      </w:del>
      <w:del w:id="1131" w:author="shalu.megotia" w:date="2022-04-28T10:05:36Z">
        <w:r>
          <w:rPr/>
          <w:fldChar w:fldCharType="separate"/>
        </w:r>
      </w:del>
      <w:del w:id="1132" w:author="shalu.megotia" w:date="2022-04-28T10:05:36Z">
        <w:r>
          <w:rPr>
            <w:rStyle w:val="24"/>
            <w:rFonts w:ascii="Calibri" w:hAnsi="Calibri"/>
            <w:b/>
            <w:bCs/>
          </w:rPr>
          <w:delText>4.2.9</w:delText>
        </w:r>
      </w:del>
      <w:del w:id="1133" w:author="shalu.megotia" w:date="2022-04-28T10:05:36Z">
        <w:r>
          <w:rPr>
            <w:rFonts w:asciiTheme="minorHAnsi" w:hAnsiTheme="minorHAnsi" w:eastAsiaTheme="minorEastAsia" w:cstheme="minorBidi"/>
            <w:i w:val="0"/>
            <w:iCs w:val="0"/>
            <w:sz w:val="22"/>
            <w:szCs w:val="22"/>
          </w:rPr>
          <w:tab/>
        </w:r>
      </w:del>
      <w:del w:id="1134" w:author="shalu.megotia" w:date="2022-04-28T10:05:36Z">
        <w:r>
          <w:rPr>
            <w:rStyle w:val="24"/>
            <w:rFonts w:cstheme="minorHAnsi"/>
            <w:b/>
            <w:bCs/>
          </w:rPr>
          <w:delText>Deviations Check</w:delText>
        </w:r>
      </w:del>
      <w:del w:id="1135" w:author="shalu.megotia" w:date="2022-04-28T10:05:36Z">
        <w:r>
          <w:rPr/>
          <w:tab/>
        </w:r>
      </w:del>
      <w:del w:id="1136" w:author="shalu.megotia" w:date="2022-04-28T10:05:36Z">
        <w:r>
          <w:rPr/>
          <w:fldChar w:fldCharType="begin"/>
        </w:r>
      </w:del>
      <w:del w:id="1137" w:author="shalu.megotia" w:date="2022-04-28T10:05:36Z">
        <w:r>
          <w:rPr/>
          <w:delInstrText xml:space="preserve"> PAGEREF _Toc72191926 \h </w:delInstrText>
        </w:r>
      </w:del>
      <w:del w:id="1138" w:author="shalu.megotia" w:date="2022-04-28T10:05:36Z">
        <w:r>
          <w:rPr/>
          <w:fldChar w:fldCharType="separate"/>
        </w:r>
      </w:del>
      <w:del w:id="1139" w:author="shalu.megotia" w:date="2022-04-28T10:05:36Z">
        <w:r>
          <w:rPr/>
          <w:delText>42</w:delText>
        </w:r>
      </w:del>
      <w:del w:id="1140" w:author="shalu.megotia" w:date="2022-04-28T10:05:36Z">
        <w:r>
          <w:rPr/>
          <w:fldChar w:fldCharType="end"/>
        </w:r>
      </w:del>
      <w:del w:id="1141" w:author="shalu.megotia" w:date="2022-04-28T10:05:36Z">
        <w:r>
          <w:rPr/>
          <w:fldChar w:fldCharType="end"/>
        </w:r>
      </w:del>
    </w:p>
    <w:p>
      <w:pPr>
        <w:pStyle w:val="30"/>
        <w:tabs>
          <w:tab w:val="left" w:pos="1320"/>
          <w:tab w:val="right" w:leader="dot" w:pos="9016"/>
        </w:tabs>
        <w:rPr>
          <w:del w:id="1142" w:author="shalu.megotia" w:date="2022-04-28T10:05:36Z"/>
          <w:rFonts w:asciiTheme="minorHAnsi" w:hAnsiTheme="minorHAnsi" w:eastAsiaTheme="minorEastAsia" w:cstheme="minorBidi"/>
          <w:i w:val="0"/>
          <w:iCs w:val="0"/>
          <w:sz w:val="22"/>
          <w:szCs w:val="22"/>
        </w:rPr>
      </w:pPr>
      <w:del w:id="1143" w:author="shalu.megotia" w:date="2022-04-28T10:05:36Z">
        <w:r>
          <w:rPr/>
          <w:fldChar w:fldCharType="begin"/>
        </w:r>
      </w:del>
      <w:del w:id="1144" w:author="shalu.megotia" w:date="2022-04-28T10:05:36Z">
        <w:r>
          <w:rPr/>
          <w:delInstrText xml:space="preserve"> HYPERLINK \l "_Toc72191927" </w:delInstrText>
        </w:r>
      </w:del>
      <w:del w:id="1145" w:author="shalu.megotia" w:date="2022-04-28T10:05:36Z">
        <w:r>
          <w:rPr/>
          <w:fldChar w:fldCharType="separate"/>
        </w:r>
      </w:del>
      <w:del w:id="1146" w:author="shalu.megotia" w:date="2022-04-28T10:05:36Z">
        <w:r>
          <w:rPr>
            <w:rStyle w:val="24"/>
            <w:rFonts w:ascii="Calibri" w:hAnsi="Calibri"/>
            <w:b/>
            <w:bCs/>
          </w:rPr>
          <w:delText>4.2.10</w:delText>
        </w:r>
      </w:del>
      <w:del w:id="1147" w:author="shalu.megotia" w:date="2022-04-28T10:05:36Z">
        <w:r>
          <w:rPr>
            <w:rFonts w:asciiTheme="minorHAnsi" w:hAnsiTheme="minorHAnsi" w:eastAsiaTheme="minorEastAsia" w:cstheme="minorBidi"/>
            <w:i w:val="0"/>
            <w:iCs w:val="0"/>
            <w:sz w:val="22"/>
            <w:szCs w:val="22"/>
          </w:rPr>
          <w:tab/>
        </w:r>
      </w:del>
      <w:del w:id="1148" w:author="shalu.megotia" w:date="2022-04-28T10:05:36Z">
        <w:r>
          <w:rPr>
            <w:rStyle w:val="24"/>
            <w:rFonts w:cstheme="minorHAnsi"/>
            <w:b/>
            <w:bCs/>
          </w:rPr>
          <w:delText>Deviations Approval</w:delText>
        </w:r>
      </w:del>
      <w:del w:id="1149" w:author="shalu.megotia" w:date="2022-04-28T10:05:36Z">
        <w:r>
          <w:rPr/>
          <w:tab/>
        </w:r>
      </w:del>
      <w:del w:id="1150" w:author="shalu.megotia" w:date="2022-04-28T10:05:36Z">
        <w:r>
          <w:rPr/>
          <w:fldChar w:fldCharType="begin"/>
        </w:r>
      </w:del>
      <w:del w:id="1151" w:author="shalu.megotia" w:date="2022-04-28T10:05:36Z">
        <w:r>
          <w:rPr/>
          <w:delInstrText xml:space="preserve"> PAGEREF _Toc72191927 \h </w:delInstrText>
        </w:r>
      </w:del>
      <w:del w:id="1152" w:author="shalu.megotia" w:date="2022-04-28T10:05:36Z">
        <w:r>
          <w:rPr/>
          <w:fldChar w:fldCharType="separate"/>
        </w:r>
      </w:del>
      <w:del w:id="1153" w:author="shalu.megotia" w:date="2022-04-28T10:05:36Z">
        <w:r>
          <w:rPr/>
          <w:delText>44</w:delText>
        </w:r>
      </w:del>
      <w:del w:id="1154" w:author="shalu.megotia" w:date="2022-04-28T10:05:36Z">
        <w:r>
          <w:rPr/>
          <w:fldChar w:fldCharType="end"/>
        </w:r>
      </w:del>
      <w:del w:id="1155" w:author="shalu.megotia" w:date="2022-04-28T10:05:36Z">
        <w:r>
          <w:rPr/>
          <w:fldChar w:fldCharType="end"/>
        </w:r>
      </w:del>
    </w:p>
    <w:p>
      <w:pPr>
        <w:pStyle w:val="29"/>
        <w:tabs>
          <w:tab w:val="left" w:pos="880"/>
          <w:tab w:val="right" w:leader="dot" w:pos="9016"/>
        </w:tabs>
        <w:rPr>
          <w:del w:id="1156" w:author="shalu.megotia" w:date="2022-04-28T10:05:36Z"/>
          <w:rFonts w:asciiTheme="minorHAnsi" w:hAnsiTheme="minorHAnsi" w:eastAsiaTheme="minorEastAsia" w:cstheme="minorBidi"/>
          <w:smallCaps w:val="0"/>
          <w:sz w:val="22"/>
          <w:szCs w:val="22"/>
        </w:rPr>
      </w:pPr>
      <w:del w:id="1157" w:author="shalu.megotia" w:date="2022-04-28T10:05:36Z">
        <w:r>
          <w:rPr/>
          <w:fldChar w:fldCharType="begin"/>
        </w:r>
      </w:del>
      <w:del w:id="1158" w:author="shalu.megotia" w:date="2022-04-28T10:05:36Z">
        <w:r>
          <w:rPr/>
          <w:delInstrText xml:space="preserve"> HYPERLINK \l "_Toc72191928" </w:delInstrText>
        </w:r>
      </w:del>
      <w:del w:id="1159" w:author="shalu.megotia" w:date="2022-04-28T10:05:36Z">
        <w:r>
          <w:rPr/>
          <w:fldChar w:fldCharType="separate"/>
        </w:r>
      </w:del>
      <w:del w:id="1160" w:author="shalu.megotia" w:date="2022-04-28T10:05:36Z">
        <w:r>
          <w:rPr>
            <w:rStyle w:val="24"/>
            <w:rFonts w:ascii="Calibri" w:hAnsi="Calibri" w:eastAsiaTheme="minorHAnsi"/>
            <w:b/>
            <w:bCs/>
            <w:caps/>
            <w:kern w:val="32"/>
          </w:rPr>
          <w:delText>4.3</w:delText>
        </w:r>
      </w:del>
      <w:del w:id="1161" w:author="shalu.megotia" w:date="2022-04-28T10:05:36Z">
        <w:r>
          <w:rPr>
            <w:rFonts w:asciiTheme="minorHAnsi" w:hAnsiTheme="minorHAnsi" w:eastAsiaTheme="minorEastAsia" w:cstheme="minorBidi"/>
            <w:smallCaps w:val="0"/>
            <w:sz w:val="22"/>
            <w:szCs w:val="22"/>
          </w:rPr>
          <w:tab/>
        </w:r>
      </w:del>
      <w:del w:id="1162" w:author="shalu.megotia" w:date="2022-04-28T10:05:36Z">
        <w:r>
          <w:rPr>
            <w:rStyle w:val="24"/>
            <w:rFonts w:cs="Arial" w:eastAsiaTheme="minorHAnsi"/>
            <w:b/>
            <w:bCs/>
            <w:caps/>
            <w:kern w:val="32"/>
          </w:rPr>
          <w:delText>UNDERWRITING &amp; PRE-LIMIT LOADING</w:delText>
        </w:r>
      </w:del>
      <w:del w:id="1163" w:author="shalu.megotia" w:date="2022-04-28T10:05:36Z">
        <w:r>
          <w:rPr/>
          <w:tab/>
        </w:r>
      </w:del>
      <w:del w:id="1164" w:author="shalu.megotia" w:date="2022-04-28T10:05:36Z">
        <w:r>
          <w:rPr/>
          <w:fldChar w:fldCharType="begin"/>
        </w:r>
      </w:del>
      <w:del w:id="1165" w:author="shalu.megotia" w:date="2022-04-28T10:05:36Z">
        <w:r>
          <w:rPr/>
          <w:delInstrText xml:space="preserve"> PAGEREF _Toc72191928 \h </w:delInstrText>
        </w:r>
      </w:del>
      <w:del w:id="1166" w:author="shalu.megotia" w:date="2022-04-28T10:05:36Z">
        <w:r>
          <w:rPr/>
          <w:fldChar w:fldCharType="separate"/>
        </w:r>
      </w:del>
      <w:del w:id="1167" w:author="shalu.megotia" w:date="2022-04-28T10:05:36Z">
        <w:r>
          <w:rPr/>
          <w:delText>45</w:delText>
        </w:r>
      </w:del>
      <w:del w:id="1168" w:author="shalu.megotia" w:date="2022-04-28T10:05:36Z">
        <w:r>
          <w:rPr/>
          <w:fldChar w:fldCharType="end"/>
        </w:r>
      </w:del>
      <w:del w:id="1169" w:author="shalu.megotia" w:date="2022-04-28T10:05:36Z">
        <w:r>
          <w:rPr/>
          <w:fldChar w:fldCharType="end"/>
        </w:r>
      </w:del>
    </w:p>
    <w:p>
      <w:pPr>
        <w:pStyle w:val="30"/>
        <w:tabs>
          <w:tab w:val="left" w:pos="1100"/>
          <w:tab w:val="right" w:leader="dot" w:pos="9016"/>
        </w:tabs>
        <w:rPr>
          <w:del w:id="1170" w:author="shalu.megotia" w:date="2022-04-28T10:05:36Z"/>
          <w:rFonts w:asciiTheme="minorHAnsi" w:hAnsiTheme="minorHAnsi" w:eastAsiaTheme="minorEastAsia" w:cstheme="minorBidi"/>
          <w:i w:val="0"/>
          <w:iCs w:val="0"/>
          <w:sz w:val="22"/>
          <w:szCs w:val="22"/>
        </w:rPr>
      </w:pPr>
      <w:del w:id="1171" w:author="shalu.megotia" w:date="2022-04-28T10:05:36Z">
        <w:r>
          <w:rPr/>
          <w:fldChar w:fldCharType="begin"/>
        </w:r>
      </w:del>
      <w:del w:id="1172" w:author="shalu.megotia" w:date="2022-04-28T10:05:36Z">
        <w:r>
          <w:rPr/>
          <w:delInstrText xml:space="preserve"> HYPERLINK \l "_Toc72191929" </w:delInstrText>
        </w:r>
      </w:del>
      <w:del w:id="1173" w:author="shalu.megotia" w:date="2022-04-28T10:05:36Z">
        <w:r>
          <w:rPr/>
          <w:fldChar w:fldCharType="separate"/>
        </w:r>
      </w:del>
      <w:del w:id="1174" w:author="shalu.megotia" w:date="2022-04-28T10:05:36Z">
        <w:r>
          <w:rPr>
            <w:rStyle w:val="24"/>
            <w:rFonts w:ascii="Calibri" w:hAnsi="Calibri"/>
            <w:b/>
            <w:bCs/>
          </w:rPr>
          <w:delText>4.3.1</w:delText>
        </w:r>
      </w:del>
      <w:del w:id="1175" w:author="shalu.megotia" w:date="2022-04-28T10:05:36Z">
        <w:r>
          <w:rPr>
            <w:rFonts w:asciiTheme="minorHAnsi" w:hAnsiTheme="minorHAnsi" w:eastAsiaTheme="minorEastAsia" w:cstheme="minorBidi"/>
            <w:i w:val="0"/>
            <w:iCs w:val="0"/>
            <w:sz w:val="22"/>
            <w:szCs w:val="22"/>
          </w:rPr>
          <w:tab/>
        </w:r>
      </w:del>
      <w:del w:id="1176" w:author="shalu.megotia" w:date="2022-04-28T10:05:36Z">
        <w:r>
          <w:rPr>
            <w:rStyle w:val="24"/>
            <w:rFonts w:cstheme="minorHAnsi"/>
            <w:b/>
            <w:bCs/>
          </w:rPr>
          <w:delText>Underwriting</w:delText>
        </w:r>
      </w:del>
      <w:del w:id="1177" w:author="shalu.megotia" w:date="2022-04-28T10:05:36Z">
        <w:r>
          <w:rPr/>
          <w:tab/>
        </w:r>
      </w:del>
      <w:del w:id="1178" w:author="shalu.megotia" w:date="2022-04-28T10:05:36Z">
        <w:r>
          <w:rPr/>
          <w:fldChar w:fldCharType="begin"/>
        </w:r>
      </w:del>
      <w:del w:id="1179" w:author="shalu.megotia" w:date="2022-04-28T10:05:36Z">
        <w:r>
          <w:rPr/>
          <w:delInstrText xml:space="preserve"> PAGEREF _Toc72191929 \h </w:delInstrText>
        </w:r>
      </w:del>
      <w:del w:id="1180" w:author="shalu.megotia" w:date="2022-04-28T10:05:36Z">
        <w:r>
          <w:rPr/>
          <w:fldChar w:fldCharType="separate"/>
        </w:r>
      </w:del>
      <w:del w:id="1181" w:author="shalu.megotia" w:date="2022-04-28T10:05:36Z">
        <w:r>
          <w:rPr/>
          <w:delText>47</w:delText>
        </w:r>
      </w:del>
      <w:del w:id="1182" w:author="shalu.megotia" w:date="2022-04-28T10:05:36Z">
        <w:r>
          <w:rPr/>
          <w:fldChar w:fldCharType="end"/>
        </w:r>
      </w:del>
      <w:del w:id="1183" w:author="shalu.megotia" w:date="2022-04-28T10:05:36Z">
        <w:r>
          <w:rPr/>
          <w:fldChar w:fldCharType="end"/>
        </w:r>
      </w:del>
    </w:p>
    <w:p>
      <w:pPr>
        <w:pStyle w:val="30"/>
        <w:tabs>
          <w:tab w:val="left" w:pos="1100"/>
          <w:tab w:val="right" w:leader="dot" w:pos="9016"/>
        </w:tabs>
        <w:rPr>
          <w:del w:id="1184" w:author="shalu.megotia" w:date="2022-04-28T10:05:36Z"/>
          <w:rFonts w:asciiTheme="minorHAnsi" w:hAnsiTheme="minorHAnsi" w:eastAsiaTheme="minorEastAsia" w:cstheme="minorBidi"/>
          <w:i w:val="0"/>
          <w:iCs w:val="0"/>
          <w:sz w:val="22"/>
          <w:szCs w:val="22"/>
        </w:rPr>
      </w:pPr>
      <w:del w:id="1185" w:author="shalu.megotia" w:date="2022-04-28T10:05:36Z">
        <w:r>
          <w:rPr/>
          <w:fldChar w:fldCharType="begin"/>
        </w:r>
      </w:del>
      <w:del w:id="1186" w:author="shalu.megotia" w:date="2022-04-28T10:05:36Z">
        <w:r>
          <w:rPr/>
          <w:delInstrText xml:space="preserve"> HYPERLINK \l "_Toc72191930" </w:delInstrText>
        </w:r>
      </w:del>
      <w:del w:id="1187" w:author="shalu.megotia" w:date="2022-04-28T10:05:36Z">
        <w:r>
          <w:rPr/>
          <w:fldChar w:fldCharType="separate"/>
        </w:r>
      </w:del>
      <w:del w:id="1188" w:author="shalu.megotia" w:date="2022-04-28T10:05:36Z">
        <w:r>
          <w:rPr>
            <w:rStyle w:val="24"/>
            <w:rFonts w:ascii="Calibri" w:hAnsi="Calibri"/>
            <w:b/>
            <w:bCs/>
          </w:rPr>
          <w:delText>4.3.2</w:delText>
        </w:r>
      </w:del>
      <w:del w:id="1189" w:author="shalu.megotia" w:date="2022-04-28T10:05:36Z">
        <w:r>
          <w:rPr>
            <w:rFonts w:asciiTheme="minorHAnsi" w:hAnsiTheme="minorHAnsi" w:eastAsiaTheme="minorEastAsia" w:cstheme="minorBidi"/>
            <w:i w:val="0"/>
            <w:iCs w:val="0"/>
            <w:sz w:val="22"/>
            <w:szCs w:val="22"/>
          </w:rPr>
          <w:tab/>
        </w:r>
      </w:del>
      <w:del w:id="1190" w:author="shalu.megotia" w:date="2022-04-28T10:05:36Z">
        <w:r>
          <w:rPr>
            <w:rStyle w:val="24"/>
            <w:rFonts w:cstheme="minorHAnsi"/>
            <w:b/>
            <w:bCs/>
          </w:rPr>
          <w:delText>Sanction Review</w:delText>
        </w:r>
      </w:del>
      <w:del w:id="1191" w:author="shalu.megotia" w:date="2022-04-28T10:05:36Z">
        <w:r>
          <w:rPr/>
          <w:tab/>
        </w:r>
      </w:del>
      <w:del w:id="1192" w:author="shalu.megotia" w:date="2022-04-28T10:05:36Z">
        <w:r>
          <w:rPr/>
          <w:fldChar w:fldCharType="begin"/>
        </w:r>
      </w:del>
      <w:del w:id="1193" w:author="shalu.megotia" w:date="2022-04-28T10:05:36Z">
        <w:r>
          <w:rPr/>
          <w:delInstrText xml:space="preserve"> PAGEREF _Toc72191930 \h </w:delInstrText>
        </w:r>
      </w:del>
      <w:del w:id="1194" w:author="shalu.megotia" w:date="2022-04-28T10:05:36Z">
        <w:r>
          <w:rPr/>
          <w:fldChar w:fldCharType="separate"/>
        </w:r>
      </w:del>
      <w:del w:id="1195" w:author="shalu.megotia" w:date="2022-04-28T10:05:36Z">
        <w:r>
          <w:rPr/>
          <w:delText>50</w:delText>
        </w:r>
      </w:del>
      <w:del w:id="1196" w:author="shalu.megotia" w:date="2022-04-28T10:05:36Z">
        <w:r>
          <w:rPr/>
          <w:fldChar w:fldCharType="end"/>
        </w:r>
      </w:del>
      <w:del w:id="1197" w:author="shalu.megotia" w:date="2022-04-28T10:05:36Z">
        <w:r>
          <w:rPr/>
          <w:fldChar w:fldCharType="end"/>
        </w:r>
      </w:del>
    </w:p>
    <w:p>
      <w:pPr>
        <w:pStyle w:val="30"/>
        <w:tabs>
          <w:tab w:val="left" w:pos="1100"/>
          <w:tab w:val="right" w:leader="dot" w:pos="9016"/>
        </w:tabs>
        <w:rPr>
          <w:del w:id="1198" w:author="shalu.megotia" w:date="2022-04-28T10:05:36Z"/>
          <w:rFonts w:asciiTheme="minorHAnsi" w:hAnsiTheme="minorHAnsi" w:eastAsiaTheme="minorEastAsia" w:cstheme="minorBidi"/>
          <w:i w:val="0"/>
          <w:iCs w:val="0"/>
          <w:sz w:val="22"/>
          <w:szCs w:val="22"/>
        </w:rPr>
      </w:pPr>
      <w:del w:id="1199" w:author="shalu.megotia" w:date="2022-04-28T10:05:36Z">
        <w:r>
          <w:rPr/>
          <w:fldChar w:fldCharType="begin"/>
        </w:r>
      </w:del>
      <w:del w:id="1200" w:author="shalu.megotia" w:date="2022-04-28T10:05:36Z">
        <w:r>
          <w:rPr/>
          <w:delInstrText xml:space="preserve"> HYPERLINK \l "_Toc72191931" </w:delInstrText>
        </w:r>
      </w:del>
      <w:del w:id="1201" w:author="shalu.megotia" w:date="2022-04-28T10:05:36Z">
        <w:r>
          <w:rPr/>
          <w:fldChar w:fldCharType="separate"/>
        </w:r>
      </w:del>
      <w:del w:id="1202" w:author="shalu.megotia" w:date="2022-04-28T10:05:36Z">
        <w:r>
          <w:rPr>
            <w:rStyle w:val="24"/>
            <w:rFonts w:ascii="Calibri" w:hAnsi="Calibri"/>
            <w:b/>
            <w:bCs/>
          </w:rPr>
          <w:delText>4.3.3</w:delText>
        </w:r>
      </w:del>
      <w:del w:id="1203" w:author="shalu.megotia" w:date="2022-04-28T10:05:36Z">
        <w:r>
          <w:rPr>
            <w:rFonts w:asciiTheme="minorHAnsi" w:hAnsiTheme="minorHAnsi" w:eastAsiaTheme="minorEastAsia" w:cstheme="minorBidi"/>
            <w:i w:val="0"/>
            <w:iCs w:val="0"/>
            <w:sz w:val="22"/>
            <w:szCs w:val="22"/>
          </w:rPr>
          <w:tab/>
        </w:r>
      </w:del>
      <w:del w:id="1204" w:author="shalu.megotia" w:date="2022-04-28T10:05:36Z">
        <w:r>
          <w:rPr>
            <w:rStyle w:val="24"/>
            <w:rFonts w:cstheme="minorHAnsi"/>
            <w:b/>
            <w:bCs/>
          </w:rPr>
          <w:delText>CBO Maker &amp; Checker Allocation</w:delText>
        </w:r>
      </w:del>
      <w:del w:id="1205" w:author="shalu.megotia" w:date="2022-04-28T10:05:36Z">
        <w:r>
          <w:rPr/>
          <w:tab/>
        </w:r>
      </w:del>
      <w:del w:id="1206" w:author="shalu.megotia" w:date="2022-04-28T10:05:36Z">
        <w:r>
          <w:rPr/>
          <w:fldChar w:fldCharType="begin"/>
        </w:r>
      </w:del>
      <w:del w:id="1207" w:author="shalu.megotia" w:date="2022-04-28T10:05:36Z">
        <w:r>
          <w:rPr/>
          <w:delInstrText xml:space="preserve"> PAGEREF _Toc72191931 \h </w:delInstrText>
        </w:r>
      </w:del>
      <w:del w:id="1208" w:author="shalu.megotia" w:date="2022-04-28T10:05:36Z">
        <w:r>
          <w:rPr/>
          <w:fldChar w:fldCharType="separate"/>
        </w:r>
      </w:del>
      <w:del w:id="1209" w:author="shalu.megotia" w:date="2022-04-28T10:05:36Z">
        <w:r>
          <w:rPr/>
          <w:delText>51</w:delText>
        </w:r>
      </w:del>
      <w:del w:id="1210" w:author="shalu.megotia" w:date="2022-04-28T10:05:36Z">
        <w:r>
          <w:rPr/>
          <w:fldChar w:fldCharType="end"/>
        </w:r>
      </w:del>
      <w:del w:id="1211" w:author="shalu.megotia" w:date="2022-04-28T10:05:36Z">
        <w:r>
          <w:rPr/>
          <w:fldChar w:fldCharType="end"/>
        </w:r>
      </w:del>
    </w:p>
    <w:p>
      <w:pPr>
        <w:pStyle w:val="30"/>
        <w:tabs>
          <w:tab w:val="left" w:pos="1100"/>
          <w:tab w:val="right" w:leader="dot" w:pos="9016"/>
        </w:tabs>
        <w:rPr>
          <w:del w:id="1212" w:author="shalu.megotia" w:date="2022-04-28T10:05:36Z"/>
          <w:rFonts w:asciiTheme="minorHAnsi" w:hAnsiTheme="minorHAnsi" w:eastAsiaTheme="minorEastAsia" w:cstheme="minorBidi"/>
          <w:i w:val="0"/>
          <w:iCs w:val="0"/>
          <w:sz w:val="22"/>
          <w:szCs w:val="22"/>
        </w:rPr>
      </w:pPr>
      <w:del w:id="1213" w:author="shalu.megotia" w:date="2022-04-28T10:05:36Z">
        <w:r>
          <w:rPr/>
          <w:fldChar w:fldCharType="begin"/>
        </w:r>
      </w:del>
      <w:del w:id="1214" w:author="shalu.megotia" w:date="2022-04-28T10:05:36Z">
        <w:r>
          <w:rPr/>
          <w:delInstrText xml:space="preserve"> HYPERLINK \l "_Toc72191932" </w:delInstrText>
        </w:r>
      </w:del>
      <w:del w:id="1215" w:author="shalu.megotia" w:date="2022-04-28T10:05:36Z">
        <w:r>
          <w:rPr/>
          <w:fldChar w:fldCharType="separate"/>
        </w:r>
      </w:del>
      <w:del w:id="1216" w:author="shalu.megotia" w:date="2022-04-28T10:05:36Z">
        <w:r>
          <w:rPr>
            <w:rStyle w:val="24"/>
            <w:rFonts w:ascii="Calibri" w:hAnsi="Calibri"/>
            <w:b/>
            <w:bCs/>
          </w:rPr>
          <w:delText>4.3.4</w:delText>
        </w:r>
      </w:del>
      <w:del w:id="1217" w:author="shalu.megotia" w:date="2022-04-28T10:05:36Z">
        <w:r>
          <w:rPr>
            <w:rFonts w:asciiTheme="minorHAnsi" w:hAnsiTheme="minorHAnsi" w:eastAsiaTheme="minorEastAsia" w:cstheme="minorBidi"/>
            <w:i w:val="0"/>
            <w:iCs w:val="0"/>
            <w:sz w:val="22"/>
            <w:szCs w:val="22"/>
          </w:rPr>
          <w:tab/>
        </w:r>
      </w:del>
      <w:del w:id="1218" w:author="shalu.megotia" w:date="2022-04-28T10:05:36Z">
        <w:r>
          <w:rPr>
            <w:rStyle w:val="24"/>
            <w:rFonts w:cstheme="minorHAnsi"/>
            <w:b/>
            <w:bCs/>
          </w:rPr>
          <w:delText>Generation of Sanction Letter</w:delText>
        </w:r>
      </w:del>
      <w:del w:id="1219" w:author="shalu.megotia" w:date="2022-04-28T10:05:36Z">
        <w:r>
          <w:rPr/>
          <w:tab/>
        </w:r>
      </w:del>
      <w:del w:id="1220" w:author="shalu.megotia" w:date="2022-04-28T10:05:36Z">
        <w:r>
          <w:rPr/>
          <w:fldChar w:fldCharType="begin"/>
        </w:r>
      </w:del>
      <w:del w:id="1221" w:author="shalu.megotia" w:date="2022-04-28T10:05:36Z">
        <w:r>
          <w:rPr/>
          <w:delInstrText xml:space="preserve"> PAGEREF _Toc72191932 \h </w:delInstrText>
        </w:r>
      </w:del>
      <w:del w:id="1222" w:author="shalu.megotia" w:date="2022-04-28T10:05:36Z">
        <w:r>
          <w:rPr/>
          <w:fldChar w:fldCharType="separate"/>
        </w:r>
      </w:del>
      <w:del w:id="1223" w:author="shalu.megotia" w:date="2022-04-28T10:05:36Z">
        <w:r>
          <w:rPr/>
          <w:delText>51</w:delText>
        </w:r>
      </w:del>
      <w:del w:id="1224" w:author="shalu.megotia" w:date="2022-04-28T10:05:36Z">
        <w:r>
          <w:rPr/>
          <w:fldChar w:fldCharType="end"/>
        </w:r>
      </w:del>
      <w:del w:id="1225" w:author="shalu.megotia" w:date="2022-04-28T10:05:36Z">
        <w:r>
          <w:rPr/>
          <w:fldChar w:fldCharType="end"/>
        </w:r>
      </w:del>
    </w:p>
    <w:p>
      <w:pPr>
        <w:pStyle w:val="30"/>
        <w:tabs>
          <w:tab w:val="left" w:pos="1100"/>
          <w:tab w:val="right" w:leader="dot" w:pos="9016"/>
        </w:tabs>
        <w:rPr>
          <w:del w:id="1226" w:author="shalu.megotia" w:date="2022-04-28T10:05:36Z"/>
          <w:rFonts w:asciiTheme="minorHAnsi" w:hAnsiTheme="minorHAnsi" w:eastAsiaTheme="minorEastAsia" w:cstheme="minorBidi"/>
          <w:i w:val="0"/>
          <w:iCs w:val="0"/>
          <w:sz w:val="22"/>
          <w:szCs w:val="22"/>
        </w:rPr>
      </w:pPr>
      <w:del w:id="1227" w:author="shalu.megotia" w:date="2022-04-28T10:05:36Z">
        <w:r>
          <w:rPr/>
          <w:fldChar w:fldCharType="begin"/>
        </w:r>
      </w:del>
      <w:del w:id="1228" w:author="shalu.megotia" w:date="2022-04-28T10:05:36Z">
        <w:r>
          <w:rPr/>
          <w:delInstrText xml:space="preserve"> HYPERLINK \l "_Toc72191933" </w:delInstrText>
        </w:r>
      </w:del>
      <w:del w:id="1229" w:author="shalu.megotia" w:date="2022-04-28T10:05:36Z">
        <w:r>
          <w:rPr/>
          <w:fldChar w:fldCharType="separate"/>
        </w:r>
      </w:del>
      <w:del w:id="1230" w:author="shalu.megotia" w:date="2022-04-28T10:05:36Z">
        <w:r>
          <w:rPr>
            <w:rStyle w:val="24"/>
            <w:rFonts w:ascii="Calibri" w:hAnsi="Calibri"/>
            <w:b/>
            <w:bCs/>
          </w:rPr>
          <w:delText>4.3.5</w:delText>
        </w:r>
      </w:del>
      <w:del w:id="1231" w:author="shalu.megotia" w:date="2022-04-28T10:05:36Z">
        <w:r>
          <w:rPr>
            <w:rFonts w:asciiTheme="minorHAnsi" w:hAnsiTheme="minorHAnsi" w:eastAsiaTheme="minorEastAsia" w:cstheme="minorBidi"/>
            <w:i w:val="0"/>
            <w:iCs w:val="0"/>
            <w:sz w:val="22"/>
            <w:szCs w:val="22"/>
          </w:rPr>
          <w:tab/>
        </w:r>
      </w:del>
      <w:del w:id="1232" w:author="shalu.megotia" w:date="2022-04-28T10:05:36Z">
        <w:r>
          <w:rPr>
            <w:rStyle w:val="24"/>
            <w:rFonts w:cstheme="minorHAnsi"/>
            <w:b/>
            <w:bCs/>
          </w:rPr>
          <w:delText>Approval Acceptance</w:delText>
        </w:r>
      </w:del>
      <w:del w:id="1233" w:author="shalu.megotia" w:date="2022-04-28T10:05:36Z">
        <w:r>
          <w:rPr/>
          <w:tab/>
        </w:r>
      </w:del>
      <w:del w:id="1234" w:author="shalu.megotia" w:date="2022-04-28T10:05:36Z">
        <w:r>
          <w:rPr/>
          <w:fldChar w:fldCharType="begin"/>
        </w:r>
      </w:del>
      <w:del w:id="1235" w:author="shalu.megotia" w:date="2022-04-28T10:05:36Z">
        <w:r>
          <w:rPr/>
          <w:delInstrText xml:space="preserve"> PAGEREF _Toc72191933 \h </w:delInstrText>
        </w:r>
      </w:del>
      <w:del w:id="1236" w:author="shalu.megotia" w:date="2022-04-28T10:05:36Z">
        <w:r>
          <w:rPr/>
          <w:fldChar w:fldCharType="separate"/>
        </w:r>
      </w:del>
      <w:del w:id="1237" w:author="shalu.megotia" w:date="2022-04-28T10:05:36Z">
        <w:r>
          <w:rPr/>
          <w:delText>52</w:delText>
        </w:r>
      </w:del>
      <w:del w:id="1238" w:author="shalu.megotia" w:date="2022-04-28T10:05:36Z">
        <w:r>
          <w:rPr/>
          <w:fldChar w:fldCharType="end"/>
        </w:r>
      </w:del>
      <w:del w:id="1239" w:author="shalu.megotia" w:date="2022-04-28T10:05:36Z">
        <w:r>
          <w:rPr/>
          <w:fldChar w:fldCharType="end"/>
        </w:r>
      </w:del>
    </w:p>
    <w:p>
      <w:pPr>
        <w:pStyle w:val="30"/>
        <w:tabs>
          <w:tab w:val="left" w:pos="1100"/>
          <w:tab w:val="right" w:leader="dot" w:pos="9016"/>
        </w:tabs>
        <w:rPr>
          <w:del w:id="1240" w:author="shalu.megotia" w:date="2022-04-28T10:05:36Z"/>
          <w:rFonts w:asciiTheme="minorHAnsi" w:hAnsiTheme="minorHAnsi" w:eastAsiaTheme="minorEastAsia" w:cstheme="minorBidi"/>
          <w:i w:val="0"/>
          <w:iCs w:val="0"/>
          <w:sz w:val="22"/>
          <w:szCs w:val="22"/>
        </w:rPr>
      </w:pPr>
      <w:del w:id="1241" w:author="shalu.megotia" w:date="2022-04-28T10:05:36Z">
        <w:r>
          <w:rPr/>
          <w:fldChar w:fldCharType="begin"/>
        </w:r>
      </w:del>
      <w:del w:id="1242" w:author="shalu.megotia" w:date="2022-04-28T10:05:36Z">
        <w:r>
          <w:rPr/>
          <w:delInstrText xml:space="preserve"> HYPERLINK \l "_Toc72191934" </w:delInstrText>
        </w:r>
      </w:del>
      <w:del w:id="1243" w:author="shalu.megotia" w:date="2022-04-28T10:05:36Z">
        <w:r>
          <w:rPr/>
          <w:fldChar w:fldCharType="separate"/>
        </w:r>
      </w:del>
      <w:del w:id="1244" w:author="shalu.megotia" w:date="2022-04-28T10:05:36Z">
        <w:r>
          <w:rPr>
            <w:rStyle w:val="24"/>
            <w:rFonts w:ascii="Calibri" w:hAnsi="Calibri"/>
            <w:b/>
            <w:bCs/>
          </w:rPr>
          <w:delText>4.3.6</w:delText>
        </w:r>
      </w:del>
      <w:del w:id="1245" w:author="shalu.megotia" w:date="2022-04-28T10:05:36Z">
        <w:r>
          <w:rPr>
            <w:rFonts w:asciiTheme="minorHAnsi" w:hAnsiTheme="minorHAnsi" w:eastAsiaTheme="minorEastAsia" w:cstheme="minorBidi"/>
            <w:i w:val="0"/>
            <w:iCs w:val="0"/>
            <w:sz w:val="22"/>
            <w:szCs w:val="22"/>
          </w:rPr>
          <w:tab/>
        </w:r>
      </w:del>
      <w:del w:id="1246" w:author="shalu.megotia" w:date="2022-04-28T10:05:36Z">
        <w:r>
          <w:rPr>
            <w:rStyle w:val="24"/>
            <w:rFonts w:cstheme="minorHAnsi"/>
            <w:b/>
            <w:bCs/>
          </w:rPr>
          <w:delText>Charge Creation</w:delText>
        </w:r>
      </w:del>
      <w:del w:id="1247" w:author="shalu.megotia" w:date="2022-04-28T10:05:36Z">
        <w:r>
          <w:rPr/>
          <w:tab/>
        </w:r>
      </w:del>
      <w:del w:id="1248" w:author="shalu.megotia" w:date="2022-04-28T10:05:36Z">
        <w:r>
          <w:rPr/>
          <w:fldChar w:fldCharType="begin"/>
        </w:r>
      </w:del>
      <w:del w:id="1249" w:author="shalu.megotia" w:date="2022-04-28T10:05:36Z">
        <w:r>
          <w:rPr/>
          <w:delInstrText xml:space="preserve"> PAGEREF _Toc72191934 \h </w:delInstrText>
        </w:r>
      </w:del>
      <w:del w:id="1250" w:author="shalu.megotia" w:date="2022-04-28T10:05:36Z">
        <w:r>
          <w:rPr/>
          <w:fldChar w:fldCharType="separate"/>
        </w:r>
      </w:del>
      <w:del w:id="1251" w:author="shalu.megotia" w:date="2022-04-28T10:05:36Z">
        <w:r>
          <w:rPr/>
          <w:delText>53</w:delText>
        </w:r>
      </w:del>
      <w:del w:id="1252" w:author="shalu.megotia" w:date="2022-04-28T10:05:36Z">
        <w:r>
          <w:rPr/>
          <w:fldChar w:fldCharType="end"/>
        </w:r>
      </w:del>
      <w:del w:id="1253" w:author="shalu.megotia" w:date="2022-04-28T10:05:36Z">
        <w:r>
          <w:rPr/>
          <w:fldChar w:fldCharType="end"/>
        </w:r>
      </w:del>
    </w:p>
    <w:p>
      <w:pPr>
        <w:pStyle w:val="30"/>
        <w:tabs>
          <w:tab w:val="left" w:pos="1100"/>
          <w:tab w:val="right" w:leader="dot" w:pos="9016"/>
        </w:tabs>
        <w:rPr>
          <w:del w:id="1254" w:author="shalu.megotia" w:date="2022-04-28T10:05:36Z"/>
          <w:rFonts w:asciiTheme="minorHAnsi" w:hAnsiTheme="minorHAnsi" w:eastAsiaTheme="minorEastAsia" w:cstheme="minorBidi"/>
          <w:i w:val="0"/>
          <w:iCs w:val="0"/>
          <w:sz w:val="22"/>
          <w:szCs w:val="22"/>
        </w:rPr>
      </w:pPr>
      <w:del w:id="1255" w:author="shalu.megotia" w:date="2022-04-28T10:05:36Z">
        <w:r>
          <w:rPr/>
          <w:fldChar w:fldCharType="begin"/>
        </w:r>
      </w:del>
      <w:del w:id="1256" w:author="shalu.megotia" w:date="2022-04-28T10:05:36Z">
        <w:r>
          <w:rPr/>
          <w:delInstrText xml:space="preserve"> HYPERLINK \l "_Toc72191935" </w:delInstrText>
        </w:r>
      </w:del>
      <w:del w:id="1257" w:author="shalu.megotia" w:date="2022-04-28T10:05:36Z">
        <w:r>
          <w:rPr/>
          <w:fldChar w:fldCharType="separate"/>
        </w:r>
      </w:del>
      <w:del w:id="1258" w:author="shalu.megotia" w:date="2022-04-28T10:05:36Z">
        <w:r>
          <w:rPr>
            <w:rStyle w:val="24"/>
            <w:rFonts w:ascii="Calibri" w:hAnsi="Calibri"/>
            <w:b/>
            <w:bCs/>
          </w:rPr>
          <w:delText>4.3.7</w:delText>
        </w:r>
      </w:del>
      <w:del w:id="1259" w:author="shalu.megotia" w:date="2022-04-28T10:05:36Z">
        <w:r>
          <w:rPr>
            <w:rFonts w:asciiTheme="minorHAnsi" w:hAnsiTheme="minorHAnsi" w:eastAsiaTheme="minorEastAsia" w:cstheme="minorBidi"/>
            <w:i w:val="0"/>
            <w:iCs w:val="0"/>
            <w:sz w:val="22"/>
            <w:szCs w:val="22"/>
          </w:rPr>
          <w:tab/>
        </w:r>
      </w:del>
      <w:del w:id="1260" w:author="shalu.megotia" w:date="2022-04-28T10:05:36Z">
        <w:r>
          <w:rPr>
            <w:rStyle w:val="24"/>
            <w:rFonts w:cstheme="minorHAnsi"/>
            <w:b/>
            <w:bCs/>
          </w:rPr>
          <w:delText>Document Receipt</w:delText>
        </w:r>
      </w:del>
      <w:del w:id="1261" w:author="shalu.megotia" w:date="2022-04-28T10:05:36Z">
        <w:r>
          <w:rPr/>
          <w:tab/>
        </w:r>
      </w:del>
      <w:del w:id="1262" w:author="shalu.megotia" w:date="2022-04-28T10:05:36Z">
        <w:r>
          <w:rPr/>
          <w:fldChar w:fldCharType="begin"/>
        </w:r>
      </w:del>
      <w:del w:id="1263" w:author="shalu.megotia" w:date="2022-04-28T10:05:36Z">
        <w:r>
          <w:rPr/>
          <w:delInstrText xml:space="preserve"> PAGEREF _Toc72191935 \h </w:delInstrText>
        </w:r>
      </w:del>
      <w:del w:id="1264" w:author="shalu.megotia" w:date="2022-04-28T10:05:36Z">
        <w:r>
          <w:rPr/>
          <w:fldChar w:fldCharType="separate"/>
        </w:r>
      </w:del>
      <w:del w:id="1265" w:author="shalu.megotia" w:date="2022-04-28T10:05:36Z">
        <w:r>
          <w:rPr/>
          <w:delText>54</w:delText>
        </w:r>
      </w:del>
      <w:del w:id="1266" w:author="shalu.megotia" w:date="2022-04-28T10:05:36Z">
        <w:r>
          <w:rPr/>
          <w:fldChar w:fldCharType="end"/>
        </w:r>
      </w:del>
      <w:del w:id="1267" w:author="shalu.megotia" w:date="2022-04-28T10:05:36Z">
        <w:r>
          <w:rPr/>
          <w:fldChar w:fldCharType="end"/>
        </w:r>
      </w:del>
    </w:p>
    <w:p>
      <w:pPr>
        <w:pStyle w:val="30"/>
        <w:tabs>
          <w:tab w:val="left" w:pos="1100"/>
          <w:tab w:val="right" w:leader="dot" w:pos="9016"/>
        </w:tabs>
        <w:rPr>
          <w:del w:id="1268" w:author="shalu.megotia" w:date="2022-04-28T10:05:36Z"/>
          <w:rFonts w:asciiTheme="minorHAnsi" w:hAnsiTheme="minorHAnsi" w:eastAsiaTheme="minorEastAsia" w:cstheme="minorBidi"/>
          <w:i w:val="0"/>
          <w:iCs w:val="0"/>
          <w:sz w:val="22"/>
          <w:szCs w:val="22"/>
        </w:rPr>
      </w:pPr>
      <w:del w:id="1269" w:author="shalu.megotia" w:date="2022-04-28T10:05:36Z">
        <w:r>
          <w:rPr/>
          <w:fldChar w:fldCharType="begin"/>
        </w:r>
      </w:del>
      <w:del w:id="1270" w:author="shalu.megotia" w:date="2022-04-28T10:05:36Z">
        <w:r>
          <w:rPr/>
          <w:delInstrText xml:space="preserve"> HYPERLINK \l "_Toc72191936" </w:delInstrText>
        </w:r>
      </w:del>
      <w:del w:id="1271" w:author="shalu.megotia" w:date="2022-04-28T10:05:36Z">
        <w:r>
          <w:rPr/>
          <w:fldChar w:fldCharType="separate"/>
        </w:r>
      </w:del>
      <w:del w:id="1272" w:author="shalu.megotia" w:date="2022-04-28T10:05:36Z">
        <w:r>
          <w:rPr>
            <w:rStyle w:val="24"/>
            <w:rFonts w:ascii="Calibri" w:hAnsi="Calibri"/>
            <w:b/>
            <w:bCs/>
          </w:rPr>
          <w:delText>4.3.8</w:delText>
        </w:r>
      </w:del>
      <w:del w:id="1273" w:author="shalu.megotia" w:date="2022-04-28T10:05:36Z">
        <w:r>
          <w:rPr>
            <w:rFonts w:asciiTheme="minorHAnsi" w:hAnsiTheme="minorHAnsi" w:eastAsiaTheme="minorEastAsia" w:cstheme="minorBidi"/>
            <w:i w:val="0"/>
            <w:iCs w:val="0"/>
            <w:sz w:val="22"/>
            <w:szCs w:val="22"/>
          </w:rPr>
          <w:tab/>
        </w:r>
      </w:del>
      <w:del w:id="1274" w:author="shalu.megotia" w:date="2022-04-28T10:05:36Z">
        <w:r>
          <w:rPr>
            <w:rStyle w:val="24"/>
            <w:rFonts w:cstheme="minorHAnsi"/>
            <w:b/>
            <w:bCs/>
          </w:rPr>
          <w:delText>Document Verification</w:delText>
        </w:r>
      </w:del>
      <w:del w:id="1275" w:author="shalu.megotia" w:date="2022-04-28T10:05:36Z">
        <w:r>
          <w:rPr/>
          <w:tab/>
        </w:r>
      </w:del>
      <w:del w:id="1276" w:author="shalu.megotia" w:date="2022-04-28T10:05:36Z">
        <w:r>
          <w:rPr/>
          <w:fldChar w:fldCharType="begin"/>
        </w:r>
      </w:del>
      <w:del w:id="1277" w:author="shalu.megotia" w:date="2022-04-28T10:05:36Z">
        <w:r>
          <w:rPr/>
          <w:delInstrText xml:space="preserve"> PAGEREF _Toc72191936 \h </w:delInstrText>
        </w:r>
      </w:del>
      <w:del w:id="1278" w:author="shalu.megotia" w:date="2022-04-28T10:05:36Z">
        <w:r>
          <w:rPr/>
          <w:fldChar w:fldCharType="separate"/>
        </w:r>
      </w:del>
      <w:del w:id="1279" w:author="shalu.megotia" w:date="2022-04-28T10:05:36Z">
        <w:r>
          <w:rPr/>
          <w:delText>55</w:delText>
        </w:r>
      </w:del>
      <w:del w:id="1280" w:author="shalu.megotia" w:date="2022-04-28T10:05:36Z">
        <w:r>
          <w:rPr/>
          <w:fldChar w:fldCharType="end"/>
        </w:r>
      </w:del>
      <w:del w:id="1281" w:author="shalu.megotia" w:date="2022-04-28T10:05:36Z">
        <w:r>
          <w:rPr/>
          <w:fldChar w:fldCharType="end"/>
        </w:r>
      </w:del>
    </w:p>
    <w:p>
      <w:pPr>
        <w:pStyle w:val="30"/>
        <w:tabs>
          <w:tab w:val="left" w:pos="1100"/>
          <w:tab w:val="right" w:leader="dot" w:pos="9016"/>
        </w:tabs>
        <w:rPr>
          <w:del w:id="1282" w:author="shalu.megotia" w:date="2022-04-28T10:05:36Z"/>
          <w:rFonts w:asciiTheme="minorHAnsi" w:hAnsiTheme="minorHAnsi" w:eastAsiaTheme="minorEastAsia" w:cstheme="minorBidi"/>
          <w:i w:val="0"/>
          <w:iCs w:val="0"/>
          <w:sz w:val="22"/>
          <w:szCs w:val="22"/>
        </w:rPr>
      </w:pPr>
      <w:del w:id="1283" w:author="shalu.megotia" w:date="2022-04-28T10:05:36Z">
        <w:r>
          <w:rPr/>
          <w:fldChar w:fldCharType="begin"/>
        </w:r>
      </w:del>
      <w:del w:id="1284" w:author="shalu.megotia" w:date="2022-04-28T10:05:36Z">
        <w:r>
          <w:rPr/>
          <w:delInstrText xml:space="preserve"> HYPERLINK \l "_Toc72191937" </w:delInstrText>
        </w:r>
      </w:del>
      <w:del w:id="1285" w:author="shalu.megotia" w:date="2022-04-28T10:05:36Z">
        <w:r>
          <w:rPr/>
          <w:fldChar w:fldCharType="separate"/>
        </w:r>
      </w:del>
      <w:del w:id="1286" w:author="shalu.megotia" w:date="2022-04-28T10:05:36Z">
        <w:r>
          <w:rPr>
            <w:rStyle w:val="24"/>
            <w:rFonts w:ascii="Calibri" w:hAnsi="Calibri"/>
            <w:b/>
            <w:bCs/>
          </w:rPr>
          <w:delText>4.3.9</w:delText>
        </w:r>
      </w:del>
      <w:del w:id="1287" w:author="shalu.megotia" w:date="2022-04-28T10:05:36Z">
        <w:r>
          <w:rPr>
            <w:rFonts w:asciiTheme="minorHAnsi" w:hAnsiTheme="minorHAnsi" w:eastAsiaTheme="minorEastAsia" w:cstheme="minorBidi"/>
            <w:i w:val="0"/>
            <w:iCs w:val="0"/>
            <w:sz w:val="22"/>
            <w:szCs w:val="22"/>
          </w:rPr>
          <w:tab/>
        </w:r>
      </w:del>
      <w:del w:id="1288" w:author="shalu.megotia" w:date="2022-04-28T10:05:36Z">
        <w:r>
          <w:rPr>
            <w:rStyle w:val="24"/>
            <w:rFonts w:cstheme="minorHAnsi"/>
            <w:b/>
            <w:bCs/>
          </w:rPr>
          <w:delText>Fee Receipt</w:delText>
        </w:r>
      </w:del>
      <w:del w:id="1289" w:author="shalu.megotia" w:date="2022-04-28T10:05:36Z">
        <w:r>
          <w:rPr/>
          <w:tab/>
        </w:r>
      </w:del>
      <w:del w:id="1290" w:author="shalu.megotia" w:date="2022-04-28T10:05:36Z">
        <w:r>
          <w:rPr/>
          <w:fldChar w:fldCharType="begin"/>
        </w:r>
      </w:del>
      <w:del w:id="1291" w:author="shalu.megotia" w:date="2022-04-28T10:05:36Z">
        <w:r>
          <w:rPr/>
          <w:delInstrText xml:space="preserve"> PAGEREF _Toc72191937 \h </w:delInstrText>
        </w:r>
      </w:del>
      <w:del w:id="1292" w:author="shalu.megotia" w:date="2022-04-28T10:05:36Z">
        <w:r>
          <w:rPr/>
          <w:fldChar w:fldCharType="separate"/>
        </w:r>
      </w:del>
      <w:del w:id="1293" w:author="shalu.megotia" w:date="2022-04-28T10:05:36Z">
        <w:r>
          <w:rPr/>
          <w:delText>56</w:delText>
        </w:r>
      </w:del>
      <w:del w:id="1294" w:author="shalu.megotia" w:date="2022-04-28T10:05:36Z">
        <w:r>
          <w:rPr/>
          <w:fldChar w:fldCharType="end"/>
        </w:r>
      </w:del>
      <w:del w:id="1295" w:author="shalu.megotia" w:date="2022-04-28T10:05:36Z">
        <w:r>
          <w:rPr/>
          <w:fldChar w:fldCharType="end"/>
        </w:r>
      </w:del>
    </w:p>
    <w:p>
      <w:pPr>
        <w:pStyle w:val="30"/>
        <w:tabs>
          <w:tab w:val="left" w:pos="1320"/>
          <w:tab w:val="right" w:leader="dot" w:pos="9016"/>
        </w:tabs>
        <w:rPr>
          <w:del w:id="1296" w:author="shalu.megotia" w:date="2022-04-28T10:05:36Z"/>
          <w:rFonts w:asciiTheme="minorHAnsi" w:hAnsiTheme="minorHAnsi" w:eastAsiaTheme="minorEastAsia" w:cstheme="minorBidi"/>
          <w:i w:val="0"/>
          <w:iCs w:val="0"/>
          <w:sz w:val="22"/>
          <w:szCs w:val="22"/>
        </w:rPr>
      </w:pPr>
      <w:del w:id="1297" w:author="shalu.megotia" w:date="2022-04-28T10:05:36Z">
        <w:r>
          <w:rPr/>
          <w:fldChar w:fldCharType="begin"/>
        </w:r>
      </w:del>
      <w:del w:id="1298" w:author="shalu.megotia" w:date="2022-04-28T10:05:36Z">
        <w:r>
          <w:rPr/>
          <w:delInstrText xml:space="preserve"> HYPERLINK \l "_Toc72191938" </w:delInstrText>
        </w:r>
      </w:del>
      <w:del w:id="1299" w:author="shalu.megotia" w:date="2022-04-28T10:05:36Z">
        <w:r>
          <w:rPr/>
          <w:fldChar w:fldCharType="separate"/>
        </w:r>
      </w:del>
      <w:del w:id="1300" w:author="shalu.megotia" w:date="2022-04-28T10:05:36Z">
        <w:r>
          <w:rPr>
            <w:rStyle w:val="24"/>
            <w:rFonts w:ascii="Calibri" w:hAnsi="Calibri"/>
            <w:b/>
            <w:bCs/>
          </w:rPr>
          <w:delText>4.3.10</w:delText>
        </w:r>
      </w:del>
      <w:del w:id="1301" w:author="shalu.megotia" w:date="2022-04-28T10:05:36Z">
        <w:r>
          <w:rPr>
            <w:rFonts w:asciiTheme="minorHAnsi" w:hAnsiTheme="minorHAnsi" w:eastAsiaTheme="minorEastAsia" w:cstheme="minorBidi"/>
            <w:i w:val="0"/>
            <w:iCs w:val="0"/>
            <w:sz w:val="22"/>
            <w:szCs w:val="22"/>
          </w:rPr>
          <w:tab/>
        </w:r>
      </w:del>
      <w:del w:id="1302" w:author="shalu.megotia" w:date="2022-04-28T10:05:36Z">
        <w:r>
          <w:rPr>
            <w:rStyle w:val="24"/>
            <w:rFonts w:cstheme="minorHAnsi"/>
            <w:b/>
            <w:bCs/>
          </w:rPr>
          <w:delText>Collateral Valuation</w:delText>
        </w:r>
      </w:del>
      <w:del w:id="1303" w:author="shalu.megotia" w:date="2022-04-28T10:05:36Z">
        <w:r>
          <w:rPr/>
          <w:tab/>
        </w:r>
      </w:del>
      <w:del w:id="1304" w:author="shalu.megotia" w:date="2022-04-28T10:05:36Z">
        <w:r>
          <w:rPr/>
          <w:fldChar w:fldCharType="begin"/>
        </w:r>
      </w:del>
      <w:del w:id="1305" w:author="shalu.megotia" w:date="2022-04-28T10:05:36Z">
        <w:r>
          <w:rPr/>
          <w:delInstrText xml:space="preserve"> PAGEREF _Toc72191938 \h </w:delInstrText>
        </w:r>
      </w:del>
      <w:del w:id="1306" w:author="shalu.megotia" w:date="2022-04-28T10:05:36Z">
        <w:r>
          <w:rPr/>
          <w:fldChar w:fldCharType="separate"/>
        </w:r>
      </w:del>
      <w:del w:id="1307" w:author="shalu.megotia" w:date="2022-04-28T10:05:36Z">
        <w:r>
          <w:rPr/>
          <w:delText>56</w:delText>
        </w:r>
      </w:del>
      <w:del w:id="1308" w:author="shalu.megotia" w:date="2022-04-28T10:05:36Z">
        <w:r>
          <w:rPr/>
          <w:fldChar w:fldCharType="end"/>
        </w:r>
      </w:del>
      <w:del w:id="1309" w:author="shalu.megotia" w:date="2022-04-28T10:05:36Z">
        <w:r>
          <w:rPr/>
          <w:fldChar w:fldCharType="end"/>
        </w:r>
      </w:del>
    </w:p>
    <w:p>
      <w:pPr>
        <w:pStyle w:val="30"/>
        <w:tabs>
          <w:tab w:val="left" w:pos="1320"/>
          <w:tab w:val="right" w:leader="dot" w:pos="9016"/>
        </w:tabs>
        <w:rPr>
          <w:del w:id="1310" w:author="shalu.megotia" w:date="2022-04-28T10:05:36Z"/>
          <w:rFonts w:asciiTheme="minorHAnsi" w:hAnsiTheme="minorHAnsi" w:eastAsiaTheme="minorEastAsia" w:cstheme="minorBidi"/>
          <w:i w:val="0"/>
          <w:iCs w:val="0"/>
          <w:sz w:val="22"/>
          <w:szCs w:val="22"/>
        </w:rPr>
      </w:pPr>
      <w:del w:id="1311" w:author="shalu.megotia" w:date="2022-04-28T10:05:36Z">
        <w:r>
          <w:rPr/>
          <w:fldChar w:fldCharType="begin"/>
        </w:r>
      </w:del>
      <w:del w:id="1312" w:author="shalu.megotia" w:date="2022-04-28T10:05:36Z">
        <w:r>
          <w:rPr/>
          <w:delInstrText xml:space="preserve"> HYPERLINK \l "_Toc72191939" </w:delInstrText>
        </w:r>
      </w:del>
      <w:del w:id="1313" w:author="shalu.megotia" w:date="2022-04-28T10:05:36Z">
        <w:r>
          <w:rPr/>
          <w:fldChar w:fldCharType="separate"/>
        </w:r>
      </w:del>
      <w:del w:id="1314" w:author="shalu.megotia" w:date="2022-04-28T10:05:36Z">
        <w:r>
          <w:rPr>
            <w:rStyle w:val="24"/>
            <w:rFonts w:ascii="Calibri" w:hAnsi="Calibri"/>
            <w:b/>
            <w:bCs/>
          </w:rPr>
          <w:delText>4.3.11</w:delText>
        </w:r>
      </w:del>
      <w:del w:id="1315" w:author="shalu.megotia" w:date="2022-04-28T10:05:36Z">
        <w:r>
          <w:rPr>
            <w:rFonts w:asciiTheme="minorHAnsi" w:hAnsiTheme="minorHAnsi" w:eastAsiaTheme="minorEastAsia" w:cstheme="minorBidi"/>
            <w:i w:val="0"/>
            <w:iCs w:val="0"/>
            <w:sz w:val="22"/>
            <w:szCs w:val="22"/>
          </w:rPr>
          <w:tab/>
        </w:r>
      </w:del>
      <w:del w:id="1316" w:author="shalu.megotia" w:date="2022-04-28T10:05:36Z">
        <w:r>
          <w:rPr>
            <w:rStyle w:val="24"/>
            <w:rFonts w:cstheme="minorHAnsi"/>
            <w:b/>
            <w:bCs/>
          </w:rPr>
          <w:delText>Legal Documents</w:delText>
        </w:r>
      </w:del>
      <w:del w:id="1317" w:author="shalu.megotia" w:date="2022-04-28T10:05:36Z">
        <w:r>
          <w:rPr/>
          <w:tab/>
        </w:r>
      </w:del>
      <w:del w:id="1318" w:author="shalu.megotia" w:date="2022-04-28T10:05:36Z">
        <w:r>
          <w:rPr/>
          <w:fldChar w:fldCharType="begin"/>
        </w:r>
      </w:del>
      <w:del w:id="1319" w:author="shalu.megotia" w:date="2022-04-28T10:05:36Z">
        <w:r>
          <w:rPr/>
          <w:delInstrText xml:space="preserve"> PAGEREF _Toc72191939 \h </w:delInstrText>
        </w:r>
      </w:del>
      <w:del w:id="1320" w:author="shalu.megotia" w:date="2022-04-28T10:05:36Z">
        <w:r>
          <w:rPr/>
          <w:fldChar w:fldCharType="separate"/>
        </w:r>
      </w:del>
      <w:del w:id="1321" w:author="shalu.megotia" w:date="2022-04-28T10:05:36Z">
        <w:r>
          <w:rPr/>
          <w:delText>58</w:delText>
        </w:r>
      </w:del>
      <w:del w:id="1322" w:author="shalu.megotia" w:date="2022-04-28T10:05:36Z">
        <w:r>
          <w:rPr/>
          <w:fldChar w:fldCharType="end"/>
        </w:r>
      </w:del>
      <w:del w:id="1323" w:author="shalu.megotia" w:date="2022-04-28T10:05:36Z">
        <w:r>
          <w:rPr/>
          <w:fldChar w:fldCharType="end"/>
        </w:r>
      </w:del>
    </w:p>
    <w:p>
      <w:pPr>
        <w:pStyle w:val="30"/>
        <w:tabs>
          <w:tab w:val="left" w:pos="1320"/>
          <w:tab w:val="right" w:leader="dot" w:pos="9016"/>
        </w:tabs>
        <w:rPr>
          <w:del w:id="1324" w:author="shalu.megotia" w:date="2022-04-28T10:05:36Z"/>
          <w:rFonts w:asciiTheme="minorHAnsi" w:hAnsiTheme="minorHAnsi" w:eastAsiaTheme="minorEastAsia" w:cstheme="minorBidi"/>
          <w:i w:val="0"/>
          <w:iCs w:val="0"/>
          <w:sz w:val="22"/>
          <w:szCs w:val="22"/>
        </w:rPr>
      </w:pPr>
      <w:del w:id="1325" w:author="shalu.megotia" w:date="2022-04-28T10:05:36Z">
        <w:r>
          <w:rPr/>
          <w:fldChar w:fldCharType="begin"/>
        </w:r>
      </w:del>
      <w:del w:id="1326" w:author="shalu.megotia" w:date="2022-04-28T10:05:36Z">
        <w:r>
          <w:rPr/>
          <w:delInstrText xml:space="preserve"> HYPERLINK \l "_Toc72191940" </w:delInstrText>
        </w:r>
      </w:del>
      <w:del w:id="1327" w:author="shalu.megotia" w:date="2022-04-28T10:05:36Z">
        <w:r>
          <w:rPr/>
          <w:fldChar w:fldCharType="separate"/>
        </w:r>
      </w:del>
      <w:del w:id="1328" w:author="shalu.megotia" w:date="2022-04-28T10:05:36Z">
        <w:r>
          <w:rPr>
            <w:rStyle w:val="24"/>
            <w:rFonts w:ascii="Calibri" w:hAnsi="Calibri"/>
            <w:b/>
            <w:bCs/>
          </w:rPr>
          <w:delText>4.3.12</w:delText>
        </w:r>
      </w:del>
      <w:del w:id="1329" w:author="shalu.megotia" w:date="2022-04-28T10:05:36Z">
        <w:r>
          <w:rPr>
            <w:rFonts w:asciiTheme="minorHAnsi" w:hAnsiTheme="minorHAnsi" w:eastAsiaTheme="minorEastAsia" w:cstheme="minorBidi"/>
            <w:i w:val="0"/>
            <w:iCs w:val="0"/>
            <w:sz w:val="22"/>
            <w:szCs w:val="22"/>
          </w:rPr>
          <w:tab/>
        </w:r>
      </w:del>
      <w:del w:id="1330" w:author="shalu.megotia" w:date="2022-04-28T10:05:36Z">
        <w:r>
          <w:rPr>
            <w:rStyle w:val="24"/>
            <w:rFonts w:cstheme="minorHAnsi"/>
            <w:b/>
            <w:bCs/>
          </w:rPr>
          <w:delText>Legal Documents Verification</w:delText>
        </w:r>
      </w:del>
      <w:del w:id="1331" w:author="shalu.megotia" w:date="2022-04-28T10:05:36Z">
        <w:r>
          <w:rPr/>
          <w:tab/>
        </w:r>
      </w:del>
      <w:del w:id="1332" w:author="shalu.megotia" w:date="2022-04-28T10:05:36Z">
        <w:r>
          <w:rPr/>
          <w:fldChar w:fldCharType="begin"/>
        </w:r>
      </w:del>
      <w:del w:id="1333" w:author="shalu.megotia" w:date="2022-04-28T10:05:36Z">
        <w:r>
          <w:rPr/>
          <w:delInstrText xml:space="preserve"> PAGEREF _Toc72191940 \h </w:delInstrText>
        </w:r>
      </w:del>
      <w:del w:id="1334" w:author="shalu.megotia" w:date="2022-04-28T10:05:36Z">
        <w:r>
          <w:rPr/>
          <w:fldChar w:fldCharType="separate"/>
        </w:r>
      </w:del>
      <w:del w:id="1335" w:author="shalu.megotia" w:date="2022-04-28T10:05:36Z">
        <w:r>
          <w:rPr/>
          <w:delText>59</w:delText>
        </w:r>
      </w:del>
      <w:del w:id="1336" w:author="shalu.megotia" w:date="2022-04-28T10:05:36Z">
        <w:r>
          <w:rPr/>
          <w:fldChar w:fldCharType="end"/>
        </w:r>
      </w:del>
      <w:del w:id="1337" w:author="shalu.megotia" w:date="2022-04-28T10:05:36Z">
        <w:r>
          <w:rPr/>
          <w:fldChar w:fldCharType="end"/>
        </w:r>
      </w:del>
    </w:p>
    <w:p>
      <w:pPr>
        <w:pStyle w:val="30"/>
        <w:tabs>
          <w:tab w:val="left" w:pos="1320"/>
          <w:tab w:val="right" w:leader="dot" w:pos="9016"/>
        </w:tabs>
        <w:rPr>
          <w:del w:id="1338" w:author="shalu.megotia" w:date="2022-04-28T10:05:36Z"/>
          <w:rFonts w:asciiTheme="minorHAnsi" w:hAnsiTheme="minorHAnsi" w:eastAsiaTheme="minorEastAsia" w:cstheme="minorBidi"/>
          <w:i w:val="0"/>
          <w:iCs w:val="0"/>
          <w:sz w:val="22"/>
          <w:szCs w:val="22"/>
        </w:rPr>
      </w:pPr>
      <w:del w:id="1339" w:author="shalu.megotia" w:date="2022-04-28T10:05:36Z">
        <w:r>
          <w:rPr/>
          <w:fldChar w:fldCharType="begin"/>
        </w:r>
      </w:del>
      <w:del w:id="1340" w:author="shalu.megotia" w:date="2022-04-28T10:05:36Z">
        <w:r>
          <w:rPr/>
          <w:delInstrText xml:space="preserve"> HYPERLINK \l "_Toc72191941" </w:delInstrText>
        </w:r>
      </w:del>
      <w:del w:id="1341" w:author="shalu.megotia" w:date="2022-04-28T10:05:36Z">
        <w:r>
          <w:rPr/>
          <w:fldChar w:fldCharType="separate"/>
        </w:r>
      </w:del>
      <w:del w:id="1342" w:author="shalu.megotia" w:date="2022-04-28T10:05:36Z">
        <w:r>
          <w:rPr>
            <w:rStyle w:val="24"/>
            <w:rFonts w:ascii="Calibri" w:hAnsi="Calibri"/>
            <w:b/>
            <w:bCs/>
          </w:rPr>
          <w:delText>4.3.13</w:delText>
        </w:r>
      </w:del>
      <w:del w:id="1343" w:author="shalu.megotia" w:date="2022-04-28T10:05:36Z">
        <w:r>
          <w:rPr>
            <w:rFonts w:asciiTheme="minorHAnsi" w:hAnsiTheme="minorHAnsi" w:eastAsiaTheme="minorEastAsia" w:cstheme="minorBidi"/>
            <w:i w:val="0"/>
            <w:iCs w:val="0"/>
            <w:sz w:val="22"/>
            <w:szCs w:val="22"/>
          </w:rPr>
          <w:tab/>
        </w:r>
      </w:del>
      <w:del w:id="1344" w:author="shalu.megotia" w:date="2022-04-28T10:05:36Z">
        <w:r>
          <w:rPr>
            <w:rStyle w:val="24"/>
            <w:rFonts w:cstheme="minorHAnsi"/>
            <w:b/>
            <w:bCs/>
          </w:rPr>
          <w:delText>Covenants Fulfillment</w:delText>
        </w:r>
      </w:del>
      <w:del w:id="1345" w:author="shalu.megotia" w:date="2022-04-28T10:05:36Z">
        <w:r>
          <w:rPr/>
          <w:tab/>
        </w:r>
      </w:del>
      <w:del w:id="1346" w:author="shalu.megotia" w:date="2022-04-28T10:05:36Z">
        <w:r>
          <w:rPr/>
          <w:fldChar w:fldCharType="begin"/>
        </w:r>
      </w:del>
      <w:del w:id="1347" w:author="shalu.megotia" w:date="2022-04-28T10:05:36Z">
        <w:r>
          <w:rPr/>
          <w:delInstrText xml:space="preserve"> PAGEREF _Toc72191941 \h </w:delInstrText>
        </w:r>
      </w:del>
      <w:del w:id="1348" w:author="shalu.megotia" w:date="2022-04-28T10:05:36Z">
        <w:r>
          <w:rPr/>
          <w:fldChar w:fldCharType="separate"/>
        </w:r>
      </w:del>
      <w:del w:id="1349" w:author="shalu.megotia" w:date="2022-04-28T10:05:36Z">
        <w:r>
          <w:rPr/>
          <w:delText>60</w:delText>
        </w:r>
      </w:del>
      <w:del w:id="1350" w:author="shalu.megotia" w:date="2022-04-28T10:05:36Z">
        <w:r>
          <w:rPr/>
          <w:fldChar w:fldCharType="end"/>
        </w:r>
      </w:del>
      <w:del w:id="1351" w:author="shalu.megotia" w:date="2022-04-28T10:05:36Z">
        <w:r>
          <w:rPr/>
          <w:fldChar w:fldCharType="end"/>
        </w:r>
      </w:del>
    </w:p>
    <w:p>
      <w:pPr>
        <w:pStyle w:val="30"/>
        <w:tabs>
          <w:tab w:val="left" w:pos="1320"/>
          <w:tab w:val="right" w:leader="dot" w:pos="9016"/>
        </w:tabs>
        <w:rPr>
          <w:del w:id="1352" w:author="shalu.megotia" w:date="2022-04-28T10:05:36Z"/>
          <w:rFonts w:asciiTheme="minorHAnsi" w:hAnsiTheme="minorHAnsi" w:eastAsiaTheme="minorEastAsia" w:cstheme="minorBidi"/>
          <w:i w:val="0"/>
          <w:iCs w:val="0"/>
          <w:sz w:val="22"/>
          <w:szCs w:val="22"/>
        </w:rPr>
      </w:pPr>
      <w:del w:id="1353" w:author="shalu.megotia" w:date="2022-04-28T10:05:36Z">
        <w:r>
          <w:rPr/>
          <w:fldChar w:fldCharType="begin"/>
        </w:r>
      </w:del>
      <w:del w:id="1354" w:author="shalu.megotia" w:date="2022-04-28T10:05:36Z">
        <w:r>
          <w:rPr/>
          <w:delInstrText xml:space="preserve"> HYPERLINK \l "_Toc72191942" </w:delInstrText>
        </w:r>
      </w:del>
      <w:del w:id="1355" w:author="shalu.megotia" w:date="2022-04-28T10:05:36Z">
        <w:r>
          <w:rPr/>
          <w:fldChar w:fldCharType="separate"/>
        </w:r>
      </w:del>
      <w:del w:id="1356" w:author="shalu.megotia" w:date="2022-04-28T10:05:36Z">
        <w:r>
          <w:rPr>
            <w:rStyle w:val="24"/>
            <w:rFonts w:ascii="Calibri" w:hAnsi="Calibri"/>
            <w:b/>
            <w:bCs/>
          </w:rPr>
          <w:delText>4.3.14</w:delText>
        </w:r>
      </w:del>
      <w:del w:id="1357" w:author="shalu.megotia" w:date="2022-04-28T10:05:36Z">
        <w:r>
          <w:rPr>
            <w:rFonts w:asciiTheme="minorHAnsi" w:hAnsiTheme="minorHAnsi" w:eastAsiaTheme="minorEastAsia" w:cstheme="minorBidi"/>
            <w:i w:val="0"/>
            <w:iCs w:val="0"/>
            <w:sz w:val="22"/>
            <w:szCs w:val="22"/>
          </w:rPr>
          <w:tab/>
        </w:r>
      </w:del>
      <w:del w:id="1358" w:author="shalu.megotia" w:date="2022-04-28T10:05:36Z">
        <w:r>
          <w:rPr>
            <w:rStyle w:val="24"/>
            <w:rFonts w:cstheme="minorHAnsi"/>
            <w:b/>
            <w:bCs/>
          </w:rPr>
          <w:delText>Account Opening Template Generation</w:delText>
        </w:r>
      </w:del>
      <w:del w:id="1359" w:author="shalu.megotia" w:date="2022-04-28T10:05:36Z">
        <w:r>
          <w:rPr/>
          <w:tab/>
        </w:r>
      </w:del>
      <w:del w:id="1360" w:author="shalu.megotia" w:date="2022-04-28T10:05:36Z">
        <w:r>
          <w:rPr/>
          <w:fldChar w:fldCharType="begin"/>
        </w:r>
      </w:del>
      <w:del w:id="1361" w:author="shalu.megotia" w:date="2022-04-28T10:05:36Z">
        <w:r>
          <w:rPr/>
          <w:delInstrText xml:space="preserve"> PAGEREF _Toc72191942 \h </w:delInstrText>
        </w:r>
      </w:del>
      <w:del w:id="1362" w:author="shalu.megotia" w:date="2022-04-28T10:05:36Z">
        <w:r>
          <w:rPr/>
          <w:fldChar w:fldCharType="separate"/>
        </w:r>
      </w:del>
      <w:del w:id="1363" w:author="shalu.megotia" w:date="2022-04-28T10:05:36Z">
        <w:r>
          <w:rPr/>
          <w:delText>60</w:delText>
        </w:r>
      </w:del>
      <w:del w:id="1364" w:author="shalu.megotia" w:date="2022-04-28T10:05:36Z">
        <w:r>
          <w:rPr/>
          <w:fldChar w:fldCharType="end"/>
        </w:r>
      </w:del>
      <w:del w:id="1365" w:author="shalu.megotia" w:date="2022-04-28T10:05:36Z">
        <w:r>
          <w:rPr/>
          <w:fldChar w:fldCharType="end"/>
        </w:r>
      </w:del>
    </w:p>
    <w:p>
      <w:pPr>
        <w:pStyle w:val="29"/>
        <w:tabs>
          <w:tab w:val="left" w:pos="880"/>
          <w:tab w:val="right" w:leader="dot" w:pos="9016"/>
        </w:tabs>
        <w:rPr>
          <w:del w:id="1366" w:author="shalu.megotia" w:date="2022-04-28T10:05:36Z"/>
          <w:rFonts w:asciiTheme="minorHAnsi" w:hAnsiTheme="minorHAnsi" w:eastAsiaTheme="minorEastAsia" w:cstheme="minorBidi"/>
          <w:smallCaps w:val="0"/>
          <w:sz w:val="22"/>
          <w:szCs w:val="22"/>
        </w:rPr>
      </w:pPr>
      <w:del w:id="1367" w:author="shalu.megotia" w:date="2022-04-28T10:05:36Z">
        <w:r>
          <w:rPr/>
          <w:fldChar w:fldCharType="begin"/>
        </w:r>
      </w:del>
      <w:del w:id="1368" w:author="shalu.megotia" w:date="2022-04-28T10:05:36Z">
        <w:r>
          <w:rPr/>
          <w:delInstrText xml:space="preserve"> HYPERLINK \l "_Toc72191943" </w:delInstrText>
        </w:r>
      </w:del>
      <w:del w:id="1369" w:author="shalu.megotia" w:date="2022-04-28T10:05:36Z">
        <w:r>
          <w:rPr/>
          <w:fldChar w:fldCharType="separate"/>
        </w:r>
      </w:del>
      <w:del w:id="1370" w:author="shalu.megotia" w:date="2022-04-28T10:05:36Z">
        <w:r>
          <w:rPr>
            <w:rStyle w:val="24"/>
            <w:rFonts w:ascii="Calibri" w:hAnsi="Calibri" w:eastAsiaTheme="minorHAnsi"/>
            <w:b/>
            <w:bCs/>
            <w:caps/>
            <w:kern w:val="32"/>
          </w:rPr>
          <w:delText>4.4</w:delText>
        </w:r>
      </w:del>
      <w:del w:id="1371" w:author="shalu.megotia" w:date="2022-04-28T10:05:36Z">
        <w:r>
          <w:rPr>
            <w:rFonts w:asciiTheme="minorHAnsi" w:hAnsiTheme="minorHAnsi" w:eastAsiaTheme="minorEastAsia" w:cstheme="minorBidi"/>
            <w:smallCaps w:val="0"/>
            <w:sz w:val="22"/>
            <w:szCs w:val="22"/>
          </w:rPr>
          <w:tab/>
        </w:r>
      </w:del>
      <w:del w:id="1372" w:author="shalu.megotia" w:date="2022-04-28T10:05:36Z">
        <w:r>
          <w:rPr>
            <w:rStyle w:val="24"/>
            <w:rFonts w:cs="Arial" w:eastAsiaTheme="minorHAnsi"/>
            <w:b/>
            <w:bCs/>
            <w:caps/>
            <w:kern w:val="32"/>
          </w:rPr>
          <w:delText>LIMIT LOADING</w:delText>
        </w:r>
      </w:del>
      <w:del w:id="1373" w:author="shalu.megotia" w:date="2022-04-28T10:05:36Z">
        <w:r>
          <w:rPr/>
          <w:tab/>
        </w:r>
      </w:del>
      <w:del w:id="1374" w:author="shalu.megotia" w:date="2022-04-28T10:05:36Z">
        <w:r>
          <w:rPr/>
          <w:fldChar w:fldCharType="begin"/>
        </w:r>
      </w:del>
      <w:del w:id="1375" w:author="shalu.megotia" w:date="2022-04-28T10:05:36Z">
        <w:r>
          <w:rPr/>
          <w:delInstrText xml:space="preserve"> PAGEREF _Toc72191943 \h </w:delInstrText>
        </w:r>
      </w:del>
      <w:del w:id="1376" w:author="shalu.megotia" w:date="2022-04-28T10:05:36Z">
        <w:r>
          <w:rPr/>
          <w:fldChar w:fldCharType="separate"/>
        </w:r>
      </w:del>
      <w:del w:id="1377" w:author="shalu.megotia" w:date="2022-04-28T10:05:36Z">
        <w:r>
          <w:rPr/>
          <w:delText>61</w:delText>
        </w:r>
      </w:del>
      <w:del w:id="1378" w:author="shalu.megotia" w:date="2022-04-28T10:05:36Z">
        <w:r>
          <w:rPr/>
          <w:fldChar w:fldCharType="end"/>
        </w:r>
      </w:del>
      <w:del w:id="1379" w:author="shalu.megotia" w:date="2022-04-28T10:05:36Z">
        <w:r>
          <w:rPr/>
          <w:fldChar w:fldCharType="end"/>
        </w:r>
      </w:del>
    </w:p>
    <w:p>
      <w:pPr>
        <w:pStyle w:val="30"/>
        <w:tabs>
          <w:tab w:val="left" w:pos="1100"/>
          <w:tab w:val="right" w:leader="dot" w:pos="9016"/>
        </w:tabs>
        <w:rPr>
          <w:del w:id="1380" w:author="shalu.megotia" w:date="2022-04-28T10:05:36Z"/>
          <w:rFonts w:asciiTheme="minorHAnsi" w:hAnsiTheme="minorHAnsi" w:eastAsiaTheme="minorEastAsia" w:cstheme="minorBidi"/>
          <w:i w:val="0"/>
          <w:iCs w:val="0"/>
          <w:sz w:val="22"/>
          <w:szCs w:val="22"/>
        </w:rPr>
      </w:pPr>
      <w:del w:id="1381" w:author="shalu.megotia" w:date="2022-04-28T10:05:36Z">
        <w:r>
          <w:rPr/>
          <w:fldChar w:fldCharType="begin"/>
        </w:r>
      </w:del>
      <w:del w:id="1382" w:author="shalu.megotia" w:date="2022-04-28T10:05:36Z">
        <w:r>
          <w:rPr/>
          <w:delInstrText xml:space="preserve"> HYPERLINK \l "_Toc72191944" </w:delInstrText>
        </w:r>
      </w:del>
      <w:del w:id="1383" w:author="shalu.megotia" w:date="2022-04-28T10:05:36Z">
        <w:r>
          <w:rPr/>
          <w:fldChar w:fldCharType="separate"/>
        </w:r>
      </w:del>
      <w:del w:id="1384" w:author="shalu.megotia" w:date="2022-04-28T10:05:36Z">
        <w:r>
          <w:rPr>
            <w:rStyle w:val="24"/>
            <w:rFonts w:ascii="Calibri" w:hAnsi="Calibri"/>
            <w:b/>
            <w:bCs/>
          </w:rPr>
          <w:delText>4.4.1</w:delText>
        </w:r>
      </w:del>
      <w:del w:id="1385" w:author="shalu.megotia" w:date="2022-04-28T10:05:36Z">
        <w:r>
          <w:rPr>
            <w:rFonts w:asciiTheme="minorHAnsi" w:hAnsiTheme="minorHAnsi" w:eastAsiaTheme="minorEastAsia" w:cstheme="minorBidi"/>
            <w:i w:val="0"/>
            <w:iCs w:val="0"/>
            <w:sz w:val="22"/>
            <w:szCs w:val="22"/>
          </w:rPr>
          <w:tab/>
        </w:r>
      </w:del>
      <w:del w:id="1386" w:author="shalu.megotia" w:date="2022-04-28T10:05:36Z">
        <w:r>
          <w:rPr>
            <w:rStyle w:val="24"/>
            <w:rFonts w:cstheme="minorHAnsi"/>
            <w:b/>
            <w:bCs/>
          </w:rPr>
          <w:delText>Limit Loading / Disbursement Initiation</w:delText>
        </w:r>
      </w:del>
      <w:del w:id="1387" w:author="shalu.megotia" w:date="2022-04-28T10:05:36Z">
        <w:r>
          <w:rPr/>
          <w:tab/>
        </w:r>
      </w:del>
      <w:del w:id="1388" w:author="shalu.megotia" w:date="2022-04-28T10:05:36Z">
        <w:r>
          <w:rPr/>
          <w:fldChar w:fldCharType="begin"/>
        </w:r>
      </w:del>
      <w:del w:id="1389" w:author="shalu.megotia" w:date="2022-04-28T10:05:36Z">
        <w:r>
          <w:rPr/>
          <w:delInstrText xml:space="preserve"> PAGEREF _Toc72191944 \h </w:delInstrText>
        </w:r>
      </w:del>
      <w:del w:id="1390" w:author="shalu.megotia" w:date="2022-04-28T10:05:36Z">
        <w:r>
          <w:rPr/>
          <w:fldChar w:fldCharType="separate"/>
        </w:r>
      </w:del>
      <w:del w:id="1391" w:author="shalu.megotia" w:date="2022-04-28T10:05:36Z">
        <w:r>
          <w:rPr/>
          <w:delText>61</w:delText>
        </w:r>
      </w:del>
      <w:del w:id="1392" w:author="shalu.megotia" w:date="2022-04-28T10:05:36Z">
        <w:r>
          <w:rPr/>
          <w:fldChar w:fldCharType="end"/>
        </w:r>
      </w:del>
      <w:del w:id="1393" w:author="shalu.megotia" w:date="2022-04-28T10:05:36Z">
        <w:r>
          <w:rPr/>
          <w:fldChar w:fldCharType="end"/>
        </w:r>
      </w:del>
    </w:p>
    <w:p>
      <w:pPr>
        <w:pStyle w:val="30"/>
        <w:tabs>
          <w:tab w:val="left" w:pos="1100"/>
          <w:tab w:val="right" w:leader="dot" w:pos="9016"/>
        </w:tabs>
        <w:rPr>
          <w:del w:id="1394" w:author="shalu.megotia" w:date="2022-04-28T10:05:36Z"/>
          <w:rFonts w:asciiTheme="minorHAnsi" w:hAnsiTheme="minorHAnsi" w:eastAsiaTheme="minorEastAsia" w:cstheme="minorBidi"/>
          <w:i w:val="0"/>
          <w:iCs w:val="0"/>
          <w:sz w:val="22"/>
          <w:szCs w:val="22"/>
        </w:rPr>
      </w:pPr>
      <w:del w:id="1395" w:author="shalu.megotia" w:date="2022-04-28T10:05:36Z">
        <w:r>
          <w:rPr/>
          <w:fldChar w:fldCharType="begin"/>
        </w:r>
      </w:del>
      <w:del w:id="1396" w:author="shalu.megotia" w:date="2022-04-28T10:05:36Z">
        <w:r>
          <w:rPr/>
          <w:delInstrText xml:space="preserve"> HYPERLINK \l "_Toc72191945" </w:delInstrText>
        </w:r>
      </w:del>
      <w:del w:id="1397" w:author="shalu.megotia" w:date="2022-04-28T10:05:36Z">
        <w:r>
          <w:rPr/>
          <w:fldChar w:fldCharType="separate"/>
        </w:r>
      </w:del>
      <w:del w:id="1398" w:author="shalu.megotia" w:date="2022-04-28T10:05:36Z">
        <w:r>
          <w:rPr>
            <w:rStyle w:val="24"/>
            <w:rFonts w:ascii="Calibri" w:hAnsi="Calibri"/>
            <w:b/>
            <w:bCs/>
          </w:rPr>
          <w:delText>4.4.2</w:delText>
        </w:r>
      </w:del>
      <w:del w:id="1399" w:author="shalu.megotia" w:date="2022-04-28T10:05:36Z">
        <w:r>
          <w:rPr>
            <w:rFonts w:asciiTheme="minorHAnsi" w:hAnsiTheme="minorHAnsi" w:eastAsiaTheme="minorEastAsia" w:cstheme="minorBidi"/>
            <w:i w:val="0"/>
            <w:iCs w:val="0"/>
            <w:sz w:val="22"/>
            <w:szCs w:val="22"/>
          </w:rPr>
          <w:tab/>
        </w:r>
      </w:del>
      <w:del w:id="1400" w:author="shalu.megotia" w:date="2022-04-28T10:05:36Z">
        <w:r>
          <w:rPr>
            <w:rStyle w:val="24"/>
            <w:rFonts w:cstheme="minorHAnsi"/>
            <w:b/>
            <w:bCs/>
          </w:rPr>
          <w:delText>Limit Loading / Disbursement</w:delText>
        </w:r>
      </w:del>
      <w:del w:id="1401" w:author="shalu.megotia" w:date="2022-04-28T10:05:36Z">
        <w:r>
          <w:rPr/>
          <w:tab/>
        </w:r>
      </w:del>
      <w:del w:id="1402" w:author="shalu.megotia" w:date="2022-04-28T10:05:36Z">
        <w:r>
          <w:rPr/>
          <w:fldChar w:fldCharType="begin"/>
        </w:r>
      </w:del>
      <w:del w:id="1403" w:author="shalu.megotia" w:date="2022-04-28T10:05:36Z">
        <w:r>
          <w:rPr/>
          <w:delInstrText xml:space="preserve"> PAGEREF _Toc72191945 \h </w:delInstrText>
        </w:r>
      </w:del>
      <w:del w:id="1404" w:author="shalu.megotia" w:date="2022-04-28T10:05:36Z">
        <w:r>
          <w:rPr/>
          <w:fldChar w:fldCharType="separate"/>
        </w:r>
      </w:del>
      <w:del w:id="1405" w:author="shalu.megotia" w:date="2022-04-28T10:05:36Z">
        <w:r>
          <w:rPr/>
          <w:delText>62</w:delText>
        </w:r>
      </w:del>
      <w:del w:id="1406" w:author="shalu.megotia" w:date="2022-04-28T10:05:36Z">
        <w:r>
          <w:rPr/>
          <w:fldChar w:fldCharType="end"/>
        </w:r>
      </w:del>
      <w:del w:id="1407" w:author="shalu.megotia" w:date="2022-04-28T10:05:36Z">
        <w:r>
          <w:rPr/>
          <w:fldChar w:fldCharType="end"/>
        </w:r>
      </w:del>
    </w:p>
    <w:p>
      <w:pPr>
        <w:pStyle w:val="28"/>
        <w:tabs>
          <w:tab w:val="left" w:pos="400"/>
        </w:tabs>
        <w:rPr>
          <w:del w:id="1408" w:author="shalu.megotia" w:date="2022-04-28T10:05:36Z"/>
          <w:rFonts w:asciiTheme="minorHAnsi" w:hAnsiTheme="minorHAnsi" w:eastAsiaTheme="minorEastAsia" w:cstheme="minorBidi"/>
          <w:b w:val="0"/>
          <w:bCs w:val="0"/>
          <w:caps w:val="0"/>
          <w:sz w:val="22"/>
          <w:szCs w:val="22"/>
        </w:rPr>
      </w:pPr>
      <w:del w:id="1409" w:author="shalu.megotia" w:date="2022-04-28T10:05:36Z">
        <w:r>
          <w:rPr/>
          <w:fldChar w:fldCharType="begin"/>
        </w:r>
      </w:del>
      <w:del w:id="1410" w:author="shalu.megotia" w:date="2022-04-28T10:05:36Z">
        <w:r>
          <w:rPr/>
          <w:delInstrText xml:space="preserve"> HYPERLINK \l "_Toc72191946" </w:delInstrText>
        </w:r>
      </w:del>
      <w:del w:id="1411" w:author="shalu.megotia" w:date="2022-04-28T10:05:36Z">
        <w:r>
          <w:rPr/>
          <w:fldChar w:fldCharType="separate"/>
        </w:r>
      </w:del>
      <w:del w:id="1412" w:author="shalu.megotia" w:date="2022-04-28T10:05:36Z">
        <w:r>
          <w:rPr>
            <w:rStyle w:val="24"/>
            <w:rFonts w:cstheme="minorHAnsi"/>
          </w:rPr>
          <w:delText>5</w:delText>
        </w:r>
      </w:del>
      <w:del w:id="1413" w:author="shalu.megotia" w:date="2022-04-28T10:05:36Z">
        <w:r>
          <w:rPr>
            <w:rFonts w:asciiTheme="minorHAnsi" w:hAnsiTheme="minorHAnsi" w:eastAsiaTheme="minorEastAsia" w:cstheme="minorBidi"/>
            <w:b w:val="0"/>
            <w:bCs w:val="0"/>
            <w:caps w:val="0"/>
            <w:sz w:val="22"/>
            <w:szCs w:val="22"/>
          </w:rPr>
          <w:tab/>
        </w:r>
      </w:del>
      <w:del w:id="1414" w:author="shalu.megotia" w:date="2022-04-28T10:05:36Z">
        <w:r>
          <w:rPr>
            <w:rStyle w:val="24"/>
          </w:rPr>
          <w:delText>Other Events</w:delText>
        </w:r>
      </w:del>
      <w:del w:id="1415" w:author="shalu.megotia" w:date="2022-04-28T10:05:36Z">
        <w:r>
          <w:rPr/>
          <w:tab/>
        </w:r>
      </w:del>
      <w:del w:id="1416" w:author="shalu.megotia" w:date="2022-04-28T10:05:36Z">
        <w:r>
          <w:rPr/>
          <w:fldChar w:fldCharType="begin"/>
        </w:r>
      </w:del>
      <w:del w:id="1417" w:author="shalu.megotia" w:date="2022-04-28T10:05:36Z">
        <w:r>
          <w:rPr/>
          <w:delInstrText xml:space="preserve"> PAGEREF _Toc72191946 \h </w:delInstrText>
        </w:r>
      </w:del>
      <w:del w:id="1418" w:author="shalu.megotia" w:date="2022-04-28T10:05:36Z">
        <w:r>
          <w:rPr/>
          <w:fldChar w:fldCharType="separate"/>
        </w:r>
      </w:del>
      <w:del w:id="1419" w:author="shalu.megotia" w:date="2022-04-28T10:05:36Z">
        <w:r>
          <w:rPr/>
          <w:delText>63</w:delText>
        </w:r>
      </w:del>
      <w:del w:id="1420" w:author="shalu.megotia" w:date="2022-04-28T10:05:36Z">
        <w:r>
          <w:rPr/>
          <w:fldChar w:fldCharType="end"/>
        </w:r>
      </w:del>
      <w:del w:id="1421" w:author="shalu.megotia" w:date="2022-04-28T10:05:36Z">
        <w:r>
          <w:rPr/>
          <w:fldChar w:fldCharType="end"/>
        </w:r>
      </w:del>
    </w:p>
    <w:p>
      <w:pPr>
        <w:pStyle w:val="29"/>
        <w:tabs>
          <w:tab w:val="left" w:pos="880"/>
          <w:tab w:val="right" w:leader="dot" w:pos="9016"/>
        </w:tabs>
        <w:rPr>
          <w:del w:id="1422" w:author="shalu.megotia" w:date="2022-04-28T10:05:36Z"/>
          <w:rFonts w:asciiTheme="minorHAnsi" w:hAnsiTheme="minorHAnsi" w:eastAsiaTheme="minorEastAsia" w:cstheme="minorBidi"/>
          <w:smallCaps w:val="0"/>
          <w:sz w:val="22"/>
          <w:szCs w:val="22"/>
        </w:rPr>
      </w:pPr>
      <w:del w:id="1423" w:author="shalu.megotia" w:date="2022-04-28T10:05:36Z">
        <w:r>
          <w:rPr/>
          <w:fldChar w:fldCharType="begin"/>
        </w:r>
      </w:del>
      <w:del w:id="1424" w:author="shalu.megotia" w:date="2022-04-28T10:05:36Z">
        <w:r>
          <w:rPr/>
          <w:delInstrText xml:space="preserve"> HYPERLINK \l "_Toc72191949" </w:delInstrText>
        </w:r>
      </w:del>
      <w:del w:id="1425" w:author="shalu.megotia" w:date="2022-04-28T10:05:36Z">
        <w:r>
          <w:rPr/>
          <w:fldChar w:fldCharType="separate"/>
        </w:r>
      </w:del>
      <w:del w:id="1426" w:author="shalu.megotia" w:date="2022-04-28T10:05:36Z">
        <w:r>
          <w:rPr>
            <w:rStyle w:val="24"/>
            <w:rFonts w:ascii="Calibri" w:hAnsi="Calibri"/>
            <w:b/>
          </w:rPr>
          <w:delText>5.1</w:delText>
        </w:r>
      </w:del>
      <w:del w:id="1427" w:author="shalu.megotia" w:date="2022-04-28T10:05:36Z">
        <w:r>
          <w:rPr>
            <w:rFonts w:asciiTheme="minorHAnsi" w:hAnsiTheme="minorHAnsi" w:eastAsiaTheme="minorEastAsia" w:cstheme="minorBidi"/>
            <w:smallCaps w:val="0"/>
            <w:sz w:val="22"/>
            <w:szCs w:val="22"/>
          </w:rPr>
          <w:tab/>
        </w:r>
      </w:del>
      <w:del w:id="1428" w:author="shalu.megotia" w:date="2022-04-28T10:05:36Z">
        <w:r>
          <w:rPr>
            <w:rStyle w:val="24"/>
            <w:rFonts w:cs="Arial" w:eastAsiaTheme="minorHAnsi"/>
            <w:b/>
            <w:bCs/>
            <w:caps/>
            <w:kern w:val="32"/>
          </w:rPr>
          <w:delText>Allocation Logic</w:delText>
        </w:r>
      </w:del>
      <w:del w:id="1429" w:author="shalu.megotia" w:date="2022-04-28T10:05:36Z">
        <w:r>
          <w:rPr/>
          <w:tab/>
        </w:r>
      </w:del>
      <w:del w:id="1430" w:author="shalu.megotia" w:date="2022-04-28T10:05:36Z">
        <w:r>
          <w:rPr/>
          <w:fldChar w:fldCharType="begin"/>
        </w:r>
      </w:del>
      <w:del w:id="1431" w:author="shalu.megotia" w:date="2022-04-28T10:05:36Z">
        <w:r>
          <w:rPr/>
          <w:delInstrText xml:space="preserve"> PAGEREF _Toc72191949 \h </w:delInstrText>
        </w:r>
      </w:del>
      <w:del w:id="1432" w:author="shalu.megotia" w:date="2022-04-28T10:05:36Z">
        <w:r>
          <w:rPr/>
          <w:fldChar w:fldCharType="separate"/>
        </w:r>
      </w:del>
      <w:del w:id="1433" w:author="shalu.megotia" w:date="2022-04-28T10:05:36Z">
        <w:r>
          <w:rPr/>
          <w:delText>63</w:delText>
        </w:r>
      </w:del>
      <w:del w:id="1434" w:author="shalu.megotia" w:date="2022-04-28T10:05:36Z">
        <w:r>
          <w:rPr/>
          <w:fldChar w:fldCharType="end"/>
        </w:r>
      </w:del>
      <w:del w:id="1435" w:author="shalu.megotia" w:date="2022-04-28T10:05:36Z">
        <w:r>
          <w:rPr/>
          <w:fldChar w:fldCharType="end"/>
        </w:r>
      </w:del>
    </w:p>
    <w:p>
      <w:pPr>
        <w:pStyle w:val="29"/>
        <w:tabs>
          <w:tab w:val="left" w:pos="880"/>
          <w:tab w:val="right" w:leader="dot" w:pos="9016"/>
        </w:tabs>
        <w:rPr>
          <w:del w:id="1436" w:author="shalu.megotia" w:date="2022-04-28T10:05:36Z"/>
          <w:rFonts w:asciiTheme="minorHAnsi" w:hAnsiTheme="minorHAnsi" w:eastAsiaTheme="minorEastAsia" w:cstheme="minorBidi"/>
          <w:smallCaps w:val="0"/>
          <w:sz w:val="22"/>
          <w:szCs w:val="22"/>
        </w:rPr>
      </w:pPr>
      <w:del w:id="1437" w:author="shalu.megotia" w:date="2022-04-28T10:05:36Z">
        <w:r>
          <w:rPr/>
          <w:fldChar w:fldCharType="begin"/>
        </w:r>
      </w:del>
      <w:del w:id="1438" w:author="shalu.megotia" w:date="2022-04-28T10:05:36Z">
        <w:r>
          <w:rPr/>
          <w:delInstrText xml:space="preserve"> HYPERLINK \l "_Toc72191950" </w:delInstrText>
        </w:r>
      </w:del>
      <w:del w:id="1439" w:author="shalu.megotia" w:date="2022-04-28T10:05:36Z">
        <w:r>
          <w:rPr/>
          <w:fldChar w:fldCharType="separate"/>
        </w:r>
      </w:del>
      <w:del w:id="1440" w:author="shalu.megotia" w:date="2022-04-28T10:05:36Z">
        <w:r>
          <w:rPr>
            <w:rStyle w:val="24"/>
            <w:rFonts w:ascii="Calibri" w:hAnsi="Calibri" w:eastAsiaTheme="minorHAnsi"/>
            <w:b/>
            <w:bCs/>
            <w:caps/>
            <w:kern w:val="32"/>
          </w:rPr>
          <w:delText>5.2</w:delText>
        </w:r>
      </w:del>
      <w:del w:id="1441" w:author="shalu.megotia" w:date="2022-04-28T10:05:36Z">
        <w:r>
          <w:rPr>
            <w:rFonts w:asciiTheme="minorHAnsi" w:hAnsiTheme="minorHAnsi" w:eastAsiaTheme="minorEastAsia" w:cstheme="minorBidi"/>
            <w:smallCaps w:val="0"/>
            <w:sz w:val="22"/>
            <w:szCs w:val="22"/>
          </w:rPr>
          <w:tab/>
        </w:r>
      </w:del>
      <w:del w:id="1442" w:author="shalu.megotia" w:date="2022-04-28T10:05:36Z">
        <w:r>
          <w:rPr>
            <w:rStyle w:val="24"/>
            <w:rFonts w:cs="Arial" w:eastAsiaTheme="minorHAnsi"/>
            <w:b/>
            <w:bCs/>
            <w:caps/>
            <w:kern w:val="32"/>
          </w:rPr>
          <w:delText>Annotation Notes</w:delText>
        </w:r>
      </w:del>
      <w:del w:id="1443" w:author="shalu.megotia" w:date="2022-04-28T10:05:36Z">
        <w:r>
          <w:rPr/>
          <w:tab/>
        </w:r>
      </w:del>
      <w:del w:id="1444" w:author="shalu.megotia" w:date="2022-04-28T10:05:36Z">
        <w:r>
          <w:rPr/>
          <w:fldChar w:fldCharType="begin"/>
        </w:r>
      </w:del>
      <w:del w:id="1445" w:author="shalu.megotia" w:date="2022-04-28T10:05:36Z">
        <w:r>
          <w:rPr/>
          <w:delInstrText xml:space="preserve"> PAGEREF _Toc72191950 \h </w:delInstrText>
        </w:r>
      </w:del>
      <w:del w:id="1446" w:author="shalu.megotia" w:date="2022-04-28T10:05:36Z">
        <w:r>
          <w:rPr/>
          <w:fldChar w:fldCharType="separate"/>
        </w:r>
      </w:del>
      <w:del w:id="1447" w:author="shalu.megotia" w:date="2022-04-28T10:05:36Z">
        <w:r>
          <w:rPr/>
          <w:delText>64</w:delText>
        </w:r>
      </w:del>
      <w:del w:id="1448" w:author="shalu.megotia" w:date="2022-04-28T10:05:36Z">
        <w:r>
          <w:rPr/>
          <w:fldChar w:fldCharType="end"/>
        </w:r>
      </w:del>
      <w:del w:id="1449" w:author="shalu.megotia" w:date="2022-04-28T10:05:36Z">
        <w:r>
          <w:rPr/>
          <w:fldChar w:fldCharType="end"/>
        </w:r>
      </w:del>
    </w:p>
    <w:p>
      <w:pPr>
        <w:pStyle w:val="29"/>
        <w:tabs>
          <w:tab w:val="left" w:pos="880"/>
          <w:tab w:val="right" w:leader="dot" w:pos="9016"/>
        </w:tabs>
        <w:rPr>
          <w:del w:id="1450" w:author="shalu.megotia" w:date="2022-04-28T10:05:36Z"/>
          <w:rFonts w:asciiTheme="minorHAnsi" w:hAnsiTheme="minorHAnsi" w:eastAsiaTheme="minorEastAsia" w:cstheme="minorBidi"/>
          <w:smallCaps w:val="0"/>
          <w:sz w:val="22"/>
          <w:szCs w:val="22"/>
        </w:rPr>
      </w:pPr>
      <w:del w:id="1451" w:author="shalu.megotia" w:date="2022-04-28T10:05:36Z">
        <w:r>
          <w:rPr/>
          <w:fldChar w:fldCharType="begin"/>
        </w:r>
      </w:del>
      <w:del w:id="1452" w:author="shalu.megotia" w:date="2022-04-28T10:05:36Z">
        <w:r>
          <w:rPr/>
          <w:delInstrText xml:space="preserve"> HYPERLINK \l "_Toc72191951" </w:delInstrText>
        </w:r>
      </w:del>
      <w:del w:id="1453" w:author="shalu.megotia" w:date="2022-04-28T10:05:36Z">
        <w:r>
          <w:rPr/>
          <w:fldChar w:fldCharType="separate"/>
        </w:r>
      </w:del>
      <w:del w:id="1454" w:author="shalu.megotia" w:date="2022-04-28T10:05:36Z">
        <w:r>
          <w:rPr>
            <w:rStyle w:val="24"/>
            <w:rFonts w:ascii="Calibri" w:hAnsi="Calibri" w:eastAsiaTheme="minorHAnsi"/>
            <w:b/>
            <w:bCs/>
            <w:caps/>
            <w:kern w:val="32"/>
          </w:rPr>
          <w:delText>5.3</w:delText>
        </w:r>
      </w:del>
      <w:del w:id="1455" w:author="shalu.megotia" w:date="2022-04-28T10:05:36Z">
        <w:r>
          <w:rPr>
            <w:rFonts w:asciiTheme="minorHAnsi" w:hAnsiTheme="minorHAnsi" w:eastAsiaTheme="minorEastAsia" w:cstheme="minorBidi"/>
            <w:smallCaps w:val="0"/>
            <w:sz w:val="22"/>
            <w:szCs w:val="22"/>
          </w:rPr>
          <w:tab/>
        </w:r>
      </w:del>
      <w:del w:id="1456" w:author="shalu.megotia" w:date="2022-04-28T10:05:36Z">
        <w:r>
          <w:rPr>
            <w:rStyle w:val="24"/>
            <w:rFonts w:cs="Arial" w:eastAsiaTheme="minorHAnsi"/>
            <w:b/>
            <w:bCs/>
            <w:caps/>
            <w:kern w:val="32"/>
          </w:rPr>
          <w:delText>Reassign Functionality</w:delText>
        </w:r>
      </w:del>
      <w:del w:id="1457" w:author="shalu.megotia" w:date="2022-04-28T10:05:36Z">
        <w:r>
          <w:rPr/>
          <w:tab/>
        </w:r>
      </w:del>
      <w:del w:id="1458" w:author="shalu.megotia" w:date="2022-04-28T10:05:36Z">
        <w:r>
          <w:rPr/>
          <w:fldChar w:fldCharType="begin"/>
        </w:r>
      </w:del>
      <w:del w:id="1459" w:author="shalu.megotia" w:date="2022-04-28T10:05:36Z">
        <w:r>
          <w:rPr/>
          <w:delInstrText xml:space="preserve"> PAGEREF _Toc72191951 \h </w:delInstrText>
        </w:r>
      </w:del>
      <w:del w:id="1460" w:author="shalu.megotia" w:date="2022-04-28T10:05:36Z">
        <w:r>
          <w:rPr/>
          <w:fldChar w:fldCharType="separate"/>
        </w:r>
      </w:del>
      <w:del w:id="1461" w:author="shalu.megotia" w:date="2022-04-28T10:05:36Z">
        <w:r>
          <w:rPr/>
          <w:delText>65</w:delText>
        </w:r>
      </w:del>
      <w:del w:id="1462" w:author="shalu.megotia" w:date="2022-04-28T10:05:36Z">
        <w:r>
          <w:rPr/>
          <w:fldChar w:fldCharType="end"/>
        </w:r>
      </w:del>
      <w:del w:id="1463" w:author="shalu.megotia" w:date="2022-04-28T10:05:36Z">
        <w:r>
          <w:rPr/>
          <w:fldChar w:fldCharType="end"/>
        </w:r>
      </w:del>
    </w:p>
    <w:p>
      <w:pPr>
        <w:pStyle w:val="29"/>
        <w:tabs>
          <w:tab w:val="left" w:pos="880"/>
          <w:tab w:val="right" w:leader="dot" w:pos="9016"/>
        </w:tabs>
        <w:rPr>
          <w:del w:id="1464" w:author="shalu.megotia" w:date="2022-04-28T10:05:36Z"/>
          <w:rFonts w:asciiTheme="minorHAnsi" w:hAnsiTheme="minorHAnsi" w:eastAsiaTheme="minorEastAsia" w:cstheme="minorBidi"/>
          <w:smallCaps w:val="0"/>
          <w:sz w:val="22"/>
          <w:szCs w:val="22"/>
        </w:rPr>
      </w:pPr>
      <w:del w:id="1465" w:author="shalu.megotia" w:date="2022-04-28T10:05:36Z">
        <w:r>
          <w:rPr/>
          <w:fldChar w:fldCharType="begin"/>
        </w:r>
      </w:del>
      <w:del w:id="1466" w:author="shalu.megotia" w:date="2022-04-28T10:05:36Z">
        <w:r>
          <w:rPr/>
          <w:delInstrText xml:space="preserve"> HYPERLINK \l "_Toc72191952" </w:delInstrText>
        </w:r>
      </w:del>
      <w:del w:id="1467" w:author="shalu.megotia" w:date="2022-04-28T10:05:36Z">
        <w:r>
          <w:rPr/>
          <w:fldChar w:fldCharType="separate"/>
        </w:r>
      </w:del>
      <w:del w:id="1468" w:author="shalu.megotia" w:date="2022-04-28T10:05:36Z">
        <w:r>
          <w:rPr>
            <w:rStyle w:val="24"/>
            <w:rFonts w:ascii="Calibri" w:hAnsi="Calibri" w:eastAsiaTheme="minorHAnsi"/>
            <w:b/>
            <w:bCs/>
            <w:caps/>
            <w:kern w:val="32"/>
          </w:rPr>
          <w:delText>5.4</w:delText>
        </w:r>
      </w:del>
      <w:del w:id="1469" w:author="shalu.megotia" w:date="2022-04-28T10:05:36Z">
        <w:r>
          <w:rPr>
            <w:rFonts w:asciiTheme="minorHAnsi" w:hAnsiTheme="minorHAnsi" w:eastAsiaTheme="minorEastAsia" w:cstheme="minorBidi"/>
            <w:smallCaps w:val="0"/>
            <w:sz w:val="22"/>
            <w:szCs w:val="22"/>
          </w:rPr>
          <w:tab/>
        </w:r>
      </w:del>
      <w:del w:id="1470" w:author="shalu.megotia" w:date="2022-04-28T10:05:36Z">
        <w:r>
          <w:rPr>
            <w:rStyle w:val="24"/>
            <w:rFonts w:cs="Arial" w:eastAsiaTheme="minorHAnsi"/>
            <w:b/>
            <w:bCs/>
            <w:caps/>
            <w:kern w:val="32"/>
          </w:rPr>
          <w:delText>Subsequent Disbursement</w:delText>
        </w:r>
      </w:del>
      <w:del w:id="1471" w:author="shalu.megotia" w:date="2022-04-28T10:05:36Z">
        <w:r>
          <w:rPr/>
          <w:tab/>
        </w:r>
      </w:del>
      <w:del w:id="1472" w:author="shalu.megotia" w:date="2022-04-28T10:05:36Z">
        <w:r>
          <w:rPr/>
          <w:fldChar w:fldCharType="begin"/>
        </w:r>
      </w:del>
      <w:del w:id="1473" w:author="shalu.megotia" w:date="2022-04-28T10:05:36Z">
        <w:r>
          <w:rPr/>
          <w:delInstrText xml:space="preserve"> PAGEREF _Toc72191952 \h </w:delInstrText>
        </w:r>
      </w:del>
      <w:del w:id="1474" w:author="shalu.megotia" w:date="2022-04-28T10:05:36Z">
        <w:r>
          <w:rPr/>
          <w:fldChar w:fldCharType="separate"/>
        </w:r>
      </w:del>
      <w:del w:id="1475" w:author="shalu.megotia" w:date="2022-04-28T10:05:36Z">
        <w:r>
          <w:rPr/>
          <w:delText>65</w:delText>
        </w:r>
      </w:del>
      <w:del w:id="1476" w:author="shalu.megotia" w:date="2022-04-28T10:05:36Z">
        <w:r>
          <w:rPr/>
          <w:fldChar w:fldCharType="end"/>
        </w:r>
      </w:del>
      <w:del w:id="1477" w:author="shalu.megotia" w:date="2022-04-28T10:05:36Z">
        <w:r>
          <w:rPr/>
          <w:fldChar w:fldCharType="end"/>
        </w:r>
      </w:del>
    </w:p>
    <w:p>
      <w:pPr>
        <w:pStyle w:val="30"/>
        <w:tabs>
          <w:tab w:val="left" w:pos="1100"/>
          <w:tab w:val="right" w:leader="dot" w:pos="9016"/>
        </w:tabs>
        <w:rPr>
          <w:del w:id="1478" w:author="shalu.megotia" w:date="2022-04-28T10:05:36Z"/>
          <w:rFonts w:asciiTheme="minorHAnsi" w:hAnsiTheme="minorHAnsi" w:eastAsiaTheme="minorEastAsia" w:cstheme="minorBidi"/>
          <w:i w:val="0"/>
          <w:iCs w:val="0"/>
          <w:sz w:val="22"/>
          <w:szCs w:val="22"/>
        </w:rPr>
      </w:pPr>
      <w:del w:id="1479" w:author="shalu.megotia" w:date="2022-04-28T10:05:36Z">
        <w:r>
          <w:rPr/>
          <w:fldChar w:fldCharType="begin"/>
        </w:r>
      </w:del>
      <w:del w:id="1480" w:author="shalu.megotia" w:date="2022-04-28T10:05:36Z">
        <w:r>
          <w:rPr/>
          <w:delInstrText xml:space="preserve"> HYPERLINK \l "_Toc72191953" </w:delInstrText>
        </w:r>
      </w:del>
      <w:del w:id="1481" w:author="shalu.megotia" w:date="2022-04-28T10:05:36Z">
        <w:r>
          <w:rPr/>
          <w:fldChar w:fldCharType="separate"/>
        </w:r>
      </w:del>
      <w:del w:id="1482" w:author="shalu.megotia" w:date="2022-04-28T10:05:36Z">
        <w:r>
          <w:rPr>
            <w:rStyle w:val="24"/>
            <w:rFonts w:ascii="Calibri" w:hAnsi="Calibri"/>
            <w:b/>
            <w:bCs/>
          </w:rPr>
          <w:delText>5.1.1</w:delText>
        </w:r>
      </w:del>
      <w:del w:id="1483" w:author="shalu.megotia" w:date="2022-04-28T10:05:36Z">
        <w:r>
          <w:rPr>
            <w:rFonts w:asciiTheme="minorHAnsi" w:hAnsiTheme="minorHAnsi" w:eastAsiaTheme="minorEastAsia" w:cstheme="minorBidi"/>
            <w:i w:val="0"/>
            <w:iCs w:val="0"/>
            <w:sz w:val="22"/>
            <w:szCs w:val="22"/>
          </w:rPr>
          <w:tab/>
        </w:r>
      </w:del>
      <w:del w:id="1484" w:author="shalu.megotia" w:date="2022-04-28T10:05:36Z">
        <w:r>
          <w:rPr>
            <w:rStyle w:val="24"/>
            <w:rFonts w:cstheme="minorHAnsi"/>
            <w:b/>
            <w:bCs/>
          </w:rPr>
          <w:delText>Subsequent Disbursement Initiation</w:delText>
        </w:r>
      </w:del>
      <w:del w:id="1485" w:author="shalu.megotia" w:date="2022-04-28T10:05:36Z">
        <w:r>
          <w:rPr/>
          <w:tab/>
        </w:r>
      </w:del>
      <w:del w:id="1486" w:author="shalu.megotia" w:date="2022-04-28T10:05:36Z">
        <w:r>
          <w:rPr/>
          <w:fldChar w:fldCharType="begin"/>
        </w:r>
      </w:del>
      <w:del w:id="1487" w:author="shalu.megotia" w:date="2022-04-28T10:05:36Z">
        <w:r>
          <w:rPr/>
          <w:delInstrText xml:space="preserve"> PAGEREF _Toc72191953 \h </w:delInstrText>
        </w:r>
      </w:del>
      <w:del w:id="1488" w:author="shalu.megotia" w:date="2022-04-28T10:05:36Z">
        <w:r>
          <w:rPr/>
          <w:fldChar w:fldCharType="separate"/>
        </w:r>
      </w:del>
      <w:del w:id="1489" w:author="shalu.megotia" w:date="2022-04-28T10:05:36Z">
        <w:r>
          <w:rPr/>
          <w:delText>66</w:delText>
        </w:r>
      </w:del>
      <w:del w:id="1490" w:author="shalu.megotia" w:date="2022-04-28T10:05:36Z">
        <w:r>
          <w:rPr/>
          <w:fldChar w:fldCharType="end"/>
        </w:r>
      </w:del>
      <w:del w:id="1491" w:author="shalu.megotia" w:date="2022-04-28T10:05:36Z">
        <w:r>
          <w:rPr/>
          <w:fldChar w:fldCharType="end"/>
        </w:r>
      </w:del>
    </w:p>
    <w:p>
      <w:pPr>
        <w:pStyle w:val="30"/>
        <w:tabs>
          <w:tab w:val="left" w:pos="1100"/>
          <w:tab w:val="right" w:leader="dot" w:pos="9016"/>
        </w:tabs>
        <w:rPr>
          <w:del w:id="1492" w:author="shalu.megotia" w:date="2022-04-28T10:05:36Z"/>
          <w:rFonts w:asciiTheme="minorHAnsi" w:hAnsiTheme="minorHAnsi" w:eastAsiaTheme="minorEastAsia" w:cstheme="minorBidi"/>
          <w:i w:val="0"/>
          <w:iCs w:val="0"/>
          <w:sz w:val="22"/>
          <w:szCs w:val="22"/>
        </w:rPr>
      </w:pPr>
      <w:del w:id="1493" w:author="shalu.megotia" w:date="2022-04-28T10:05:36Z">
        <w:r>
          <w:rPr/>
          <w:fldChar w:fldCharType="begin"/>
        </w:r>
      </w:del>
      <w:del w:id="1494" w:author="shalu.megotia" w:date="2022-04-28T10:05:36Z">
        <w:r>
          <w:rPr/>
          <w:delInstrText xml:space="preserve"> HYPERLINK \l "_Toc72191954" </w:delInstrText>
        </w:r>
      </w:del>
      <w:del w:id="1495" w:author="shalu.megotia" w:date="2022-04-28T10:05:36Z">
        <w:r>
          <w:rPr/>
          <w:fldChar w:fldCharType="separate"/>
        </w:r>
      </w:del>
      <w:del w:id="1496" w:author="shalu.megotia" w:date="2022-04-28T10:05:36Z">
        <w:r>
          <w:rPr>
            <w:rStyle w:val="24"/>
            <w:rFonts w:ascii="Calibri" w:hAnsi="Calibri"/>
            <w:b/>
            <w:bCs/>
          </w:rPr>
          <w:delText>5.1.2</w:delText>
        </w:r>
      </w:del>
      <w:del w:id="1497" w:author="shalu.megotia" w:date="2022-04-28T10:05:36Z">
        <w:r>
          <w:rPr>
            <w:rFonts w:asciiTheme="minorHAnsi" w:hAnsiTheme="minorHAnsi" w:eastAsiaTheme="minorEastAsia" w:cstheme="minorBidi"/>
            <w:i w:val="0"/>
            <w:iCs w:val="0"/>
            <w:sz w:val="22"/>
            <w:szCs w:val="22"/>
          </w:rPr>
          <w:tab/>
        </w:r>
      </w:del>
      <w:del w:id="1498" w:author="shalu.megotia" w:date="2022-04-28T10:05:36Z">
        <w:r>
          <w:rPr>
            <w:rStyle w:val="24"/>
            <w:rFonts w:cstheme="minorHAnsi"/>
            <w:b/>
            <w:bCs/>
          </w:rPr>
          <w:delText>Document Receipt</w:delText>
        </w:r>
      </w:del>
      <w:del w:id="1499" w:author="shalu.megotia" w:date="2022-04-28T10:05:36Z">
        <w:r>
          <w:rPr/>
          <w:tab/>
        </w:r>
      </w:del>
      <w:del w:id="1500" w:author="shalu.megotia" w:date="2022-04-28T10:05:36Z">
        <w:r>
          <w:rPr/>
          <w:fldChar w:fldCharType="begin"/>
        </w:r>
      </w:del>
      <w:del w:id="1501" w:author="shalu.megotia" w:date="2022-04-28T10:05:36Z">
        <w:r>
          <w:rPr/>
          <w:delInstrText xml:space="preserve"> PAGEREF _Toc72191954 \h </w:delInstrText>
        </w:r>
      </w:del>
      <w:del w:id="1502" w:author="shalu.megotia" w:date="2022-04-28T10:05:36Z">
        <w:r>
          <w:rPr/>
          <w:fldChar w:fldCharType="separate"/>
        </w:r>
      </w:del>
      <w:del w:id="1503" w:author="shalu.megotia" w:date="2022-04-28T10:05:36Z">
        <w:r>
          <w:rPr/>
          <w:delText>67</w:delText>
        </w:r>
      </w:del>
      <w:del w:id="1504" w:author="shalu.megotia" w:date="2022-04-28T10:05:36Z">
        <w:r>
          <w:rPr/>
          <w:fldChar w:fldCharType="end"/>
        </w:r>
      </w:del>
      <w:del w:id="1505" w:author="shalu.megotia" w:date="2022-04-28T10:05:36Z">
        <w:r>
          <w:rPr/>
          <w:fldChar w:fldCharType="end"/>
        </w:r>
      </w:del>
    </w:p>
    <w:p>
      <w:pPr>
        <w:pStyle w:val="30"/>
        <w:tabs>
          <w:tab w:val="left" w:pos="1100"/>
          <w:tab w:val="right" w:leader="dot" w:pos="9016"/>
        </w:tabs>
        <w:rPr>
          <w:del w:id="1506" w:author="shalu.megotia" w:date="2022-04-28T10:05:36Z"/>
          <w:rFonts w:asciiTheme="minorHAnsi" w:hAnsiTheme="minorHAnsi" w:eastAsiaTheme="minorEastAsia" w:cstheme="minorBidi"/>
          <w:i w:val="0"/>
          <w:iCs w:val="0"/>
          <w:sz w:val="22"/>
          <w:szCs w:val="22"/>
        </w:rPr>
      </w:pPr>
      <w:del w:id="1507" w:author="shalu.megotia" w:date="2022-04-28T10:05:36Z">
        <w:r>
          <w:rPr/>
          <w:fldChar w:fldCharType="begin"/>
        </w:r>
      </w:del>
      <w:del w:id="1508" w:author="shalu.megotia" w:date="2022-04-28T10:05:36Z">
        <w:r>
          <w:rPr/>
          <w:delInstrText xml:space="preserve"> HYPERLINK \l "_Toc72191955" </w:delInstrText>
        </w:r>
      </w:del>
      <w:del w:id="1509" w:author="shalu.megotia" w:date="2022-04-28T10:05:36Z">
        <w:r>
          <w:rPr/>
          <w:fldChar w:fldCharType="separate"/>
        </w:r>
      </w:del>
      <w:del w:id="1510" w:author="shalu.megotia" w:date="2022-04-28T10:05:36Z">
        <w:r>
          <w:rPr>
            <w:rStyle w:val="24"/>
            <w:rFonts w:ascii="Calibri" w:hAnsi="Calibri"/>
            <w:b/>
            <w:bCs/>
          </w:rPr>
          <w:delText>5.1.3</w:delText>
        </w:r>
      </w:del>
      <w:del w:id="1511" w:author="shalu.megotia" w:date="2022-04-28T10:05:36Z">
        <w:r>
          <w:rPr>
            <w:rFonts w:asciiTheme="minorHAnsi" w:hAnsiTheme="minorHAnsi" w:eastAsiaTheme="minorEastAsia" w:cstheme="minorBidi"/>
            <w:i w:val="0"/>
            <w:iCs w:val="0"/>
            <w:sz w:val="22"/>
            <w:szCs w:val="22"/>
          </w:rPr>
          <w:tab/>
        </w:r>
      </w:del>
      <w:del w:id="1512" w:author="shalu.megotia" w:date="2022-04-28T10:05:36Z">
        <w:r>
          <w:rPr>
            <w:rStyle w:val="24"/>
            <w:rFonts w:cstheme="minorHAnsi"/>
            <w:b/>
            <w:bCs/>
          </w:rPr>
          <w:delText>Covenant Fulfillment</w:delText>
        </w:r>
      </w:del>
      <w:del w:id="1513" w:author="shalu.megotia" w:date="2022-04-28T10:05:36Z">
        <w:r>
          <w:rPr/>
          <w:tab/>
        </w:r>
      </w:del>
      <w:del w:id="1514" w:author="shalu.megotia" w:date="2022-04-28T10:05:36Z">
        <w:r>
          <w:rPr/>
          <w:fldChar w:fldCharType="begin"/>
        </w:r>
      </w:del>
      <w:del w:id="1515" w:author="shalu.megotia" w:date="2022-04-28T10:05:36Z">
        <w:r>
          <w:rPr/>
          <w:delInstrText xml:space="preserve"> PAGEREF _Toc72191955 \h </w:delInstrText>
        </w:r>
      </w:del>
      <w:del w:id="1516" w:author="shalu.megotia" w:date="2022-04-28T10:05:36Z">
        <w:r>
          <w:rPr/>
          <w:fldChar w:fldCharType="separate"/>
        </w:r>
      </w:del>
      <w:del w:id="1517" w:author="shalu.megotia" w:date="2022-04-28T10:05:36Z">
        <w:r>
          <w:rPr/>
          <w:delText>68</w:delText>
        </w:r>
      </w:del>
      <w:del w:id="1518" w:author="shalu.megotia" w:date="2022-04-28T10:05:36Z">
        <w:r>
          <w:rPr/>
          <w:fldChar w:fldCharType="end"/>
        </w:r>
      </w:del>
      <w:del w:id="1519" w:author="shalu.megotia" w:date="2022-04-28T10:05:36Z">
        <w:r>
          <w:rPr/>
          <w:fldChar w:fldCharType="end"/>
        </w:r>
      </w:del>
    </w:p>
    <w:p>
      <w:pPr>
        <w:pStyle w:val="30"/>
        <w:tabs>
          <w:tab w:val="left" w:pos="1100"/>
          <w:tab w:val="right" w:leader="dot" w:pos="9016"/>
        </w:tabs>
        <w:rPr>
          <w:del w:id="1520" w:author="shalu.megotia" w:date="2022-04-28T10:05:36Z"/>
          <w:rFonts w:asciiTheme="minorHAnsi" w:hAnsiTheme="minorHAnsi" w:eastAsiaTheme="minorEastAsia" w:cstheme="minorBidi"/>
          <w:i w:val="0"/>
          <w:iCs w:val="0"/>
          <w:sz w:val="22"/>
          <w:szCs w:val="22"/>
        </w:rPr>
      </w:pPr>
      <w:del w:id="1521" w:author="shalu.megotia" w:date="2022-04-28T10:05:36Z">
        <w:r>
          <w:rPr/>
          <w:fldChar w:fldCharType="begin"/>
        </w:r>
      </w:del>
      <w:del w:id="1522" w:author="shalu.megotia" w:date="2022-04-28T10:05:36Z">
        <w:r>
          <w:rPr/>
          <w:delInstrText xml:space="preserve"> HYPERLINK \l "_Toc72191956" </w:delInstrText>
        </w:r>
      </w:del>
      <w:del w:id="1523" w:author="shalu.megotia" w:date="2022-04-28T10:05:36Z">
        <w:r>
          <w:rPr/>
          <w:fldChar w:fldCharType="separate"/>
        </w:r>
      </w:del>
      <w:del w:id="1524" w:author="shalu.megotia" w:date="2022-04-28T10:05:36Z">
        <w:r>
          <w:rPr>
            <w:rStyle w:val="24"/>
            <w:rFonts w:ascii="Calibri" w:hAnsi="Calibri"/>
            <w:b/>
            <w:bCs/>
          </w:rPr>
          <w:delText>5.1.4</w:delText>
        </w:r>
      </w:del>
      <w:del w:id="1525" w:author="shalu.megotia" w:date="2022-04-28T10:05:36Z">
        <w:r>
          <w:rPr>
            <w:rFonts w:asciiTheme="minorHAnsi" w:hAnsiTheme="minorHAnsi" w:eastAsiaTheme="minorEastAsia" w:cstheme="minorBidi"/>
            <w:i w:val="0"/>
            <w:iCs w:val="0"/>
            <w:sz w:val="22"/>
            <w:szCs w:val="22"/>
          </w:rPr>
          <w:tab/>
        </w:r>
      </w:del>
      <w:del w:id="1526" w:author="shalu.megotia" w:date="2022-04-28T10:05:36Z">
        <w:r>
          <w:rPr>
            <w:rStyle w:val="24"/>
            <w:rFonts w:cstheme="minorHAnsi"/>
            <w:b/>
            <w:bCs/>
          </w:rPr>
          <w:delText>Subsequent Disbursement Template Generation</w:delText>
        </w:r>
      </w:del>
      <w:del w:id="1527" w:author="shalu.megotia" w:date="2022-04-28T10:05:36Z">
        <w:r>
          <w:rPr/>
          <w:tab/>
        </w:r>
      </w:del>
      <w:del w:id="1528" w:author="shalu.megotia" w:date="2022-04-28T10:05:36Z">
        <w:r>
          <w:rPr/>
          <w:fldChar w:fldCharType="begin"/>
        </w:r>
      </w:del>
      <w:del w:id="1529" w:author="shalu.megotia" w:date="2022-04-28T10:05:36Z">
        <w:r>
          <w:rPr/>
          <w:delInstrText xml:space="preserve"> PAGEREF _Toc72191956 \h </w:delInstrText>
        </w:r>
      </w:del>
      <w:del w:id="1530" w:author="shalu.megotia" w:date="2022-04-28T10:05:36Z">
        <w:r>
          <w:rPr/>
          <w:fldChar w:fldCharType="separate"/>
        </w:r>
      </w:del>
      <w:del w:id="1531" w:author="shalu.megotia" w:date="2022-04-28T10:05:36Z">
        <w:r>
          <w:rPr/>
          <w:delText>68</w:delText>
        </w:r>
      </w:del>
      <w:del w:id="1532" w:author="shalu.megotia" w:date="2022-04-28T10:05:36Z">
        <w:r>
          <w:rPr/>
          <w:fldChar w:fldCharType="end"/>
        </w:r>
      </w:del>
      <w:del w:id="1533" w:author="shalu.megotia" w:date="2022-04-28T10:05:36Z">
        <w:r>
          <w:rPr/>
          <w:fldChar w:fldCharType="end"/>
        </w:r>
      </w:del>
    </w:p>
    <w:p>
      <w:pPr>
        <w:pStyle w:val="29"/>
        <w:tabs>
          <w:tab w:val="left" w:pos="880"/>
          <w:tab w:val="right" w:leader="dot" w:pos="9016"/>
        </w:tabs>
        <w:rPr>
          <w:del w:id="1534" w:author="shalu.megotia" w:date="2022-04-28T10:05:36Z"/>
          <w:rFonts w:asciiTheme="minorHAnsi" w:hAnsiTheme="minorHAnsi" w:eastAsiaTheme="minorEastAsia" w:cstheme="minorBidi"/>
          <w:smallCaps w:val="0"/>
          <w:sz w:val="22"/>
          <w:szCs w:val="22"/>
        </w:rPr>
      </w:pPr>
      <w:del w:id="1535" w:author="shalu.megotia" w:date="2022-04-28T10:05:36Z">
        <w:r>
          <w:rPr/>
          <w:fldChar w:fldCharType="begin"/>
        </w:r>
      </w:del>
      <w:del w:id="1536" w:author="shalu.megotia" w:date="2022-04-28T10:05:36Z">
        <w:r>
          <w:rPr/>
          <w:delInstrText xml:space="preserve"> HYPERLINK \l "_Toc72191957" </w:delInstrText>
        </w:r>
      </w:del>
      <w:del w:id="1537" w:author="shalu.megotia" w:date="2022-04-28T10:05:36Z">
        <w:r>
          <w:rPr/>
          <w:fldChar w:fldCharType="separate"/>
        </w:r>
      </w:del>
      <w:del w:id="1538" w:author="shalu.megotia" w:date="2022-04-28T10:05:36Z">
        <w:r>
          <w:rPr>
            <w:rStyle w:val="24"/>
            <w:rFonts w:ascii="Calibri" w:hAnsi="Calibri" w:eastAsiaTheme="minorHAnsi"/>
            <w:b/>
            <w:bCs/>
            <w:caps/>
            <w:kern w:val="32"/>
          </w:rPr>
          <w:delText>5.5</w:delText>
        </w:r>
      </w:del>
      <w:del w:id="1539" w:author="shalu.megotia" w:date="2022-04-28T10:05:36Z">
        <w:r>
          <w:rPr>
            <w:rFonts w:asciiTheme="minorHAnsi" w:hAnsiTheme="minorHAnsi" w:eastAsiaTheme="minorEastAsia" w:cstheme="minorBidi"/>
            <w:smallCaps w:val="0"/>
            <w:sz w:val="22"/>
            <w:szCs w:val="22"/>
          </w:rPr>
          <w:tab/>
        </w:r>
      </w:del>
      <w:del w:id="1540" w:author="shalu.megotia" w:date="2022-04-28T10:05:36Z">
        <w:r>
          <w:rPr>
            <w:rStyle w:val="24"/>
            <w:rFonts w:cs="Arial" w:eastAsiaTheme="minorHAnsi"/>
            <w:b/>
            <w:bCs/>
            <w:caps/>
            <w:kern w:val="32"/>
          </w:rPr>
          <w:delText>Post Disbursement Covenant Fulfillment</w:delText>
        </w:r>
      </w:del>
      <w:del w:id="1541" w:author="shalu.megotia" w:date="2022-04-28T10:05:36Z">
        <w:r>
          <w:rPr/>
          <w:tab/>
        </w:r>
      </w:del>
      <w:del w:id="1542" w:author="shalu.megotia" w:date="2022-04-28T10:05:36Z">
        <w:r>
          <w:rPr/>
          <w:fldChar w:fldCharType="begin"/>
        </w:r>
      </w:del>
      <w:del w:id="1543" w:author="shalu.megotia" w:date="2022-04-28T10:05:36Z">
        <w:r>
          <w:rPr/>
          <w:delInstrText xml:space="preserve"> PAGEREF _Toc72191957 \h </w:delInstrText>
        </w:r>
      </w:del>
      <w:del w:id="1544" w:author="shalu.megotia" w:date="2022-04-28T10:05:36Z">
        <w:r>
          <w:rPr/>
          <w:fldChar w:fldCharType="separate"/>
        </w:r>
      </w:del>
      <w:del w:id="1545" w:author="shalu.megotia" w:date="2022-04-28T10:05:36Z">
        <w:r>
          <w:rPr/>
          <w:delText>69</w:delText>
        </w:r>
      </w:del>
      <w:del w:id="1546" w:author="shalu.megotia" w:date="2022-04-28T10:05:36Z">
        <w:r>
          <w:rPr/>
          <w:fldChar w:fldCharType="end"/>
        </w:r>
      </w:del>
      <w:del w:id="1547" w:author="shalu.megotia" w:date="2022-04-28T10:05:36Z">
        <w:r>
          <w:rPr/>
          <w:fldChar w:fldCharType="end"/>
        </w:r>
      </w:del>
    </w:p>
    <w:p>
      <w:pPr>
        <w:pStyle w:val="29"/>
        <w:tabs>
          <w:tab w:val="left" w:pos="880"/>
          <w:tab w:val="right" w:leader="dot" w:pos="9016"/>
        </w:tabs>
        <w:rPr>
          <w:del w:id="1548" w:author="shalu.megotia" w:date="2022-04-28T10:05:36Z"/>
          <w:rFonts w:asciiTheme="minorHAnsi" w:hAnsiTheme="minorHAnsi" w:eastAsiaTheme="minorEastAsia" w:cstheme="minorBidi"/>
          <w:smallCaps w:val="0"/>
          <w:sz w:val="22"/>
          <w:szCs w:val="22"/>
        </w:rPr>
      </w:pPr>
      <w:del w:id="1549" w:author="shalu.megotia" w:date="2022-04-28T10:05:36Z">
        <w:r>
          <w:rPr/>
          <w:fldChar w:fldCharType="begin"/>
        </w:r>
      </w:del>
      <w:del w:id="1550" w:author="shalu.megotia" w:date="2022-04-28T10:05:36Z">
        <w:r>
          <w:rPr/>
          <w:delInstrText xml:space="preserve"> HYPERLINK \l "_Toc72191958" </w:delInstrText>
        </w:r>
      </w:del>
      <w:del w:id="1551" w:author="shalu.megotia" w:date="2022-04-28T10:05:36Z">
        <w:r>
          <w:rPr/>
          <w:fldChar w:fldCharType="separate"/>
        </w:r>
      </w:del>
      <w:del w:id="1552" w:author="shalu.megotia" w:date="2022-04-28T10:05:36Z">
        <w:r>
          <w:rPr>
            <w:rStyle w:val="24"/>
            <w:rFonts w:cs="Arial" w:eastAsiaTheme="minorHAnsi"/>
            <w:b/>
            <w:bCs/>
            <w:caps/>
            <w:kern w:val="32"/>
          </w:rPr>
          <w:delText>5.5</w:delText>
        </w:r>
      </w:del>
      <w:del w:id="1553" w:author="shalu.megotia" w:date="2022-04-28T10:05:36Z">
        <w:r>
          <w:rPr>
            <w:rFonts w:asciiTheme="minorHAnsi" w:hAnsiTheme="minorHAnsi" w:eastAsiaTheme="minorEastAsia" w:cstheme="minorBidi"/>
            <w:smallCaps w:val="0"/>
            <w:sz w:val="22"/>
            <w:szCs w:val="22"/>
          </w:rPr>
          <w:tab/>
        </w:r>
      </w:del>
      <w:del w:id="1554" w:author="shalu.megotia" w:date="2022-04-28T10:05:36Z">
        <w:r>
          <w:rPr>
            <w:rStyle w:val="24"/>
            <w:rFonts w:cs="Arial" w:eastAsiaTheme="minorHAnsi"/>
            <w:b/>
            <w:bCs/>
            <w:caps/>
            <w:kern w:val="32"/>
          </w:rPr>
          <w:delText>Rejection Events</w:delText>
        </w:r>
      </w:del>
      <w:del w:id="1555" w:author="shalu.megotia" w:date="2022-04-28T10:05:36Z">
        <w:r>
          <w:rPr/>
          <w:tab/>
        </w:r>
      </w:del>
      <w:del w:id="1556" w:author="shalu.megotia" w:date="2022-04-28T10:05:36Z">
        <w:r>
          <w:rPr/>
          <w:fldChar w:fldCharType="begin"/>
        </w:r>
      </w:del>
      <w:del w:id="1557" w:author="shalu.megotia" w:date="2022-04-28T10:05:36Z">
        <w:r>
          <w:rPr/>
          <w:delInstrText xml:space="preserve"> PAGEREF _Toc72191958 \h </w:delInstrText>
        </w:r>
      </w:del>
      <w:del w:id="1558" w:author="shalu.megotia" w:date="2022-04-28T10:05:36Z">
        <w:r>
          <w:rPr/>
          <w:fldChar w:fldCharType="separate"/>
        </w:r>
      </w:del>
      <w:del w:id="1559" w:author="shalu.megotia" w:date="2022-04-28T10:05:36Z">
        <w:r>
          <w:rPr/>
          <w:delText>70</w:delText>
        </w:r>
      </w:del>
      <w:del w:id="1560" w:author="shalu.megotia" w:date="2022-04-28T10:05:36Z">
        <w:r>
          <w:rPr/>
          <w:fldChar w:fldCharType="end"/>
        </w:r>
      </w:del>
      <w:del w:id="1561" w:author="shalu.megotia" w:date="2022-04-28T10:05:36Z">
        <w:r>
          <w:rPr/>
          <w:fldChar w:fldCharType="end"/>
        </w:r>
      </w:del>
    </w:p>
    <w:p>
      <w:pPr>
        <w:pStyle w:val="29"/>
        <w:tabs>
          <w:tab w:val="left" w:pos="880"/>
          <w:tab w:val="right" w:leader="dot" w:pos="9016"/>
        </w:tabs>
        <w:rPr>
          <w:del w:id="1562" w:author="shalu.megotia" w:date="2022-04-28T10:05:36Z"/>
          <w:rFonts w:asciiTheme="minorHAnsi" w:hAnsiTheme="minorHAnsi" w:eastAsiaTheme="minorEastAsia" w:cstheme="minorBidi"/>
          <w:smallCaps w:val="0"/>
          <w:sz w:val="22"/>
          <w:szCs w:val="22"/>
        </w:rPr>
      </w:pPr>
      <w:del w:id="1563" w:author="shalu.megotia" w:date="2022-04-28T10:05:36Z">
        <w:r>
          <w:rPr/>
          <w:fldChar w:fldCharType="begin"/>
        </w:r>
      </w:del>
      <w:del w:id="1564" w:author="shalu.megotia" w:date="2022-04-28T10:05:36Z">
        <w:r>
          <w:rPr/>
          <w:delInstrText xml:space="preserve"> HYPERLINK \l "_Toc72191959" </w:delInstrText>
        </w:r>
      </w:del>
      <w:del w:id="1565" w:author="shalu.megotia" w:date="2022-04-28T10:05:36Z">
        <w:r>
          <w:rPr/>
          <w:fldChar w:fldCharType="separate"/>
        </w:r>
      </w:del>
      <w:del w:id="1566" w:author="shalu.megotia" w:date="2022-04-28T10:05:36Z">
        <w:r>
          <w:rPr>
            <w:rStyle w:val="24"/>
            <w:rFonts w:ascii="Calibri" w:hAnsi="Calibri" w:eastAsiaTheme="minorHAnsi"/>
            <w:b/>
            <w:bCs/>
            <w:caps/>
            <w:kern w:val="32"/>
          </w:rPr>
          <w:delText>5.6</w:delText>
        </w:r>
      </w:del>
      <w:del w:id="1567" w:author="shalu.megotia" w:date="2022-04-28T10:05:36Z">
        <w:r>
          <w:rPr>
            <w:rFonts w:asciiTheme="minorHAnsi" w:hAnsiTheme="minorHAnsi" w:eastAsiaTheme="minorEastAsia" w:cstheme="minorBidi"/>
            <w:smallCaps w:val="0"/>
            <w:sz w:val="22"/>
            <w:szCs w:val="22"/>
          </w:rPr>
          <w:tab/>
        </w:r>
      </w:del>
      <w:del w:id="1568" w:author="shalu.megotia" w:date="2022-04-28T10:05:36Z">
        <w:r>
          <w:rPr>
            <w:rStyle w:val="24"/>
            <w:rFonts w:cs="Arial" w:eastAsiaTheme="minorHAnsi"/>
            <w:b/>
            <w:bCs/>
            <w:caps/>
            <w:kern w:val="32"/>
          </w:rPr>
          <w:delText>Reject Review</w:delText>
        </w:r>
      </w:del>
      <w:del w:id="1569" w:author="shalu.megotia" w:date="2022-04-28T10:05:36Z">
        <w:r>
          <w:rPr/>
          <w:tab/>
        </w:r>
      </w:del>
      <w:del w:id="1570" w:author="shalu.megotia" w:date="2022-04-28T10:05:36Z">
        <w:r>
          <w:rPr/>
          <w:fldChar w:fldCharType="begin"/>
        </w:r>
      </w:del>
      <w:del w:id="1571" w:author="shalu.megotia" w:date="2022-04-28T10:05:36Z">
        <w:r>
          <w:rPr/>
          <w:delInstrText xml:space="preserve"> PAGEREF _Toc72191959 \h </w:delInstrText>
        </w:r>
      </w:del>
      <w:del w:id="1572" w:author="shalu.megotia" w:date="2022-04-28T10:05:36Z">
        <w:r>
          <w:rPr/>
          <w:fldChar w:fldCharType="separate"/>
        </w:r>
      </w:del>
      <w:del w:id="1573" w:author="shalu.megotia" w:date="2022-04-28T10:05:36Z">
        <w:r>
          <w:rPr/>
          <w:delText>71</w:delText>
        </w:r>
      </w:del>
      <w:del w:id="1574" w:author="shalu.megotia" w:date="2022-04-28T10:05:36Z">
        <w:r>
          <w:rPr/>
          <w:fldChar w:fldCharType="end"/>
        </w:r>
      </w:del>
      <w:del w:id="1575" w:author="shalu.megotia" w:date="2022-04-28T10:05:36Z">
        <w:r>
          <w:rPr/>
          <w:fldChar w:fldCharType="end"/>
        </w:r>
      </w:del>
    </w:p>
    <w:p>
      <w:pPr>
        <w:pStyle w:val="28"/>
        <w:tabs>
          <w:tab w:val="left" w:pos="400"/>
        </w:tabs>
        <w:rPr>
          <w:del w:id="1576" w:author="shalu.megotia" w:date="2022-04-28T10:05:36Z"/>
          <w:rFonts w:asciiTheme="minorHAnsi" w:hAnsiTheme="minorHAnsi" w:eastAsiaTheme="minorEastAsia" w:cstheme="minorBidi"/>
          <w:b w:val="0"/>
          <w:bCs w:val="0"/>
          <w:caps w:val="0"/>
          <w:sz w:val="22"/>
          <w:szCs w:val="22"/>
        </w:rPr>
      </w:pPr>
      <w:del w:id="1577" w:author="shalu.megotia" w:date="2022-04-28T10:05:36Z">
        <w:r>
          <w:rPr/>
          <w:fldChar w:fldCharType="begin"/>
        </w:r>
      </w:del>
      <w:del w:id="1578" w:author="shalu.megotia" w:date="2022-04-28T10:05:36Z">
        <w:r>
          <w:rPr/>
          <w:delInstrText xml:space="preserve"> HYPERLINK \l "_Toc72191960" </w:delInstrText>
        </w:r>
      </w:del>
      <w:del w:id="1579" w:author="shalu.megotia" w:date="2022-04-28T10:05:36Z">
        <w:r>
          <w:rPr/>
          <w:fldChar w:fldCharType="separate"/>
        </w:r>
      </w:del>
      <w:del w:id="1580" w:author="shalu.megotia" w:date="2022-04-28T10:05:36Z">
        <w:r>
          <w:rPr>
            <w:rStyle w:val="24"/>
            <w:rFonts w:cstheme="minorHAnsi"/>
            <w:highlight w:val="yellow"/>
          </w:rPr>
          <w:delText>6</w:delText>
        </w:r>
      </w:del>
      <w:del w:id="1581" w:author="shalu.megotia" w:date="2022-04-28T10:05:36Z">
        <w:r>
          <w:rPr>
            <w:rFonts w:asciiTheme="minorHAnsi" w:hAnsiTheme="minorHAnsi" w:eastAsiaTheme="minorEastAsia" w:cstheme="minorBidi"/>
            <w:b w:val="0"/>
            <w:bCs w:val="0"/>
            <w:caps w:val="0"/>
            <w:sz w:val="22"/>
            <w:szCs w:val="22"/>
          </w:rPr>
          <w:tab/>
        </w:r>
      </w:del>
      <w:del w:id="1582" w:author="shalu.megotia" w:date="2022-04-28T10:05:36Z">
        <w:r>
          <w:rPr>
            <w:rStyle w:val="24"/>
            <w:highlight w:val="yellow"/>
          </w:rPr>
          <w:delText>Interfaces</w:delText>
        </w:r>
      </w:del>
      <w:del w:id="1583" w:author="shalu.megotia" w:date="2022-04-28T10:05:36Z">
        <w:r>
          <w:rPr/>
          <w:tab/>
        </w:r>
      </w:del>
      <w:del w:id="1584" w:author="shalu.megotia" w:date="2022-04-28T10:05:36Z">
        <w:r>
          <w:rPr/>
          <w:fldChar w:fldCharType="begin"/>
        </w:r>
      </w:del>
      <w:del w:id="1585" w:author="shalu.megotia" w:date="2022-04-28T10:05:36Z">
        <w:r>
          <w:rPr/>
          <w:delInstrText xml:space="preserve"> PAGEREF _Toc72191960 \h </w:delInstrText>
        </w:r>
      </w:del>
      <w:del w:id="1586" w:author="shalu.megotia" w:date="2022-04-28T10:05:36Z">
        <w:r>
          <w:rPr/>
          <w:fldChar w:fldCharType="separate"/>
        </w:r>
      </w:del>
      <w:del w:id="1587" w:author="shalu.megotia" w:date="2022-04-28T10:05:36Z">
        <w:r>
          <w:rPr/>
          <w:delText>72</w:delText>
        </w:r>
      </w:del>
      <w:del w:id="1588" w:author="shalu.megotia" w:date="2022-04-28T10:05:36Z">
        <w:r>
          <w:rPr/>
          <w:fldChar w:fldCharType="end"/>
        </w:r>
      </w:del>
      <w:del w:id="1589" w:author="shalu.megotia" w:date="2022-04-28T10:05:36Z">
        <w:r>
          <w:rPr/>
          <w:fldChar w:fldCharType="end"/>
        </w:r>
      </w:del>
    </w:p>
    <w:p>
      <w:pPr>
        <w:pStyle w:val="28"/>
        <w:tabs>
          <w:tab w:val="left" w:pos="400"/>
        </w:tabs>
        <w:rPr>
          <w:del w:id="1590" w:author="shalu.megotia" w:date="2022-04-28T10:05:36Z"/>
          <w:rFonts w:asciiTheme="minorHAnsi" w:hAnsiTheme="minorHAnsi" w:eastAsiaTheme="minorEastAsia" w:cstheme="minorBidi"/>
          <w:b w:val="0"/>
          <w:bCs w:val="0"/>
          <w:caps w:val="0"/>
          <w:sz w:val="22"/>
          <w:szCs w:val="22"/>
        </w:rPr>
      </w:pPr>
      <w:del w:id="1591" w:author="shalu.megotia" w:date="2022-04-28T10:05:36Z">
        <w:r>
          <w:rPr/>
          <w:fldChar w:fldCharType="begin"/>
        </w:r>
      </w:del>
      <w:del w:id="1592" w:author="shalu.megotia" w:date="2022-04-28T10:05:36Z">
        <w:r>
          <w:rPr/>
          <w:delInstrText xml:space="preserve"> HYPERLINK \l "_Toc72191961" </w:delInstrText>
        </w:r>
      </w:del>
      <w:del w:id="1593" w:author="shalu.megotia" w:date="2022-04-28T10:05:36Z">
        <w:r>
          <w:rPr/>
          <w:fldChar w:fldCharType="separate"/>
        </w:r>
      </w:del>
      <w:del w:id="1594" w:author="shalu.megotia" w:date="2022-04-28T10:05:36Z">
        <w:r>
          <w:rPr>
            <w:rStyle w:val="24"/>
            <w:rFonts w:cstheme="minorHAnsi"/>
            <w:highlight w:val="yellow"/>
          </w:rPr>
          <w:delText>7</w:delText>
        </w:r>
      </w:del>
      <w:del w:id="1595" w:author="shalu.megotia" w:date="2022-04-28T10:05:36Z">
        <w:r>
          <w:rPr>
            <w:rFonts w:asciiTheme="minorHAnsi" w:hAnsiTheme="minorHAnsi" w:eastAsiaTheme="minorEastAsia" w:cstheme="minorBidi"/>
            <w:b w:val="0"/>
            <w:bCs w:val="0"/>
            <w:caps w:val="0"/>
            <w:sz w:val="22"/>
            <w:szCs w:val="22"/>
          </w:rPr>
          <w:tab/>
        </w:r>
      </w:del>
      <w:del w:id="1596" w:author="shalu.megotia" w:date="2022-04-28T10:05:36Z">
        <w:r>
          <w:rPr>
            <w:rStyle w:val="24"/>
            <w:highlight w:val="yellow"/>
          </w:rPr>
          <w:delText>Email Events and Templates</w:delText>
        </w:r>
      </w:del>
      <w:del w:id="1597" w:author="shalu.megotia" w:date="2022-04-28T10:05:36Z">
        <w:r>
          <w:rPr/>
          <w:tab/>
        </w:r>
      </w:del>
      <w:del w:id="1598" w:author="shalu.megotia" w:date="2022-04-28T10:05:36Z">
        <w:r>
          <w:rPr/>
          <w:fldChar w:fldCharType="begin"/>
        </w:r>
      </w:del>
      <w:del w:id="1599" w:author="shalu.megotia" w:date="2022-04-28T10:05:36Z">
        <w:r>
          <w:rPr/>
          <w:delInstrText xml:space="preserve"> PAGEREF _Toc72191961 \h </w:delInstrText>
        </w:r>
      </w:del>
      <w:del w:id="1600" w:author="shalu.megotia" w:date="2022-04-28T10:05:36Z">
        <w:r>
          <w:rPr/>
          <w:fldChar w:fldCharType="separate"/>
        </w:r>
      </w:del>
      <w:del w:id="1601" w:author="shalu.megotia" w:date="2022-04-28T10:05:36Z">
        <w:r>
          <w:rPr/>
          <w:delText>73</w:delText>
        </w:r>
      </w:del>
      <w:del w:id="1602" w:author="shalu.megotia" w:date="2022-04-28T10:05:36Z">
        <w:r>
          <w:rPr/>
          <w:fldChar w:fldCharType="end"/>
        </w:r>
      </w:del>
      <w:del w:id="1603" w:author="shalu.megotia" w:date="2022-04-28T10:05:36Z">
        <w:r>
          <w:rPr/>
          <w:fldChar w:fldCharType="end"/>
        </w:r>
      </w:del>
    </w:p>
    <w:p>
      <w:pPr>
        <w:pStyle w:val="28"/>
        <w:tabs>
          <w:tab w:val="left" w:pos="400"/>
        </w:tabs>
        <w:rPr>
          <w:del w:id="1604" w:author="shalu.megotia" w:date="2022-04-28T10:05:36Z"/>
          <w:rFonts w:asciiTheme="minorHAnsi" w:hAnsiTheme="minorHAnsi" w:eastAsiaTheme="minorEastAsia" w:cstheme="minorBidi"/>
          <w:b w:val="0"/>
          <w:bCs w:val="0"/>
          <w:caps w:val="0"/>
          <w:sz w:val="22"/>
          <w:szCs w:val="22"/>
        </w:rPr>
      </w:pPr>
      <w:del w:id="1605" w:author="shalu.megotia" w:date="2022-04-28T10:05:36Z">
        <w:r>
          <w:rPr/>
          <w:fldChar w:fldCharType="begin"/>
        </w:r>
      </w:del>
      <w:del w:id="1606" w:author="shalu.megotia" w:date="2022-04-28T10:05:36Z">
        <w:r>
          <w:rPr/>
          <w:delInstrText xml:space="preserve"> HYPERLINK \l "_Toc72191962" </w:delInstrText>
        </w:r>
      </w:del>
      <w:del w:id="1607" w:author="shalu.megotia" w:date="2022-04-28T10:05:36Z">
        <w:r>
          <w:rPr/>
          <w:fldChar w:fldCharType="separate"/>
        </w:r>
      </w:del>
      <w:del w:id="1608" w:author="shalu.megotia" w:date="2022-04-28T10:05:36Z">
        <w:r>
          <w:rPr>
            <w:rStyle w:val="24"/>
            <w:rFonts w:cstheme="minorHAnsi"/>
          </w:rPr>
          <w:delText>8</w:delText>
        </w:r>
      </w:del>
      <w:del w:id="1609" w:author="shalu.megotia" w:date="2022-04-28T10:05:36Z">
        <w:r>
          <w:rPr>
            <w:rFonts w:asciiTheme="minorHAnsi" w:hAnsiTheme="minorHAnsi" w:eastAsiaTheme="minorEastAsia" w:cstheme="minorBidi"/>
            <w:b w:val="0"/>
            <w:bCs w:val="0"/>
            <w:caps w:val="0"/>
            <w:sz w:val="22"/>
            <w:szCs w:val="22"/>
          </w:rPr>
          <w:tab/>
        </w:r>
      </w:del>
      <w:del w:id="1610" w:author="shalu.megotia" w:date="2022-04-28T10:05:36Z">
        <w:r>
          <w:rPr>
            <w:rStyle w:val="24"/>
          </w:rPr>
          <w:delText>Reports</w:delText>
        </w:r>
      </w:del>
      <w:del w:id="1611" w:author="shalu.megotia" w:date="2022-04-28T10:05:36Z">
        <w:r>
          <w:rPr/>
          <w:tab/>
        </w:r>
      </w:del>
      <w:del w:id="1612" w:author="shalu.megotia" w:date="2022-04-28T10:05:36Z">
        <w:r>
          <w:rPr/>
          <w:fldChar w:fldCharType="begin"/>
        </w:r>
      </w:del>
      <w:del w:id="1613" w:author="shalu.megotia" w:date="2022-04-28T10:05:36Z">
        <w:r>
          <w:rPr/>
          <w:delInstrText xml:space="preserve"> PAGEREF _Toc72191962 \h </w:delInstrText>
        </w:r>
      </w:del>
      <w:del w:id="1614" w:author="shalu.megotia" w:date="2022-04-28T10:05:36Z">
        <w:r>
          <w:rPr/>
          <w:fldChar w:fldCharType="separate"/>
        </w:r>
      </w:del>
      <w:del w:id="1615" w:author="shalu.megotia" w:date="2022-04-28T10:05:36Z">
        <w:r>
          <w:rPr/>
          <w:delText>73</w:delText>
        </w:r>
      </w:del>
      <w:del w:id="1616" w:author="shalu.megotia" w:date="2022-04-28T10:05:36Z">
        <w:r>
          <w:rPr/>
          <w:fldChar w:fldCharType="end"/>
        </w:r>
      </w:del>
      <w:del w:id="1617" w:author="shalu.megotia" w:date="2022-04-28T10:05:36Z">
        <w:r>
          <w:rPr/>
          <w:fldChar w:fldCharType="end"/>
        </w:r>
      </w:del>
    </w:p>
    <w:p>
      <w:pPr>
        <w:jc w:val="center"/>
        <w:rPr>
          <w:del w:id="1618" w:author="shalu.megotia" w:date="2022-04-28T10:05:36Z"/>
          <w:bCs/>
        </w:rPr>
      </w:pPr>
      <w:del w:id="1619" w:author="shalu.megotia" w:date="2022-04-28T10:05:36Z">
        <w:r>
          <w:rPr>
            <w:b/>
            <w:bCs/>
          </w:rPr>
          <w:fldChar w:fldCharType="end"/>
        </w:r>
      </w:del>
    </w:p>
    <w:p>
      <w:pPr>
        <w:jc w:val="center"/>
        <w:rPr>
          <w:del w:id="1620" w:author="shalu.megotia" w:date="2022-04-28T10:05:36Z"/>
          <w:bCs/>
        </w:rPr>
      </w:pPr>
    </w:p>
    <w:p>
      <w:pPr>
        <w:jc w:val="center"/>
        <w:rPr>
          <w:del w:id="1621" w:author="shalu.megotia" w:date="2022-04-28T10:05:36Z"/>
          <w:bCs/>
        </w:rPr>
      </w:pPr>
    </w:p>
    <w:p>
      <w:pPr>
        <w:jc w:val="center"/>
        <w:rPr>
          <w:del w:id="1622" w:author="shalu.megotia" w:date="2022-04-28T10:05:36Z"/>
          <w:bCs/>
        </w:rPr>
      </w:pPr>
    </w:p>
    <w:p>
      <w:pPr>
        <w:jc w:val="center"/>
        <w:rPr>
          <w:del w:id="1623" w:author="shalu.megotia" w:date="2022-04-28T10:05:36Z"/>
          <w:bCs/>
        </w:rPr>
      </w:pPr>
    </w:p>
    <w:p>
      <w:pPr>
        <w:jc w:val="center"/>
        <w:rPr>
          <w:del w:id="1624" w:author="shalu.megotia" w:date="2022-04-28T10:05:36Z"/>
          <w:bCs/>
        </w:rPr>
      </w:pPr>
    </w:p>
    <w:p>
      <w:pPr>
        <w:jc w:val="center"/>
        <w:rPr>
          <w:del w:id="1625" w:author="shalu.megotia" w:date="2022-04-28T10:05:36Z"/>
          <w:bCs/>
        </w:rPr>
      </w:pPr>
    </w:p>
    <w:p>
      <w:pPr>
        <w:jc w:val="center"/>
        <w:rPr>
          <w:del w:id="1626" w:author="shalu.megotia" w:date="2022-04-28T10:05:36Z"/>
          <w:bCs/>
        </w:rPr>
      </w:pPr>
    </w:p>
    <w:p>
      <w:pPr>
        <w:jc w:val="center"/>
        <w:rPr>
          <w:del w:id="1627" w:author="shalu.megotia" w:date="2022-04-28T10:05:36Z"/>
          <w:bCs/>
        </w:rPr>
      </w:pPr>
    </w:p>
    <w:p>
      <w:pPr>
        <w:jc w:val="center"/>
        <w:rPr>
          <w:del w:id="1628" w:author="shalu.megotia" w:date="2022-04-28T10:05:36Z"/>
          <w:bCs/>
        </w:rPr>
      </w:pPr>
    </w:p>
    <w:p>
      <w:pPr>
        <w:jc w:val="center"/>
        <w:rPr>
          <w:del w:id="1629" w:author="shalu.megotia" w:date="2022-04-28T10:05:36Z"/>
          <w:bCs/>
        </w:rPr>
      </w:pPr>
    </w:p>
    <w:p>
      <w:pPr>
        <w:jc w:val="center"/>
        <w:rPr>
          <w:del w:id="1630" w:author="shalu.megotia" w:date="2022-04-28T10:05:36Z"/>
          <w:bCs/>
        </w:rPr>
      </w:pPr>
    </w:p>
    <w:p>
      <w:pPr>
        <w:jc w:val="center"/>
        <w:rPr>
          <w:del w:id="1631" w:author="shalu.megotia" w:date="2022-04-28T10:05:36Z"/>
          <w:bCs/>
        </w:rPr>
      </w:pPr>
    </w:p>
    <w:p>
      <w:pPr>
        <w:jc w:val="center"/>
        <w:rPr>
          <w:del w:id="1632" w:author="shalu.megotia" w:date="2022-04-28T10:05:36Z"/>
          <w:bCs/>
        </w:rPr>
      </w:pPr>
    </w:p>
    <w:p>
      <w:pPr>
        <w:jc w:val="center"/>
        <w:rPr>
          <w:del w:id="1633" w:author="shalu.megotia" w:date="2022-04-28T10:05:36Z"/>
          <w:bCs/>
        </w:rPr>
      </w:pPr>
    </w:p>
    <w:p>
      <w:pPr>
        <w:jc w:val="center"/>
        <w:rPr>
          <w:del w:id="1634" w:author="shalu.megotia" w:date="2022-04-28T10:05:36Z"/>
          <w:bCs/>
        </w:rPr>
      </w:pPr>
    </w:p>
    <w:p>
      <w:pPr>
        <w:jc w:val="center"/>
        <w:rPr>
          <w:del w:id="1635" w:author="shalu.megotia" w:date="2022-04-28T10:05:36Z"/>
          <w:bCs/>
        </w:rPr>
      </w:pPr>
    </w:p>
    <w:p>
      <w:pPr>
        <w:jc w:val="center"/>
        <w:rPr>
          <w:del w:id="1636" w:author="shalu.megotia" w:date="2022-04-28T10:05:36Z"/>
          <w:bCs/>
        </w:rPr>
      </w:pPr>
    </w:p>
    <w:p>
      <w:pPr>
        <w:jc w:val="center"/>
        <w:rPr>
          <w:del w:id="1637" w:author="shalu.megotia" w:date="2022-04-28T10:05:36Z"/>
          <w:bCs/>
        </w:rPr>
      </w:pPr>
    </w:p>
    <w:p>
      <w:pPr>
        <w:jc w:val="center"/>
        <w:rPr>
          <w:del w:id="1638" w:author="shalu.megotia" w:date="2022-04-28T10:05:36Z"/>
          <w:bCs/>
        </w:rPr>
      </w:pPr>
    </w:p>
    <w:p>
      <w:pPr>
        <w:jc w:val="center"/>
        <w:rPr>
          <w:del w:id="1639" w:author="shalu.megotia" w:date="2022-04-28T10:05:36Z"/>
          <w:rFonts w:cstheme="minorHAnsi"/>
          <w:b/>
          <w:u w:val="single"/>
        </w:rPr>
      </w:pPr>
      <w:del w:id="1640" w:author="shalu.megotia" w:date="2022-04-28T10:05:36Z">
        <w:r>
          <w:rPr>
            <w:rFonts w:cstheme="minorHAnsi"/>
            <w:b/>
            <w:u w:val="single"/>
          </w:rPr>
          <w:delText xml:space="preserve"> Terms of Reference</w:delText>
        </w:r>
      </w:del>
    </w:p>
    <w:p>
      <w:pPr>
        <w:jc w:val="center"/>
        <w:rPr>
          <w:del w:id="1641" w:author="shalu.megotia" w:date="2022-04-28T10:05:36Z"/>
          <w:rFonts w:cstheme="minorHAnsi"/>
          <w:b/>
          <w:u w:val="single"/>
        </w:rPr>
      </w:pPr>
    </w:p>
    <w:tbl>
      <w:tblPr>
        <w:tblStyle w:val="12"/>
        <w:tblW w:w="918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10"/>
        <w:gridCol w:w="74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1642" w:author="shalu.megotia" w:date="2022-04-28T10:05:36Z"/>
        </w:trPr>
        <w:tc>
          <w:tcPr>
            <w:tcW w:w="1710" w:type="dxa"/>
            <w:tcBorders>
              <w:bottom w:val="single" w:color="auto" w:sz="4" w:space="0"/>
            </w:tcBorders>
            <w:shd w:val="clear" w:color="auto" w:fill="D9D9D9"/>
          </w:tcPr>
          <w:p>
            <w:pPr>
              <w:jc w:val="center"/>
              <w:rPr>
                <w:del w:id="1643" w:author="shalu.megotia" w:date="2022-04-28T10:05:36Z"/>
                <w:rFonts w:cs="Arial"/>
                <w:b/>
              </w:rPr>
            </w:pPr>
            <w:del w:id="1644" w:author="shalu.megotia" w:date="2022-04-28T10:05:36Z">
              <w:r>
                <w:rPr>
                  <w:rFonts w:cs="Arial"/>
                  <w:b/>
                </w:rPr>
                <w:delText>Abbreviation</w:delText>
              </w:r>
            </w:del>
          </w:p>
        </w:tc>
        <w:tc>
          <w:tcPr>
            <w:tcW w:w="7470" w:type="dxa"/>
            <w:tcBorders>
              <w:bottom w:val="single" w:color="auto" w:sz="4" w:space="0"/>
            </w:tcBorders>
            <w:shd w:val="clear" w:color="auto" w:fill="D9D9D9"/>
          </w:tcPr>
          <w:p>
            <w:pPr>
              <w:jc w:val="center"/>
              <w:rPr>
                <w:del w:id="1645" w:author="shalu.megotia" w:date="2022-04-28T10:05:36Z"/>
                <w:rFonts w:cs="Arial"/>
                <w:b/>
              </w:rPr>
            </w:pPr>
            <w:del w:id="1646" w:author="shalu.megotia" w:date="2022-04-28T10:05:36Z">
              <w:r>
                <w:rPr>
                  <w:rFonts w:cs="Arial"/>
                  <w:b/>
                </w:rPr>
                <w:delText>Description</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del w:id="1647" w:author="shalu.megotia" w:date="2022-04-28T10:05:36Z"/>
        </w:trPr>
        <w:tc>
          <w:tcPr>
            <w:tcW w:w="1710" w:type="dxa"/>
          </w:tcPr>
          <w:p>
            <w:pPr>
              <w:jc w:val="both"/>
              <w:rPr>
                <w:del w:id="1648" w:author="shalu.megotia" w:date="2022-04-28T10:05:36Z"/>
                <w:rFonts w:cs="Arial"/>
                <w:color w:val="000000"/>
              </w:rPr>
            </w:pPr>
            <w:del w:id="1649" w:author="shalu.megotia" w:date="2022-04-28T10:05:36Z">
              <w:r>
                <w:rPr>
                  <w:rFonts w:cs="Arial"/>
                  <w:color w:val="000000"/>
                </w:rPr>
                <w:delText>FSD</w:delText>
              </w:r>
            </w:del>
          </w:p>
        </w:tc>
        <w:tc>
          <w:tcPr>
            <w:tcW w:w="7470" w:type="dxa"/>
          </w:tcPr>
          <w:p>
            <w:pPr>
              <w:jc w:val="both"/>
              <w:rPr>
                <w:del w:id="1650" w:author="shalu.megotia" w:date="2022-04-28T10:05:36Z"/>
                <w:rFonts w:cs="Arial"/>
                <w:color w:val="000000"/>
              </w:rPr>
            </w:pPr>
            <w:del w:id="1651" w:author="shalu.megotia" w:date="2022-04-28T10:05:36Z">
              <w:r>
                <w:rPr>
                  <w:rFonts w:cs="Arial"/>
                  <w:color w:val="000000"/>
                </w:rPr>
                <w:delText>Functional Specification Document</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del w:id="1652" w:author="shalu.megotia" w:date="2022-04-28T10:05:36Z"/>
        </w:trPr>
        <w:tc>
          <w:tcPr>
            <w:tcW w:w="1710" w:type="dxa"/>
          </w:tcPr>
          <w:p>
            <w:pPr>
              <w:jc w:val="both"/>
              <w:rPr>
                <w:del w:id="1653" w:author="shalu.megotia" w:date="2022-04-28T10:05:36Z"/>
                <w:rFonts w:cs="Arial"/>
                <w:color w:val="000000"/>
              </w:rPr>
            </w:pPr>
            <w:del w:id="1654" w:author="shalu.megotia" w:date="2022-04-28T10:05:36Z">
              <w:r>
                <w:rPr>
                  <w:rFonts w:cs="Arial"/>
                  <w:color w:val="000000"/>
                </w:rPr>
                <w:delText>HO</w:delText>
              </w:r>
            </w:del>
          </w:p>
        </w:tc>
        <w:tc>
          <w:tcPr>
            <w:tcW w:w="7470" w:type="dxa"/>
          </w:tcPr>
          <w:p>
            <w:pPr>
              <w:jc w:val="both"/>
              <w:rPr>
                <w:del w:id="1655" w:author="shalu.megotia" w:date="2022-04-28T10:05:36Z"/>
                <w:rFonts w:cs="Arial"/>
                <w:color w:val="000000"/>
              </w:rPr>
            </w:pPr>
            <w:del w:id="1656" w:author="shalu.megotia" w:date="2022-04-28T10:05:36Z">
              <w:r>
                <w:rPr>
                  <w:rFonts w:cs="Arial"/>
                  <w:color w:val="000000"/>
                </w:rPr>
                <w:delText>Head Office</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del w:id="1657" w:author="shalu.megotia" w:date="2022-04-28T10:05:36Z"/>
        </w:trPr>
        <w:tc>
          <w:tcPr>
            <w:tcW w:w="1710" w:type="dxa"/>
          </w:tcPr>
          <w:p>
            <w:pPr>
              <w:jc w:val="both"/>
              <w:rPr>
                <w:del w:id="1658" w:author="shalu.megotia" w:date="2022-04-28T10:05:36Z"/>
                <w:rFonts w:cs="Arial"/>
                <w:color w:val="000000"/>
              </w:rPr>
            </w:pPr>
            <w:del w:id="1659" w:author="shalu.megotia" w:date="2022-04-28T10:05:36Z">
              <w:r>
                <w:rPr>
                  <w:rFonts w:cs="Arial"/>
                  <w:color w:val="000000"/>
                </w:rPr>
                <w:delText xml:space="preserve">CRM </w:delText>
              </w:r>
            </w:del>
          </w:p>
        </w:tc>
        <w:tc>
          <w:tcPr>
            <w:tcW w:w="7470" w:type="dxa"/>
          </w:tcPr>
          <w:p>
            <w:pPr>
              <w:jc w:val="both"/>
              <w:rPr>
                <w:del w:id="1660" w:author="shalu.megotia" w:date="2022-04-28T10:05:36Z"/>
                <w:rFonts w:cs="Arial"/>
                <w:color w:val="000000"/>
              </w:rPr>
            </w:pPr>
            <w:del w:id="1661" w:author="shalu.megotia" w:date="2022-04-28T10:05:36Z">
              <w:r>
                <w:rPr>
                  <w:rFonts w:cs="Arial"/>
                  <w:color w:val="000000"/>
                </w:rPr>
                <w:delText>Customer Relationship Manager</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del w:id="1662" w:author="shalu.megotia" w:date="2022-04-28T10:05:36Z"/>
        </w:trPr>
        <w:tc>
          <w:tcPr>
            <w:tcW w:w="1710" w:type="dxa"/>
          </w:tcPr>
          <w:p>
            <w:pPr>
              <w:jc w:val="both"/>
              <w:rPr>
                <w:del w:id="1663" w:author="shalu.megotia" w:date="2022-04-28T10:05:36Z"/>
                <w:rFonts w:cs="Arial"/>
                <w:color w:val="000000"/>
              </w:rPr>
            </w:pPr>
            <w:del w:id="1664" w:author="shalu.megotia" w:date="2022-04-28T10:05:36Z">
              <w:r>
                <w:rPr>
                  <w:rFonts w:cs="Arial"/>
                  <w:color w:val="000000"/>
                </w:rPr>
                <w:delText>QDE</w:delText>
              </w:r>
            </w:del>
          </w:p>
        </w:tc>
        <w:tc>
          <w:tcPr>
            <w:tcW w:w="7470" w:type="dxa"/>
          </w:tcPr>
          <w:p>
            <w:pPr>
              <w:tabs>
                <w:tab w:val="center" w:pos="3552"/>
              </w:tabs>
              <w:jc w:val="both"/>
              <w:rPr>
                <w:del w:id="1665" w:author="shalu.megotia" w:date="2022-04-28T10:05:36Z"/>
                <w:rFonts w:cs="Arial"/>
                <w:color w:val="000000"/>
              </w:rPr>
            </w:pPr>
            <w:del w:id="1666" w:author="shalu.megotia" w:date="2022-04-28T10:05:36Z">
              <w:r>
                <w:rPr>
                  <w:rFonts w:cs="Arial"/>
                  <w:color w:val="000000"/>
                </w:rPr>
                <w:delText>Quick Data Entry</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del w:id="1667" w:author="shalu.megotia" w:date="2022-04-28T10:05:36Z"/>
        </w:trPr>
        <w:tc>
          <w:tcPr>
            <w:tcW w:w="1710" w:type="dxa"/>
          </w:tcPr>
          <w:p>
            <w:pPr>
              <w:jc w:val="both"/>
              <w:rPr>
                <w:del w:id="1668" w:author="shalu.megotia" w:date="2022-04-28T10:05:36Z"/>
                <w:rFonts w:cs="Arial"/>
                <w:color w:val="000000"/>
              </w:rPr>
            </w:pPr>
            <w:del w:id="1669" w:author="shalu.megotia" w:date="2022-04-28T10:05:36Z">
              <w:r>
                <w:rPr>
                  <w:rFonts w:cs="Arial"/>
                  <w:color w:val="000000"/>
                </w:rPr>
                <w:delText>DDE</w:delText>
              </w:r>
            </w:del>
          </w:p>
        </w:tc>
        <w:tc>
          <w:tcPr>
            <w:tcW w:w="7470" w:type="dxa"/>
          </w:tcPr>
          <w:p>
            <w:pPr>
              <w:jc w:val="both"/>
              <w:rPr>
                <w:del w:id="1670" w:author="shalu.megotia" w:date="2022-04-28T10:05:36Z"/>
                <w:rFonts w:cs="Arial"/>
                <w:color w:val="000000"/>
              </w:rPr>
            </w:pPr>
            <w:del w:id="1671" w:author="shalu.megotia" w:date="2022-04-28T10:05:36Z">
              <w:r>
                <w:rPr>
                  <w:rFonts w:cs="Arial"/>
                  <w:color w:val="000000"/>
                </w:rPr>
                <w:delText>Detailed Data Entry</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del w:id="1672" w:author="shalu.megotia" w:date="2022-04-28T10:05:36Z"/>
        </w:trPr>
        <w:tc>
          <w:tcPr>
            <w:tcW w:w="1710" w:type="dxa"/>
          </w:tcPr>
          <w:p>
            <w:pPr>
              <w:jc w:val="both"/>
              <w:rPr>
                <w:del w:id="1673" w:author="shalu.megotia" w:date="2022-04-28T10:05:36Z"/>
                <w:rFonts w:cs="Arial"/>
                <w:color w:val="000000"/>
              </w:rPr>
            </w:pPr>
            <w:del w:id="1674" w:author="shalu.megotia" w:date="2022-04-28T10:05:36Z">
              <w:r>
                <w:rPr>
                  <w:rFonts w:cs="Arial"/>
                  <w:color w:val="000000"/>
                </w:rPr>
                <w:delText>RBI</w:delText>
              </w:r>
            </w:del>
          </w:p>
        </w:tc>
        <w:tc>
          <w:tcPr>
            <w:tcW w:w="7470" w:type="dxa"/>
          </w:tcPr>
          <w:p>
            <w:pPr>
              <w:jc w:val="both"/>
              <w:rPr>
                <w:del w:id="1675" w:author="shalu.megotia" w:date="2022-04-28T10:05:36Z"/>
              </w:rPr>
            </w:pPr>
            <w:del w:id="1676" w:author="shalu.megotia" w:date="2022-04-28T10:05:36Z">
              <w:r>
                <w:rPr/>
                <w:delText xml:space="preserve">Reserve Bank of India </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del w:id="1677" w:author="shalu.megotia" w:date="2022-04-28T10:05:36Z"/>
        </w:trPr>
        <w:tc>
          <w:tcPr>
            <w:tcW w:w="1710" w:type="dxa"/>
          </w:tcPr>
          <w:p>
            <w:pPr>
              <w:jc w:val="both"/>
              <w:rPr>
                <w:del w:id="1678" w:author="shalu.megotia" w:date="2022-04-28T10:05:36Z"/>
                <w:rFonts w:cs="Arial"/>
                <w:color w:val="000000"/>
              </w:rPr>
            </w:pPr>
            <w:del w:id="1679" w:author="shalu.megotia" w:date="2022-04-28T10:05:36Z">
              <w:r>
                <w:rPr>
                  <w:rFonts w:cs="Arial"/>
                  <w:color w:val="000000"/>
                </w:rPr>
                <w:delText>CBS</w:delText>
              </w:r>
            </w:del>
          </w:p>
        </w:tc>
        <w:tc>
          <w:tcPr>
            <w:tcW w:w="7470" w:type="dxa"/>
          </w:tcPr>
          <w:p>
            <w:pPr>
              <w:jc w:val="both"/>
              <w:rPr>
                <w:del w:id="1680" w:author="shalu.megotia" w:date="2022-04-28T10:05:36Z"/>
                <w:rFonts w:cs="Arial"/>
                <w:color w:val="000000"/>
              </w:rPr>
            </w:pPr>
            <w:del w:id="1681" w:author="shalu.megotia" w:date="2022-04-28T10:05:36Z">
              <w:r>
                <w:rPr>
                  <w:rFonts w:cs="Arial"/>
                  <w:color w:val="000000"/>
                </w:rPr>
                <w:delText>Core Banking System</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del w:id="1682" w:author="shalu.megotia" w:date="2022-04-28T10:05:36Z"/>
        </w:trPr>
        <w:tc>
          <w:tcPr>
            <w:tcW w:w="1710" w:type="dxa"/>
          </w:tcPr>
          <w:p>
            <w:pPr>
              <w:jc w:val="both"/>
              <w:rPr>
                <w:del w:id="1683" w:author="shalu.megotia" w:date="2022-04-28T10:05:36Z"/>
                <w:rFonts w:cs="Arial"/>
                <w:color w:val="000000"/>
              </w:rPr>
            </w:pPr>
            <w:del w:id="1684" w:author="shalu.megotia" w:date="2022-04-28T10:05:36Z">
              <w:r>
                <w:rPr>
                  <w:rFonts w:cs="Arial"/>
                  <w:color w:val="000000"/>
                </w:rPr>
                <w:delText>CLO</w:delText>
              </w:r>
            </w:del>
          </w:p>
        </w:tc>
        <w:tc>
          <w:tcPr>
            <w:tcW w:w="7470" w:type="dxa"/>
          </w:tcPr>
          <w:p>
            <w:pPr>
              <w:jc w:val="both"/>
              <w:rPr>
                <w:del w:id="1685" w:author="shalu.megotia" w:date="2022-04-28T10:05:36Z"/>
                <w:rFonts w:cs="Arial"/>
                <w:color w:val="000000"/>
              </w:rPr>
            </w:pPr>
            <w:del w:id="1686" w:author="shalu.megotia" w:date="2022-04-28T10:05:36Z">
              <w:r>
                <w:rPr>
                  <w:rFonts w:cs="Arial"/>
                  <w:color w:val="000000"/>
                </w:rPr>
                <w:delText>Corporate Loan Origination System</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del w:id="1687" w:author="shalu.megotia" w:date="2022-04-28T10:05:36Z"/>
        </w:trPr>
        <w:tc>
          <w:tcPr>
            <w:tcW w:w="1710" w:type="dxa"/>
          </w:tcPr>
          <w:p>
            <w:pPr>
              <w:jc w:val="both"/>
              <w:rPr>
                <w:del w:id="1688" w:author="shalu.megotia" w:date="2022-04-28T10:05:36Z"/>
                <w:rFonts w:cs="Arial"/>
                <w:color w:val="000000"/>
              </w:rPr>
            </w:pPr>
            <w:del w:id="1689" w:author="shalu.megotia" w:date="2022-04-28T10:05:36Z">
              <w:r>
                <w:rPr>
                  <w:rFonts w:cs="Arial"/>
                  <w:color w:val="000000"/>
                </w:rPr>
                <w:delText>FA</w:delText>
              </w:r>
            </w:del>
          </w:p>
        </w:tc>
        <w:tc>
          <w:tcPr>
            <w:tcW w:w="7470" w:type="dxa"/>
          </w:tcPr>
          <w:p>
            <w:pPr>
              <w:jc w:val="both"/>
              <w:rPr>
                <w:del w:id="1690" w:author="shalu.megotia" w:date="2022-04-28T10:05:36Z"/>
                <w:rFonts w:cs="Arial"/>
                <w:color w:val="000000"/>
              </w:rPr>
            </w:pPr>
            <w:del w:id="1691" w:author="shalu.megotia" w:date="2022-04-28T10:05:36Z">
              <w:r>
                <w:rPr>
                  <w:rFonts w:cs="Arial"/>
                  <w:color w:val="000000"/>
                </w:rPr>
                <w:delText>Financial Analysis Activity</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del w:id="1692" w:author="shalu.megotia" w:date="2022-04-28T10:05:36Z"/>
        </w:trPr>
        <w:tc>
          <w:tcPr>
            <w:tcW w:w="1710" w:type="dxa"/>
          </w:tcPr>
          <w:p>
            <w:pPr>
              <w:jc w:val="both"/>
              <w:rPr>
                <w:del w:id="1693" w:author="shalu.megotia" w:date="2022-04-28T10:05:36Z"/>
                <w:rFonts w:cs="Arial"/>
                <w:color w:val="000000"/>
              </w:rPr>
            </w:pPr>
            <w:del w:id="1694" w:author="shalu.megotia" w:date="2022-04-28T10:05:36Z">
              <w:r>
                <w:rPr>
                  <w:rFonts w:cs="Arial"/>
                  <w:color w:val="000000"/>
                </w:rPr>
                <w:delText>CAM</w:delText>
              </w:r>
            </w:del>
          </w:p>
        </w:tc>
        <w:tc>
          <w:tcPr>
            <w:tcW w:w="7470" w:type="dxa"/>
          </w:tcPr>
          <w:p>
            <w:pPr>
              <w:jc w:val="both"/>
              <w:rPr>
                <w:del w:id="1695" w:author="shalu.megotia" w:date="2022-04-28T10:05:36Z"/>
                <w:rFonts w:cs="Arial"/>
                <w:color w:val="000000"/>
              </w:rPr>
            </w:pPr>
            <w:del w:id="1696" w:author="shalu.megotia" w:date="2022-04-28T10:05:36Z">
              <w:r>
                <w:rPr>
                  <w:rFonts w:cs="Arial"/>
                  <w:color w:val="000000"/>
                </w:rPr>
                <w:delText>Credit Appraisal Memo</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del w:id="1697" w:author="shalu.megotia" w:date="2022-04-28T10:05:36Z"/>
        </w:trPr>
        <w:tc>
          <w:tcPr>
            <w:tcW w:w="1710" w:type="dxa"/>
          </w:tcPr>
          <w:p>
            <w:pPr>
              <w:jc w:val="both"/>
              <w:rPr>
                <w:del w:id="1698" w:author="shalu.megotia" w:date="2022-04-28T10:05:36Z"/>
                <w:rFonts w:cs="Arial"/>
                <w:color w:val="000000"/>
              </w:rPr>
            </w:pPr>
            <w:del w:id="1699" w:author="shalu.megotia" w:date="2022-04-28T10:05:36Z">
              <w:r>
                <w:rPr>
                  <w:rFonts w:cs="Arial"/>
                  <w:color w:val="000000"/>
                </w:rPr>
                <w:delText>UW</w:delText>
              </w:r>
            </w:del>
          </w:p>
        </w:tc>
        <w:tc>
          <w:tcPr>
            <w:tcW w:w="7470" w:type="dxa"/>
          </w:tcPr>
          <w:p>
            <w:pPr>
              <w:jc w:val="both"/>
              <w:rPr>
                <w:del w:id="1700" w:author="shalu.megotia" w:date="2022-04-28T10:05:36Z"/>
                <w:rFonts w:cs="Arial"/>
                <w:color w:val="000000"/>
              </w:rPr>
            </w:pPr>
            <w:del w:id="1701" w:author="shalu.megotia" w:date="2022-04-28T10:05:36Z">
              <w:r>
                <w:rPr>
                  <w:rFonts w:cs="Arial"/>
                  <w:color w:val="000000"/>
                </w:rPr>
                <w:delText>Underwriter</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del w:id="1702" w:author="shalu.megotia" w:date="2022-04-28T10:05:36Z"/>
        </w:trPr>
        <w:tc>
          <w:tcPr>
            <w:tcW w:w="1710" w:type="dxa"/>
          </w:tcPr>
          <w:p>
            <w:pPr>
              <w:jc w:val="both"/>
              <w:rPr>
                <w:del w:id="1703" w:author="shalu.megotia" w:date="2022-04-28T10:05:36Z"/>
                <w:rFonts w:cs="Arial"/>
                <w:color w:val="000000"/>
              </w:rPr>
            </w:pPr>
            <w:del w:id="1704" w:author="shalu.megotia" w:date="2022-04-28T10:05:36Z">
              <w:r>
                <w:rPr>
                  <w:rFonts w:cs="Arial"/>
                  <w:color w:val="000000"/>
                </w:rPr>
                <w:delText>CRB</w:delText>
              </w:r>
            </w:del>
          </w:p>
        </w:tc>
        <w:tc>
          <w:tcPr>
            <w:tcW w:w="7470" w:type="dxa"/>
          </w:tcPr>
          <w:p>
            <w:pPr>
              <w:jc w:val="both"/>
              <w:rPr>
                <w:del w:id="1705" w:author="shalu.megotia" w:date="2022-04-28T10:05:36Z"/>
                <w:rFonts w:cs="Arial"/>
                <w:color w:val="000000"/>
              </w:rPr>
            </w:pPr>
            <w:del w:id="1706" w:author="shalu.megotia" w:date="2022-04-28T10:05:36Z">
              <w:r>
                <w:rPr>
                  <w:rFonts w:cs="Arial"/>
                  <w:color w:val="000000"/>
                </w:rPr>
                <w:delText>Credit Reference Bureau</w:delText>
              </w:r>
            </w:del>
          </w:p>
        </w:tc>
      </w:tr>
    </w:tbl>
    <w:p>
      <w:pPr>
        <w:rPr>
          <w:del w:id="1707" w:author="shalu.megotia" w:date="2022-04-28T10:05:36Z"/>
          <w:rFonts w:cs="Calibri"/>
        </w:rPr>
      </w:pPr>
    </w:p>
    <w:p>
      <w:pPr>
        <w:pStyle w:val="14"/>
        <w:jc w:val="both"/>
        <w:rPr>
          <w:del w:id="1708" w:author="shalu.megotia" w:date="2022-04-28T10:05:36Z"/>
          <w:rFonts w:cs="Calibri"/>
        </w:rPr>
      </w:pPr>
    </w:p>
    <w:p>
      <w:pPr>
        <w:pStyle w:val="14"/>
        <w:jc w:val="both"/>
        <w:rPr>
          <w:del w:id="1709" w:author="shalu.megotia" w:date="2022-04-28T10:05:36Z"/>
          <w:rFonts w:cs="Calibri"/>
        </w:rPr>
      </w:pPr>
    </w:p>
    <w:p>
      <w:pPr>
        <w:pStyle w:val="14"/>
        <w:jc w:val="both"/>
        <w:rPr>
          <w:del w:id="1710" w:author="shalu.megotia" w:date="2022-04-28T10:05:36Z"/>
          <w:rFonts w:cs="Calibri"/>
        </w:rPr>
      </w:pPr>
    </w:p>
    <w:p>
      <w:pPr>
        <w:pStyle w:val="14"/>
        <w:jc w:val="both"/>
        <w:rPr>
          <w:del w:id="1711" w:author="shalu.megotia" w:date="2022-04-28T10:05:36Z"/>
          <w:rFonts w:cs="Calibri"/>
        </w:rPr>
      </w:pPr>
    </w:p>
    <w:p>
      <w:pPr>
        <w:pStyle w:val="14"/>
        <w:jc w:val="both"/>
        <w:rPr>
          <w:del w:id="1712" w:author="shalu.megotia" w:date="2022-04-28T10:05:36Z"/>
          <w:rFonts w:cs="Calibri"/>
        </w:rPr>
      </w:pPr>
    </w:p>
    <w:p>
      <w:pPr>
        <w:pStyle w:val="14"/>
        <w:jc w:val="both"/>
        <w:rPr>
          <w:del w:id="1713" w:author="shalu.megotia" w:date="2022-04-28T10:05:36Z"/>
          <w:rFonts w:cs="Calibri"/>
        </w:rPr>
      </w:pPr>
    </w:p>
    <w:p>
      <w:pPr>
        <w:pStyle w:val="14"/>
        <w:jc w:val="both"/>
        <w:rPr>
          <w:del w:id="1714" w:author="shalu.megotia" w:date="2022-04-28T10:05:36Z"/>
          <w:rFonts w:cs="Calibri"/>
        </w:rPr>
      </w:pPr>
    </w:p>
    <w:p>
      <w:pPr>
        <w:pStyle w:val="14"/>
        <w:jc w:val="both"/>
        <w:rPr>
          <w:del w:id="1715" w:author="shalu.megotia" w:date="2022-04-28T10:05:36Z"/>
          <w:rFonts w:cs="Calibri"/>
        </w:rPr>
      </w:pPr>
    </w:p>
    <w:p>
      <w:pPr>
        <w:pStyle w:val="14"/>
        <w:jc w:val="both"/>
        <w:rPr>
          <w:del w:id="1716" w:author="shalu.megotia" w:date="2022-04-28T10:05:36Z"/>
          <w:rFonts w:cs="Calibri"/>
        </w:rPr>
      </w:pPr>
    </w:p>
    <w:p>
      <w:pPr>
        <w:pStyle w:val="14"/>
        <w:jc w:val="both"/>
        <w:rPr>
          <w:del w:id="1717" w:author="shalu.megotia" w:date="2022-04-28T10:05:36Z"/>
          <w:rFonts w:cs="Calibri"/>
        </w:rPr>
      </w:pPr>
    </w:p>
    <w:p>
      <w:pPr>
        <w:pStyle w:val="14"/>
        <w:jc w:val="both"/>
        <w:rPr>
          <w:del w:id="1718" w:author="shalu.megotia" w:date="2022-04-28T10:05:36Z"/>
          <w:rFonts w:cs="Calibri"/>
        </w:rPr>
      </w:pPr>
    </w:p>
    <w:p>
      <w:pPr>
        <w:pStyle w:val="14"/>
        <w:jc w:val="both"/>
        <w:rPr>
          <w:del w:id="1719" w:author="shalu.megotia" w:date="2022-04-28T10:05:36Z"/>
          <w:rFonts w:cs="Calibri"/>
        </w:rPr>
      </w:pPr>
    </w:p>
    <w:p>
      <w:pPr>
        <w:pStyle w:val="14"/>
        <w:jc w:val="both"/>
        <w:rPr>
          <w:del w:id="1720" w:author="shalu.megotia" w:date="2022-04-28T10:05:36Z"/>
          <w:rFonts w:cs="Calibri"/>
        </w:rPr>
      </w:pPr>
    </w:p>
    <w:p>
      <w:pPr>
        <w:pStyle w:val="14"/>
        <w:jc w:val="both"/>
        <w:rPr>
          <w:del w:id="1721" w:author="shalu.megotia" w:date="2022-04-28T10:05:36Z"/>
          <w:rFonts w:cs="Calibri"/>
        </w:rPr>
      </w:pPr>
    </w:p>
    <w:p>
      <w:pPr>
        <w:pStyle w:val="14"/>
        <w:jc w:val="both"/>
        <w:rPr>
          <w:del w:id="1722" w:author="shalu.megotia" w:date="2022-04-28T10:05:36Z"/>
          <w:rFonts w:cs="Calibri"/>
        </w:rPr>
      </w:pPr>
    </w:p>
    <w:p>
      <w:pPr>
        <w:pStyle w:val="14"/>
        <w:jc w:val="both"/>
        <w:rPr>
          <w:del w:id="1723" w:author="shalu.megotia" w:date="2022-04-28T10:05:36Z"/>
          <w:rFonts w:cs="Calibri"/>
        </w:rPr>
      </w:pPr>
    </w:p>
    <w:p>
      <w:pPr>
        <w:pStyle w:val="14"/>
        <w:jc w:val="both"/>
        <w:rPr>
          <w:del w:id="1724" w:author="shalu.megotia" w:date="2022-04-28T10:05:36Z"/>
          <w:rFonts w:cs="Calibri"/>
        </w:rPr>
      </w:pPr>
    </w:p>
    <w:p>
      <w:pPr>
        <w:pStyle w:val="14"/>
        <w:jc w:val="both"/>
        <w:rPr>
          <w:del w:id="1725" w:author="shalu.megotia" w:date="2022-04-28T10:05:36Z"/>
          <w:rFonts w:cs="Calibri"/>
        </w:rPr>
      </w:pPr>
    </w:p>
    <w:p>
      <w:pPr>
        <w:pStyle w:val="14"/>
        <w:jc w:val="both"/>
        <w:rPr>
          <w:del w:id="1726" w:author="shalu.megotia" w:date="2022-04-28T10:05:36Z"/>
          <w:rFonts w:cs="Calibri"/>
        </w:rPr>
      </w:pPr>
    </w:p>
    <w:p>
      <w:pPr>
        <w:pStyle w:val="14"/>
        <w:jc w:val="both"/>
        <w:rPr>
          <w:del w:id="1727" w:author="shalu.megotia" w:date="2022-04-28T10:05:36Z"/>
          <w:rFonts w:cs="Calibri"/>
        </w:rPr>
      </w:pPr>
    </w:p>
    <w:p>
      <w:pPr>
        <w:pStyle w:val="14"/>
        <w:jc w:val="both"/>
        <w:rPr>
          <w:del w:id="1728" w:author="shalu.megotia" w:date="2022-04-28T10:05:36Z"/>
          <w:rFonts w:cs="Calibri"/>
        </w:rPr>
      </w:pPr>
    </w:p>
    <w:p>
      <w:pPr>
        <w:rPr>
          <w:del w:id="1729" w:author="shalu.megotia" w:date="2022-04-28T10:05:36Z"/>
          <w:b/>
          <w:u w:val="single"/>
        </w:rPr>
      </w:pPr>
      <w:del w:id="1730" w:author="shalu.megotia" w:date="2022-04-28T10:05:36Z">
        <w:bookmarkStart w:id="3" w:name="_Toc412890624"/>
        <w:r>
          <w:rPr>
            <w:b/>
            <w:u w:val="single"/>
          </w:rPr>
          <w:delText>About the Document</w:delText>
        </w:r>
        <w:bookmarkEnd w:id="3"/>
        <w:r>
          <w:rPr>
            <w:b/>
            <w:u w:val="single"/>
          </w:rPr>
          <w:delText xml:space="preserve"> </w:delText>
        </w:r>
      </w:del>
    </w:p>
    <w:p>
      <w:pPr>
        <w:rPr>
          <w:del w:id="1731" w:author="shalu.megotia" w:date="2022-04-28T10:05:36Z"/>
          <w:b/>
          <w:i/>
          <w:iCs/>
          <w:u w:val="single"/>
        </w:rPr>
      </w:pPr>
    </w:p>
    <w:p>
      <w:pPr>
        <w:jc w:val="both"/>
        <w:rPr>
          <w:del w:id="1732" w:author="shalu.megotia" w:date="2022-04-28T10:05:36Z"/>
          <w:rStyle w:val="59"/>
          <w:rFonts w:cs="Times New Roman" w:asciiTheme="minorHAnsi" w:hAnsiTheme="minorHAnsi"/>
          <w:sz w:val="22"/>
        </w:rPr>
      </w:pPr>
      <w:del w:id="1733" w:author="shalu.megotia" w:date="2022-04-28T10:05:36Z">
        <w:r>
          <w:rPr>
            <w:rStyle w:val="59"/>
            <w:rFonts w:asciiTheme="minorHAnsi" w:hAnsiTheme="minorHAnsi"/>
            <w:sz w:val="22"/>
          </w:rPr>
          <w:delText>The Functional Specification Document (FSD) forms the basis for the solution and system development and is a collaborative effort between all business and technology stakeholders.</w:delText>
        </w:r>
      </w:del>
    </w:p>
    <w:p>
      <w:pPr>
        <w:jc w:val="both"/>
        <w:rPr>
          <w:del w:id="1734" w:author="shalu.megotia" w:date="2022-04-28T10:05:36Z"/>
          <w:rStyle w:val="59"/>
          <w:rFonts w:asciiTheme="minorHAnsi" w:hAnsiTheme="minorHAnsi"/>
          <w:sz w:val="22"/>
        </w:rPr>
      </w:pPr>
      <w:del w:id="1735" w:author="shalu.megotia" w:date="2022-04-28T10:05:36Z">
        <w:r>
          <w:rPr>
            <w:rStyle w:val="59"/>
            <w:rFonts w:asciiTheme="minorHAnsi" w:hAnsiTheme="minorHAnsi"/>
            <w:sz w:val="22"/>
          </w:rPr>
          <w:delText>The FSD defines ‘what’ the user needs. Furthermore, the document:</w:delText>
        </w:r>
      </w:del>
    </w:p>
    <w:p>
      <w:pPr>
        <w:pStyle w:val="58"/>
        <w:numPr>
          <w:ilvl w:val="0"/>
          <w:numId w:val="2"/>
        </w:numPr>
        <w:spacing w:after="120"/>
        <w:jc w:val="both"/>
        <w:rPr>
          <w:del w:id="1736" w:author="shalu.megotia" w:date="2022-04-28T10:05:36Z"/>
          <w:rStyle w:val="59"/>
          <w:rFonts w:asciiTheme="minorHAnsi" w:hAnsiTheme="minorHAnsi" w:eastAsiaTheme="minorHAnsi"/>
          <w:sz w:val="22"/>
        </w:rPr>
      </w:pPr>
      <w:del w:id="1737" w:author="shalu.megotia" w:date="2022-04-28T10:05:36Z">
        <w:r>
          <w:rPr>
            <w:rStyle w:val="59"/>
            <w:rFonts w:asciiTheme="minorHAnsi" w:hAnsiTheme="minorHAnsi"/>
            <w:sz w:val="22"/>
          </w:rPr>
          <w:delText>Identifies and documents business requirements of the bank</w:delText>
        </w:r>
      </w:del>
    </w:p>
    <w:p>
      <w:pPr>
        <w:pStyle w:val="58"/>
        <w:numPr>
          <w:ilvl w:val="0"/>
          <w:numId w:val="2"/>
        </w:numPr>
        <w:spacing w:after="120"/>
        <w:jc w:val="both"/>
        <w:rPr>
          <w:del w:id="1738" w:author="shalu.megotia" w:date="2022-04-28T10:05:36Z"/>
          <w:rStyle w:val="59"/>
          <w:rFonts w:asciiTheme="minorHAnsi" w:hAnsiTheme="minorHAnsi"/>
          <w:sz w:val="22"/>
        </w:rPr>
      </w:pPr>
      <w:del w:id="1739" w:author="shalu.megotia" w:date="2022-04-28T10:05:36Z">
        <w:r>
          <w:rPr>
            <w:rStyle w:val="59"/>
            <w:rFonts w:asciiTheme="minorHAnsi" w:hAnsiTheme="minorHAnsi"/>
            <w:sz w:val="22"/>
          </w:rPr>
          <w:delText xml:space="preserve">Forms the basis of the Gap-analysis </w:delText>
        </w:r>
      </w:del>
    </w:p>
    <w:p>
      <w:pPr>
        <w:pStyle w:val="58"/>
        <w:numPr>
          <w:ilvl w:val="0"/>
          <w:numId w:val="2"/>
        </w:numPr>
        <w:spacing w:after="120"/>
        <w:jc w:val="both"/>
        <w:rPr>
          <w:del w:id="1740" w:author="shalu.megotia" w:date="2022-04-28T10:05:36Z"/>
          <w:rStyle w:val="59"/>
          <w:rFonts w:asciiTheme="minorHAnsi" w:hAnsiTheme="minorHAnsi"/>
          <w:sz w:val="22"/>
        </w:rPr>
      </w:pPr>
      <w:del w:id="1741" w:author="shalu.megotia" w:date="2022-04-28T10:05:36Z">
        <w:r>
          <w:rPr>
            <w:rStyle w:val="59"/>
            <w:rFonts w:asciiTheme="minorHAnsi" w:hAnsiTheme="minorHAnsi"/>
            <w:sz w:val="22"/>
          </w:rPr>
          <w:delText>Forms the basis of quality assurance.</w:delText>
        </w:r>
      </w:del>
    </w:p>
    <w:p>
      <w:pPr>
        <w:pStyle w:val="58"/>
        <w:numPr>
          <w:ilvl w:val="0"/>
          <w:numId w:val="2"/>
        </w:numPr>
        <w:spacing w:after="120"/>
        <w:jc w:val="both"/>
        <w:rPr>
          <w:del w:id="1742" w:author="shalu.megotia" w:date="2022-04-28T10:05:36Z"/>
          <w:rStyle w:val="59"/>
          <w:rFonts w:asciiTheme="minorHAnsi" w:hAnsiTheme="minorHAnsi"/>
          <w:sz w:val="22"/>
        </w:rPr>
      </w:pPr>
      <w:del w:id="1743" w:author="shalu.megotia" w:date="2022-04-28T10:05:36Z">
        <w:r>
          <w:rPr>
            <w:rStyle w:val="59"/>
            <w:rFonts w:asciiTheme="minorHAnsi" w:hAnsiTheme="minorHAnsi"/>
            <w:sz w:val="22"/>
          </w:rPr>
          <w:delText>Forms the basis of functional testing, System &amp; User Acceptance Testing</w:delText>
        </w:r>
      </w:del>
    </w:p>
    <w:p>
      <w:pPr>
        <w:pStyle w:val="58"/>
        <w:numPr>
          <w:ilvl w:val="0"/>
          <w:numId w:val="2"/>
        </w:numPr>
        <w:spacing w:after="120"/>
        <w:jc w:val="both"/>
        <w:rPr>
          <w:del w:id="1744" w:author="shalu.megotia" w:date="2022-04-28T10:05:36Z"/>
          <w:rStyle w:val="59"/>
          <w:rFonts w:asciiTheme="minorHAnsi" w:hAnsiTheme="minorHAnsi"/>
          <w:sz w:val="22"/>
        </w:rPr>
      </w:pPr>
      <w:del w:id="1745" w:author="shalu.megotia" w:date="2022-04-28T10:05:36Z">
        <w:r>
          <w:rPr>
            <w:rStyle w:val="59"/>
            <w:rFonts w:asciiTheme="minorHAnsi" w:hAnsiTheme="minorHAnsi"/>
            <w:sz w:val="22"/>
          </w:rPr>
          <w:delText>Forms the basis of setup and configuration.</w:delText>
        </w:r>
      </w:del>
    </w:p>
    <w:p>
      <w:pPr>
        <w:spacing w:after="120"/>
        <w:jc w:val="both"/>
        <w:rPr>
          <w:del w:id="1746" w:author="shalu.megotia" w:date="2022-04-28T10:05:36Z"/>
          <w:rStyle w:val="59"/>
          <w:rFonts w:eastAsia="Calibri" w:asciiTheme="minorHAnsi" w:hAnsiTheme="minorHAnsi"/>
          <w:sz w:val="22"/>
        </w:rPr>
      </w:pPr>
      <w:del w:id="1747" w:author="shalu.megotia" w:date="2022-04-28T10:05:36Z">
        <w:r>
          <w:rPr>
            <w:rStyle w:val="59"/>
            <w:rFonts w:eastAsia="Calibri" w:asciiTheme="minorHAnsi" w:hAnsiTheme="minorHAnsi"/>
            <w:sz w:val="22"/>
          </w:rPr>
          <w:delText>The document has been prepared based on understanding by Ebixcash Technologies Team during the meetings and discussions with the bank’s Business and Technical team at onsite, as part of the requirements gathering exercise.</w:delText>
        </w:r>
      </w:del>
    </w:p>
    <w:p>
      <w:pPr>
        <w:jc w:val="both"/>
        <w:rPr>
          <w:del w:id="1748" w:author="shalu.megotia" w:date="2022-04-28T10:05:36Z"/>
          <w:rStyle w:val="59"/>
          <w:rFonts w:eastAsia="Calibri" w:asciiTheme="minorHAnsi" w:hAnsiTheme="minorHAnsi"/>
          <w:sz w:val="22"/>
        </w:rPr>
      </w:pPr>
      <w:del w:id="1749" w:author="shalu.megotia" w:date="2022-04-28T10:05:36Z">
        <w:r>
          <w:rPr>
            <w:rStyle w:val="59"/>
            <w:rFonts w:eastAsia="Calibri" w:asciiTheme="minorHAnsi" w:hAnsiTheme="minorHAnsi"/>
            <w:sz w:val="22"/>
          </w:rPr>
          <w:delText>The document will be reviewed and signed off by the bank’s Business Team and Technical team. This Document supersedes any other Document/Discussions previously Shared/Discussed as part of scope of Delivery. It will then serve as basis for design, development &amp; subsequently for UAT of the  Bandhan Bank Corporate &amp; MSME Loans Originations Implementation.</w:delText>
        </w:r>
      </w:del>
    </w:p>
    <w:p>
      <w:pPr>
        <w:pStyle w:val="14"/>
        <w:jc w:val="both"/>
        <w:rPr>
          <w:del w:id="1750" w:author="shalu.megotia" w:date="2022-04-28T10:05:36Z"/>
          <w:rFonts w:cs="Calibri"/>
        </w:rPr>
      </w:pPr>
    </w:p>
    <w:p>
      <w:pPr>
        <w:pStyle w:val="14"/>
        <w:jc w:val="both"/>
        <w:rPr>
          <w:del w:id="1751" w:author="shalu.megotia" w:date="2022-04-28T10:05:36Z"/>
          <w:rFonts w:cs="Calibri"/>
        </w:rPr>
      </w:pPr>
    </w:p>
    <w:p>
      <w:pPr>
        <w:pStyle w:val="14"/>
        <w:jc w:val="both"/>
        <w:rPr>
          <w:del w:id="1752" w:author="shalu.megotia" w:date="2022-04-28T10:05:36Z"/>
          <w:rFonts w:cs="Calibri"/>
        </w:rPr>
      </w:pPr>
    </w:p>
    <w:p>
      <w:pPr>
        <w:pStyle w:val="14"/>
        <w:jc w:val="both"/>
        <w:rPr>
          <w:del w:id="1753" w:author="shalu.megotia" w:date="2022-04-28T10:05:36Z"/>
          <w:rFonts w:cs="Calibri"/>
        </w:rPr>
      </w:pPr>
    </w:p>
    <w:p>
      <w:pPr>
        <w:pStyle w:val="14"/>
        <w:jc w:val="both"/>
        <w:rPr>
          <w:del w:id="1754" w:author="shalu.megotia" w:date="2022-04-28T10:05:36Z"/>
          <w:rFonts w:cs="Calibri"/>
        </w:rPr>
      </w:pPr>
    </w:p>
    <w:p>
      <w:pPr>
        <w:pStyle w:val="14"/>
        <w:jc w:val="both"/>
        <w:rPr>
          <w:del w:id="1755" w:author="shalu.megotia" w:date="2022-04-28T10:05:36Z"/>
          <w:rFonts w:cs="Calibri"/>
        </w:rPr>
      </w:pPr>
    </w:p>
    <w:p>
      <w:pPr>
        <w:pStyle w:val="14"/>
        <w:jc w:val="both"/>
        <w:rPr>
          <w:del w:id="1756" w:author="shalu.megotia" w:date="2022-04-28T10:05:36Z"/>
          <w:rFonts w:cs="Calibri"/>
        </w:rPr>
      </w:pPr>
    </w:p>
    <w:p>
      <w:pPr>
        <w:pStyle w:val="14"/>
        <w:jc w:val="both"/>
        <w:rPr>
          <w:del w:id="1757" w:author="shalu.megotia" w:date="2022-04-28T10:05:36Z"/>
          <w:rFonts w:cs="Calibri"/>
        </w:rPr>
      </w:pPr>
    </w:p>
    <w:p>
      <w:pPr>
        <w:pStyle w:val="14"/>
        <w:jc w:val="both"/>
        <w:rPr>
          <w:del w:id="1758" w:author="shalu.megotia" w:date="2022-04-28T10:05:36Z"/>
          <w:rFonts w:cs="Calibri"/>
        </w:rPr>
      </w:pPr>
    </w:p>
    <w:p>
      <w:pPr>
        <w:pStyle w:val="14"/>
        <w:jc w:val="both"/>
        <w:rPr>
          <w:del w:id="1759" w:author="shalu.megotia" w:date="2022-04-28T10:05:36Z"/>
          <w:rFonts w:cs="Calibri"/>
        </w:rPr>
      </w:pPr>
    </w:p>
    <w:p>
      <w:pPr>
        <w:pStyle w:val="14"/>
        <w:jc w:val="both"/>
        <w:rPr>
          <w:del w:id="1760" w:author="shalu.megotia" w:date="2022-04-28T10:05:36Z"/>
          <w:rFonts w:cs="Calibri"/>
        </w:rPr>
      </w:pPr>
    </w:p>
    <w:p>
      <w:pPr>
        <w:pStyle w:val="14"/>
        <w:jc w:val="both"/>
        <w:rPr>
          <w:del w:id="1761" w:author="shalu.megotia" w:date="2022-04-28T10:05:36Z"/>
          <w:rFonts w:cs="Calibri"/>
        </w:rPr>
      </w:pPr>
    </w:p>
    <w:p>
      <w:pPr>
        <w:pStyle w:val="14"/>
        <w:jc w:val="both"/>
        <w:rPr>
          <w:del w:id="1762" w:author="shalu.megotia" w:date="2022-04-28T10:05:36Z"/>
          <w:rFonts w:cs="Calibri"/>
        </w:rPr>
      </w:pPr>
    </w:p>
    <w:p>
      <w:pPr>
        <w:pStyle w:val="14"/>
        <w:jc w:val="both"/>
        <w:rPr>
          <w:del w:id="1763" w:author="shalu.megotia" w:date="2022-04-28T10:05:36Z"/>
          <w:rFonts w:cs="Calibri"/>
        </w:rPr>
      </w:pPr>
    </w:p>
    <w:p>
      <w:pPr>
        <w:pStyle w:val="14"/>
        <w:jc w:val="both"/>
        <w:rPr>
          <w:del w:id="1764" w:author="shalu.megotia" w:date="2022-04-28T10:05:36Z"/>
          <w:rFonts w:cs="Calibri"/>
        </w:rPr>
      </w:pPr>
    </w:p>
    <w:p>
      <w:pPr>
        <w:pStyle w:val="14"/>
        <w:jc w:val="both"/>
        <w:rPr>
          <w:del w:id="1765" w:author="shalu.megotia" w:date="2022-04-28T10:05:36Z"/>
          <w:rFonts w:cs="Calibri"/>
        </w:rPr>
      </w:pPr>
    </w:p>
    <w:p>
      <w:pPr>
        <w:pStyle w:val="14"/>
        <w:jc w:val="both"/>
        <w:rPr>
          <w:del w:id="1766" w:author="shalu.megotia" w:date="2022-04-28T10:05:36Z"/>
          <w:rFonts w:cs="Calibri"/>
        </w:rPr>
      </w:pPr>
    </w:p>
    <w:p>
      <w:pPr>
        <w:pStyle w:val="14"/>
        <w:jc w:val="both"/>
        <w:rPr>
          <w:del w:id="1767" w:author="shalu.megotia" w:date="2022-04-28T10:05:36Z"/>
          <w:rFonts w:cs="Calibri"/>
        </w:rPr>
      </w:pPr>
    </w:p>
    <w:p>
      <w:pPr>
        <w:pStyle w:val="14"/>
        <w:jc w:val="both"/>
        <w:rPr>
          <w:del w:id="1768" w:author="shalu.megotia" w:date="2022-04-28T10:05:36Z"/>
          <w:rFonts w:cs="Calibri"/>
        </w:rPr>
      </w:pPr>
    </w:p>
    <w:p>
      <w:pPr>
        <w:pStyle w:val="14"/>
        <w:jc w:val="both"/>
        <w:rPr>
          <w:del w:id="1769" w:author="shalu.megotia" w:date="2022-04-28T10:05:36Z"/>
          <w:rFonts w:cs="Calibri"/>
        </w:rPr>
      </w:pPr>
    </w:p>
    <w:p>
      <w:pPr>
        <w:pStyle w:val="14"/>
        <w:jc w:val="both"/>
        <w:rPr>
          <w:del w:id="1770" w:author="shalu.megotia" w:date="2022-04-28T10:05:36Z"/>
          <w:rFonts w:cs="Calibri"/>
        </w:rPr>
      </w:pPr>
    </w:p>
    <w:p>
      <w:pPr>
        <w:pStyle w:val="3"/>
        <w:ind w:left="576" w:hanging="576"/>
        <w:jc w:val="both"/>
        <w:rPr>
          <w:rFonts w:asciiTheme="minorHAnsi" w:hAnsiTheme="minorHAnsi"/>
          <w:b/>
          <w:bCs/>
          <w:color w:val="auto"/>
          <w:sz w:val="22"/>
          <w:szCs w:val="22"/>
          <w:u w:val="single"/>
        </w:rPr>
      </w:pPr>
      <w:bookmarkStart w:id="4" w:name="_Toc7933"/>
      <w:bookmarkStart w:id="5" w:name="_Toc72191876"/>
      <w:bookmarkStart w:id="6" w:name="_Toc412890625"/>
      <w:r>
        <w:rPr>
          <w:rFonts w:asciiTheme="minorHAnsi" w:hAnsiTheme="minorHAnsi"/>
          <w:b/>
          <w:bCs/>
          <w:color w:val="auto"/>
          <w:sz w:val="22"/>
          <w:szCs w:val="22"/>
          <w:u w:val="single"/>
        </w:rPr>
        <w:t>Purpose of the Document</w:t>
      </w:r>
      <w:bookmarkEnd w:id="4"/>
      <w:bookmarkEnd w:id="5"/>
      <w:bookmarkEnd w:id="6"/>
    </w:p>
    <w:p>
      <w:pPr>
        <w:jc w:val="both"/>
        <w:rPr>
          <w:rStyle w:val="59"/>
          <w:rFonts w:asciiTheme="minorHAnsi" w:hAnsiTheme="minorHAnsi"/>
          <w:sz w:val="22"/>
        </w:rPr>
      </w:pPr>
      <w:r>
        <w:rPr>
          <w:rStyle w:val="59"/>
          <w:rFonts w:asciiTheme="minorHAnsi" w:hAnsiTheme="minorHAnsi"/>
          <w:sz w:val="22"/>
        </w:rPr>
        <w:t>The purpose of the FSD is to capture business processes and functionality carried out by Bandhan Bank for processing the Loan Applications and mapping it in CLO Application. This document communicates these business requirements in common terms to all stakeholders to ensure the product delivery meets the business objectives.</w:t>
      </w:r>
    </w:p>
    <w:p>
      <w:pPr>
        <w:jc w:val="both"/>
        <w:rPr>
          <w:rStyle w:val="59"/>
          <w:rFonts w:asciiTheme="minorHAnsi" w:hAnsiTheme="minorHAnsi"/>
          <w:sz w:val="22"/>
        </w:rPr>
      </w:pPr>
      <w:r>
        <w:rPr>
          <w:rStyle w:val="59"/>
          <w:rFonts w:asciiTheme="minorHAnsi" w:hAnsiTheme="minorHAnsi"/>
          <w:sz w:val="22"/>
        </w:rPr>
        <w:t>This document details the CLO requirements for all portfolios and is structured as below.  Also, this Document covers Corporate Portfolio details. It also specifies the customization requirements as identified during requirement analysis.</w:t>
      </w:r>
    </w:p>
    <w:p>
      <w:pPr>
        <w:pStyle w:val="58"/>
        <w:numPr>
          <w:ilvl w:val="0"/>
          <w:numId w:val="2"/>
        </w:numPr>
        <w:spacing w:after="120"/>
        <w:jc w:val="both"/>
        <w:rPr>
          <w:rStyle w:val="59"/>
          <w:rFonts w:asciiTheme="minorHAnsi" w:hAnsiTheme="minorHAnsi" w:eastAsiaTheme="minorHAnsi"/>
          <w:sz w:val="22"/>
        </w:rPr>
      </w:pPr>
      <w:r>
        <w:rPr>
          <w:rStyle w:val="59"/>
          <w:rFonts w:asciiTheme="minorHAnsi" w:hAnsiTheme="minorHAnsi"/>
          <w:sz w:val="22"/>
        </w:rPr>
        <w:t>Business Operations Setup – Presents a schematic for proposed flow of operational activities like credit, risk, ops and customer service functions at the centralized / de-centralized locations.</w:t>
      </w:r>
    </w:p>
    <w:p>
      <w:pPr>
        <w:pStyle w:val="58"/>
        <w:numPr>
          <w:ilvl w:val="0"/>
          <w:numId w:val="2"/>
        </w:numPr>
        <w:spacing w:after="120"/>
        <w:jc w:val="both"/>
        <w:rPr>
          <w:rStyle w:val="59"/>
          <w:rFonts w:asciiTheme="minorHAnsi" w:hAnsiTheme="minorHAnsi"/>
          <w:sz w:val="22"/>
        </w:rPr>
      </w:pPr>
      <w:r>
        <w:rPr>
          <w:rStyle w:val="59"/>
          <w:rFonts w:asciiTheme="minorHAnsi" w:hAnsiTheme="minorHAnsi"/>
          <w:sz w:val="22"/>
        </w:rPr>
        <w:t>Security – User management and security policy setup.</w:t>
      </w:r>
    </w:p>
    <w:p>
      <w:pPr>
        <w:pStyle w:val="58"/>
        <w:numPr>
          <w:ilvl w:val="0"/>
          <w:numId w:val="2"/>
        </w:numPr>
        <w:spacing w:after="120"/>
        <w:jc w:val="both"/>
        <w:rPr>
          <w:rStyle w:val="59"/>
          <w:rFonts w:asciiTheme="minorHAnsi" w:hAnsiTheme="minorHAnsi"/>
          <w:sz w:val="22"/>
        </w:rPr>
      </w:pPr>
      <w:r>
        <w:rPr>
          <w:rStyle w:val="59"/>
          <w:rFonts w:asciiTheme="minorHAnsi" w:hAnsiTheme="minorHAnsi"/>
          <w:sz w:val="22"/>
        </w:rPr>
        <w:t>Master Setup – This section captures requirements related to various master configurations required in CLO like Product Configuration (Portfolio; Facility), External Agency Master, Document Master.</w:t>
      </w:r>
    </w:p>
    <w:p>
      <w:pPr>
        <w:pStyle w:val="58"/>
        <w:numPr>
          <w:ilvl w:val="0"/>
          <w:numId w:val="2"/>
        </w:numPr>
        <w:spacing w:after="120"/>
        <w:jc w:val="both"/>
        <w:rPr>
          <w:rStyle w:val="59"/>
          <w:rFonts w:asciiTheme="minorHAnsi" w:hAnsiTheme="minorHAnsi"/>
          <w:sz w:val="22"/>
        </w:rPr>
      </w:pPr>
      <w:r>
        <w:rPr>
          <w:rStyle w:val="59"/>
          <w:rFonts w:asciiTheme="minorHAnsi" w:hAnsiTheme="minorHAnsi"/>
          <w:sz w:val="22"/>
        </w:rPr>
        <w:t>Workflow Setup – Describes various aspects related to workflow configuration.</w:t>
      </w:r>
    </w:p>
    <w:p>
      <w:pPr>
        <w:pStyle w:val="58"/>
        <w:numPr>
          <w:ilvl w:val="0"/>
          <w:numId w:val="2"/>
        </w:numPr>
        <w:spacing w:after="120"/>
        <w:jc w:val="both"/>
        <w:rPr>
          <w:rStyle w:val="59"/>
          <w:rFonts w:asciiTheme="minorHAnsi" w:hAnsiTheme="minorHAnsi"/>
          <w:sz w:val="22"/>
        </w:rPr>
      </w:pPr>
      <w:r>
        <w:rPr>
          <w:rStyle w:val="59"/>
          <w:rFonts w:asciiTheme="minorHAnsi" w:hAnsiTheme="minorHAnsi"/>
          <w:sz w:val="22"/>
        </w:rPr>
        <w:t>Business Process for each workflow stage with detailed business requirements, mapping of these to the product (configuration / customization).</w:t>
      </w:r>
    </w:p>
    <w:p>
      <w:pPr>
        <w:pStyle w:val="58"/>
        <w:numPr>
          <w:ilvl w:val="0"/>
          <w:numId w:val="2"/>
        </w:numPr>
        <w:spacing w:after="120"/>
        <w:jc w:val="both"/>
        <w:rPr>
          <w:rStyle w:val="59"/>
          <w:rFonts w:asciiTheme="minorHAnsi" w:hAnsiTheme="minorHAnsi"/>
          <w:sz w:val="22"/>
        </w:rPr>
      </w:pPr>
      <w:r>
        <w:rPr>
          <w:rStyle w:val="59"/>
          <w:rFonts w:asciiTheme="minorHAnsi" w:hAnsiTheme="minorHAnsi"/>
          <w:sz w:val="22"/>
        </w:rPr>
        <w:t>Existing Reports – List of reports to be printed during originations process.</w:t>
      </w:r>
    </w:p>
    <w:p>
      <w:pPr>
        <w:pStyle w:val="58"/>
        <w:numPr>
          <w:ilvl w:val="0"/>
          <w:numId w:val="2"/>
        </w:numPr>
        <w:spacing w:after="120"/>
        <w:jc w:val="both"/>
        <w:rPr>
          <w:rStyle w:val="59"/>
          <w:rFonts w:asciiTheme="minorHAnsi" w:hAnsiTheme="minorHAnsi"/>
          <w:sz w:val="22"/>
        </w:rPr>
      </w:pPr>
      <w:r>
        <w:rPr>
          <w:rStyle w:val="59"/>
          <w:rFonts w:asciiTheme="minorHAnsi" w:hAnsiTheme="minorHAnsi"/>
          <w:sz w:val="22"/>
        </w:rPr>
        <w:t>Letter Templates – List of letters to be printed during originations process.</w:t>
      </w:r>
    </w:p>
    <w:p>
      <w:pPr>
        <w:pStyle w:val="58"/>
        <w:numPr>
          <w:ilvl w:val="0"/>
          <w:numId w:val="2"/>
        </w:numPr>
        <w:spacing w:after="120"/>
        <w:jc w:val="both"/>
        <w:rPr>
          <w:rStyle w:val="59"/>
          <w:rFonts w:asciiTheme="minorHAnsi" w:hAnsiTheme="minorHAnsi"/>
          <w:sz w:val="22"/>
        </w:rPr>
      </w:pPr>
      <w:r>
        <w:rPr>
          <w:rStyle w:val="59"/>
          <w:rFonts w:asciiTheme="minorHAnsi" w:hAnsiTheme="minorHAnsi"/>
          <w:sz w:val="22"/>
        </w:rPr>
        <w:t>Email &amp; SMS Templates – List of outgoing emails &amp; SMS during originations process.</w:t>
      </w:r>
    </w:p>
    <w:p>
      <w:pPr>
        <w:pStyle w:val="14"/>
        <w:jc w:val="both"/>
        <w:rPr>
          <w:rFonts w:cs="Calibri"/>
        </w:rPr>
      </w:pPr>
    </w:p>
    <w:p>
      <w:pPr>
        <w:ind w:left="440" w:leftChars="200"/>
        <w:jc w:val="both"/>
        <w:rPr>
          <w:rFonts w:cs="Calibri"/>
        </w:rPr>
      </w:pPr>
    </w:p>
    <w:p>
      <w:pPr>
        <w:ind w:left="440" w:leftChars="200"/>
        <w:jc w:val="both"/>
        <w:rPr>
          <w:rFonts w:cs="Calibri"/>
        </w:rPr>
      </w:pPr>
    </w:p>
    <w:p>
      <w:pPr>
        <w:ind w:left="440" w:leftChars="200"/>
        <w:jc w:val="both"/>
        <w:rPr>
          <w:rFonts w:cs="Calibri"/>
        </w:rPr>
      </w:pPr>
    </w:p>
    <w:p>
      <w:pPr>
        <w:ind w:left="440" w:leftChars="200"/>
        <w:jc w:val="both"/>
        <w:rPr>
          <w:rFonts w:cs="Calibri"/>
        </w:rPr>
      </w:pPr>
    </w:p>
    <w:p>
      <w:pPr>
        <w:ind w:left="440" w:leftChars="200"/>
        <w:jc w:val="both"/>
        <w:rPr>
          <w:rFonts w:cs="Calibri"/>
        </w:rPr>
      </w:pPr>
    </w:p>
    <w:p>
      <w:pPr>
        <w:ind w:left="440" w:leftChars="200"/>
        <w:jc w:val="both"/>
        <w:rPr>
          <w:rFonts w:cs="Calibri"/>
        </w:rPr>
      </w:pPr>
    </w:p>
    <w:p>
      <w:pPr>
        <w:ind w:left="440" w:leftChars="200"/>
        <w:jc w:val="both"/>
        <w:rPr>
          <w:rFonts w:cs="Calibri"/>
        </w:rPr>
      </w:pPr>
    </w:p>
    <w:p>
      <w:pPr>
        <w:ind w:left="440" w:leftChars="200"/>
        <w:jc w:val="both"/>
        <w:rPr>
          <w:rFonts w:cs="Calibri"/>
        </w:rPr>
      </w:pPr>
    </w:p>
    <w:p>
      <w:pPr>
        <w:ind w:left="440" w:leftChars="200"/>
        <w:jc w:val="both"/>
        <w:rPr>
          <w:rFonts w:cs="Calibri"/>
        </w:rPr>
      </w:pPr>
    </w:p>
    <w:p>
      <w:pPr>
        <w:ind w:left="440" w:leftChars="200"/>
        <w:jc w:val="both"/>
        <w:rPr>
          <w:rFonts w:cs="Calibri"/>
        </w:rPr>
      </w:pPr>
    </w:p>
    <w:p>
      <w:pPr>
        <w:ind w:left="440" w:leftChars="200"/>
        <w:jc w:val="both"/>
        <w:rPr>
          <w:rFonts w:cs="Calibri"/>
        </w:rPr>
      </w:pPr>
    </w:p>
    <w:p>
      <w:pPr>
        <w:ind w:left="440" w:leftChars="200"/>
        <w:jc w:val="both"/>
        <w:rPr>
          <w:rFonts w:cs="Calibri"/>
        </w:rPr>
      </w:pPr>
    </w:p>
    <w:p>
      <w:pPr>
        <w:ind w:left="440" w:leftChars="200"/>
        <w:jc w:val="both"/>
        <w:rPr>
          <w:rFonts w:cs="Calibri"/>
        </w:rPr>
      </w:pPr>
    </w:p>
    <w:p>
      <w:pPr>
        <w:ind w:left="440" w:leftChars="200"/>
        <w:jc w:val="both"/>
        <w:rPr>
          <w:rFonts w:cs="Calibri"/>
        </w:rPr>
      </w:pPr>
    </w:p>
    <w:p>
      <w:pPr>
        <w:ind w:left="440" w:leftChars="200"/>
        <w:jc w:val="both"/>
        <w:rPr>
          <w:rFonts w:cs="Calibri"/>
        </w:rPr>
      </w:pPr>
    </w:p>
    <w:p>
      <w:pPr>
        <w:ind w:left="440" w:leftChars="200"/>
        <w:jc w:val="both"/>
        <w:rPr>
          <w:rFonts w:cs="Calibri"/>
        </w:rPr>
      </w:pPr>
    </w:p>
    <w:p>
      <w:pPr>
        <w:ind w:left="440" w:leftChars="200"/>
        <w:jc w:val="both"/>
        <w:rPr>
          <w:rFonts w:cs="Calibri"/>
        </w:rPr>
      </w:pPr>
    </w:p>
    <w:p>
      <w:pPr>
        <w:ind w:left="440" w:leftChars="200"/>
        <w:jc w:val="both"/>
        <w:rPr>
          <w:rFonts w:cs="Calibri"/>
        </w:rPr>
      </w:pPr>
    </w:p>
    <w:p>
      <w:pPr>
        <w:ind w:left="440" w:leftChars="200"/>
        <w:jc w:val="both"/>
        <w:rPr>
          <w:rFonts w:cs="Calibri"/>
        </w:rPr>
      </w:pPr>
    </w:p>
    <w:p>
      <w:pPr>
        <w:jc w:val="both"/>
        <w:rPr>
          <w:rFonts w:cs="Calibri"/>
        </w:rPr>
      </w:pPr>
    </w:p>
    <w:p>
      <w:pPr>
        <w:rPr>
          <w:ins w:id="1771" w:author="shalu.megotia" w:date="2022-04-28T10:05:36Z"/>
        </w:rPr>
      </w:pPr>
      <w:ins w:id="1772" w:author="shalu.megotia" w:date="2022-04-28T10:05:36Z">
        <w:bookmarkStart w:id="7" w:name="_Toc10528"/>
        <w:bookmarkStart w:id="8" w:name="_Toc72191877"/>
        <w:bookmarkStart w:id="9" w:name="_Toc412890626"/>
        <w:r>
          <w:rPr/>
          <w:drawing>
            <wp:anchor distT="0" distB="0" distL="114300" distR="114300" simplePos="0" relativeHeight="251664384" behindDoc="0" locked="0" layoutInCell="1" allowOverlap="1">
              <wp:simplePos x="0" y="0"/>
              <wp:positionH relativeFrom="margin">
                <wp:posOffset>3162300</wp:posOffset>
              </wp:positionH>
              <wp:positionV relativeFrom="paragraph">
                <wp:posOffset>162560</wp:posOffset>
              </wp:positionV>
              <wp:extent cx="2257425" cy="1184275"/>
              <wp:effectExtent l="0" t="0" r="9525" b="15875"/>
              <wp:wrapNone/>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7425" cy="1184462"/>
                      </a:xfrm>
                      <a:prstGeom prst="rect">
                        <a:avLst/>
                      </a:prstGeom>
                    </pic:spPr>
                  </pic:pic>
                </a:graphicData>
              </a:graphic>
            </wp:anchor>
          </w:drawing>
        </w:r>
      </w:ins>
    </w:p>
    <w:p>
      <w:pPr>
        <w:rPr>
          <w:ins w:id="1774" w:author="shalu.megotia" w:date="2022-04-28T10:05:36Z"/>
        </w:rPr>
      </w:pPr>
      <w:ins w:id="1775" w:author="shalu.megotia" w:date="2022-04-28T10:05:36Z">
        <w:r>
          <w:rPr/>
          <w:drawing>
            <wp:inline distT="0" distB="0" distL="0" distR="0">
              <wp:extent cx="2781935" cy="1206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833698" cy="1229073"/>
                      </a:xfrm>
                      <a:prstGeom prst="rect">
                        <a:avLst/>
                      </a:prstGeom>
                      <a:noFill/>
                      <a:ln>
                        <a:noFill/>
                      </a:ln>
                    </pic:spPr>
                  </pic:pic>
                </a:graphicData>
              </a:graphic>
            </wp:inline>
          </w:drawing>
        </w:r>
      </w:ins>
    </w:p>
    <w:p>
      <w:pPr>
        <w:rPr>
          <w:ins w:id="1777" w:author="shalu.megotia" w:date="2022-04-28T10:05:36Z"/>
        </w:rPr>
      </w:pPr>
      <w:ins w:id="1778" w:author="shalu.megotia" w:date="2022-04-28T10:05:36Z">
        <w:r>
          <w:rPr/>
          <w:t xml:space="preserve">                                                                                    </w:t>
        </w:r>
      </w:ins>
    </w:p>
    <w:p>
      <w:pPr>
        <w:ind w:firstLine="720"/>
        <w:rPr>
          <w:ins w:id="1779" w:author="shalu.megotia" w:date="2022-04-28T10:05:36Z"/>
          <w:rFonts w:eastAsia="Times New Roman" w:cs="Times New Roman"/>
          <w:b/>
          <w:bCs/>
          <w:color w:val="C00000"/>
        </w:rPr>
      </w:pPr>
    </w:p>
    <w:p>
      <w:pPr>
        <w:ind w:firstLine="720"/>
        <w:rPr>
          <w:ins w:id="1780" w:author="shalu.megotia" w:date="2022-04-28T10:05:36Z"/>
          <w:rFonts w:eastAsia="Times New Roman" w:cs="Times New Roman"/>
          <w:b/>
          <w:bCs/>
          <w:color w:val="C00000"/>
        </w:rPr>
      </w:pPr>
    </w:p>
    <w:p>
      <w:pPr>
        <w:ind w:firstLine="720"/>
        <w:rPr>
          <w:ins w:id="1781" w:author="shalu.megotia" w:date="2022-04-28T10:05:36Z"/>
          <w:rFonts w:eastAsia="Times New Roman" w:cs="Times New Roman"/>
          <w:b/>
          <w:bCs/>
          <w:color w:val="C00000"/>
        </w:rPr>
      </w:pPr>
    </w:p>
    <w:p>
      <w:pPr>
        <w:ind w:firstLine="720"/>
        <w:rPr>
          <w:ins w:id="1782" w:author="shalu.megotia" w:date="2022-04-28T10:05:36Z"/>
          <w:rFonts w:eastAsia="Times New Roman" w:cs="Times New Roman"/>
          <w:b/>
          <w:bCs/>
          <w:color w:val="C00000"/>
        </w:rPr>
      </w:pPr>
    </w:p>
    <w:p>
      <w:pPr>
        <w:ind w:firstLine="720"/>
        <w:rPr>
          <w:ins w:id="1783" w:author="shalu.megotia" w:date="2022-04-28T10:05:36Z"/>
          <w:rFonts w:eastAsia="Times New Roman" w:cs="Times New Roman"/>
          <w:b/>
          <w:bCs/>
          <w:color w:val="C00000"/>
        </w:rPr>
      </w:pPr>
    </w:p>
    <w:p>
      <w:pPr>
        <w:ind w:firstLine="720"/>
        <w:rPr>
          <w:ins w:id="1784" w:author="shalu.megotia" w:date="2022-04-28T10:05:36Z"/>
          <w:rFonts w:eastAsia="Times New Roman" w:cs="Times New Roman"/>
          <w:b/>
          <w:bCs/>
          <w:color w:val="C00000"/>
        </w:rPr>
      </w:pPr>
    </w:p>
    <w:p>
      <w:pPr>
        <w:ind w:firstLine="720"/>
        <w:rPr>
          <w:ins w:id="1785" w:author="shalu.megotia" w:date="2022-04-28T10:05:36Z"/>
          <w:rFonts w:eastAsia="Times New Roman" w:cs="Times New Roman"/>
          <w:b/>
          <w:bCs/>
          <w:color w:val="C00000"/>
        </w:rPr>
      </w:pPr>
      <w:ins w:id="1786" w:author="shalu.megotia" w:date="2022-04-28T10:05:36Z">
        <w:r>
          <w:rPr>
            <w:rFonts w:eastAsia="Times New Roman" w:cs="Times New Roman"/>
            <w:b/>
            <w:bCs/>
            <w:color w:val="C00000"/>
          </w:rPr>
          <w:tab/>
        </w:r>
      </w:ins>
    </w:p>
    <w:p>
      <w:pPr>
        <w:ind w:firstLine="720"/>
        <w:jc w:val="center"/>
        <w:rPr>
          <w:ins w:id="1787" w:author="shalu.megotia" w:date="2022-04-28T10:05:36Z"/>
          <w:rFonts w:eastAsia="Times New Roman" w:cs="Times New Roman"/>
          <w:b/>
          <w:bCs/>
          <w:color w:val="C00000"/>
          <w:sz w:val="40"/>
          <w:szCs w:val="40"/>
        </w:rPr>
      </w:pPr>
      <w:ins w:id="1788" w:author="shalu.megotia" w:date="2022-04-28T10:05:36Z">
        <w:r>
          <w:rPr>
            <w:rFonts w:eastAsia="Times New Roman" w:cs="Times New Roman"/>
            <w:b/>
            <w:bCs/>
            <w:color w:val="C00000"/>
            <w:sz w:val="40"/>
            <w:szCs w:val="40"/>
          </w:rPr>
          <w:t>FUNCTIONAL SPECIFICATION DOCUMENT</w:t>
        </w:r>
      </w:ins>
    </w:p>
    <w:p>
      <w:pPr>
        <w:jc w:val="center"/>
        <w:rPr>
          <w:ins w:id="1789" w:author="shalu.megotia" w:date="2022-04-28T10:05:36Z"/>
          <w:rFonts w:eastAsia="Times New Roman" w:cs="Times New Roman"/>
          <w:b/>
          <w:bCs/>
          <w:color w:val="C00000"/>
          <w:sz w:val="40"/>
          <w:szCs w:val="40"/>
        </w:rPr>
      </w:pPr>
      <w:ins w:id="1790" w:author="shalu.megotia" w:date="2022-04-28T10:05:36Z">
        <w:r>
          <w:rPr>
            <w:rFonts w:eastAsia="Times New Roman" w:cs="Times New Roman"/>
            <w:b/>
            <w:bCs/>
            <w:color w:val="C00000"/>
            <w:sz w:val="40"/>
            <w:szCs w:val="40"/>
          </w:rPr>
          <w:t>FOR</w:t>
        </w:r>
      </w:ins>
    </w:p>
    <w:p>
      <w:pPr>
        <w:ind w:firstLine="720"/>
        <w:jc w:val="center"/>
        <w:rPr>
          <w:ins w:id="1791" w:author="shalu.megotia" w:date="2022-04-28T10:05:36Z"/>
          <w:rFonts w:eastAsia="Times New Roman" w:cs="Times New Roman"/>
          <w:b/>
          <w:bCs/>
          <w:color w:val="C00000"/>
          <w:sz w:val="40"/>
          <w:szCs w:val="40"/>
        </w:rPr>
      </w:pPr>
      <w:ins w:id="1792" w:author="shalu.megotia" w:date="2022-04-28T10:05:36Z">
        <w:r>
          <w:rPr>
            <w:rFonts w:eastAsia="Times New Roman" w:cs="Times New Roman"/>
            <w:b/>
            <w:bCs/>
            <w:color w:val="C00000"/>
            <w:sz w:val="40"/>
            <w:szCs w:val="40"/>
          </w:rPr>
          <w:t>CORPORATE LOAN ORIGINATION SYSTEM v1.7</w:t>
        </w:r>
      </w:ins>
    </w:p>
    <w:p>
      <w:pPr>
        <w:ind w:left="2880" w:firstLine="720"/>
        <w:rPr>
          <w:ins w:id="1793" w:author="shalu.megotia" w:date="2022-04-28T10:05:36Z"/>
          <w:rFonts w:eastAsia="Times New Roman" w:cs="Times New Roman"/>
          <w:b/>
          <w:bCs/>
          <w:color w:val="C00000"/>
        </w:rPr>
      </w:pPr>
      <w:ins w:id="1794" w:author="shalu.megotia" w:date="2022-04-28T10:05:36Z">
        <w:r>
          <w:rPr>
            <w:rFonts w:eastAsia="Times New Roman" w:cs="Times New Roman"/>
            <w:b/>
            <w:bCs/>
            <w:color w:val="C00000"/>
          </w:rPr>
          <w:t xml:space="preserve">        </w:t>
        </w:r>
      </w:ins>
    </w:p>
    <w:p>
      <w:pPr>
        <w:ind w:left="2880" w:firstLine="720"/>
        <w:rPr>
          <w:ins w:id="1795" w:author="shalu.megotia" w:date="2022-04-28T10:05:36Z"/>
          <w:rFonts w:eastAsia="Times New Roman" w:cs="Times New Roman"/>
          <w:b/>
          <w:bCs/>
          <w:color w:val="C00000"/>
        </w:rPr>
      </w:pPr>
    </w:p>
    <w:p>
      <w:pPr>
        <w:ind w:firstLine="720"/>
        <w:rPr>
          <w:ins w:id="1796" w:author="shalu.megotia" w:date="2022-04-28T10:05:36Z"/>
          <w:rFonts w:eastAsia="Times New Roman" w:cs="Times New Roman"/>
          <w:b/>
          <w:bCs/>
          <w:color w:val="C00000"/>
        </w:rPr>
      </w:pPr>
      <w:ins w:id="1797" w:author="shalu.megotia" w:date="2022-04-28T10:05:36Z">
        <w:r>
          <w:rPr>
            <w:rFonts w:eastAsia="Times New Roman" w:cs="Times New Roman"/>
            <w:b/>
            <w:bCs/>
            <w:color w:val="C00000"/>
          </w:rPr>
          <w:t xml:space="preserve">           </w:t>
        </w:r>
      </w:ins>
      <w:ins w:id="1798" w:author="shalu.megotia" w:date="2022-04-28T10:05:36Z">
        <w:r>
          <w:rPr>
            <w:rFonts w:eastAsia="Times New Roman" w:cs="Times New Roman"/>
            <w:b/>
            <w:bCs/>
            <w:color w:val="C00000"/>
          </w:rPr>
          <w:tab/>
        </w:r>
      </w:ins>
      <w:ins w:id="1799" w:author="shalu.megotia" w:date="2022-04-28T10:05:36Z">
        <w:r>
          <w:rPr>
            <w:rFonts w:eastAsia="Times New Roman" w:cs="Times New Roman"/>
            <w:b/>
            <w:bCs/>
            <w:color w:val="C00000"/>
          </w:rPr>
          <w:tab/>
        </w:r>
      </w:ins>
    </w:p>
    <w:p>
      <w:pPr>
        <w:ind w:left="720" w:firstLine="720"/>
        <w:rPr>
          <w:ins w:id="1800" w:author="shalu.megotia" w:date="2022-04-28T10:05:36Z"/>
          <w:rFonts w:eastAsia="Times New Roman" w:cs="Times New Roman"/>
          <w:b/>
          <w:bCs/>
          <w:color w:val="C00000"/>
        </w:rPr>
      </w:pPr>
    </w:p>
    <w:p>
      <w:pPr>
        <w:ind w:left="720" w:firstLine="720"/>
        <w:rPr>
          <w:ins w:id="1801" w:author="shalu.megotia" w:date="2022-04-28T10:05:36Z"/>
          <w:rFonts w:eastAsia="Times New Roman" w:cs="Times New Roman"/>
          <w:b/>
          <w:bCs/>
          <w:color w:val="C00000"/>
        </w:rPr>
      </w:pPr>
    </w:p>
    <w:p>
      <w:pPr>
        <w:ind w:left="720" w:firstLine="720"/>
        <w:rPr>
          <w:ins w:id="1802" w:author="shalu.megotia" w:date="2022-04-28T10:05:36Z"/>
          <w:rFonts w:eastAsia="Times New Roman" w:cs="Times New Roman"/>
          <w:b/>
          <w:bCs/>
          <w:color w:val="C00000"/>
        </w:rPr>
      </w:pPr>
    </w:p>
    <w:p>
      <w:pPr>
        <w:ind w:left="720" w:firstLine="720"/>
        <w:rPr>
          <w:ins w:id="1803" w:author="shalu.megotia" w:date="2022-04-28T10:05:36Z"/>
          <w:rFonts w:eastAsia="Times New Roman" w:cs="Times New Roman"/>
          <w:b/>
          <w:bCs/>
          <w:color w:val="C00000"/>
        </w:rPr>
      </w:pPr>
    </w:p>
    <w:p>
      <w:pPr>
        <w:ind w:left="720" w:firstLine="720"/>
        <w:rPr>
          <w:ins w:id="1804" w:author="shalu.megotia" w:date="2022-04-28T10:05:36Z"/>
          <w:rFonts w:eastAsia="Times New Roman" w:cs="Times New Roman"/>
          <w:b/>
          <w:bCs/>
          <w:color w:val="C00000"/>
        </w:rPr>
      </w:pPr>
    </w:p>
    <w:p>
      <w:pPr>
        <w:ind w:left="720" w:firstLine="720"/>
        <w:rPr>
          <w:ins w:id="1805" w:author="shalu.megotia" w:date="2022-04-28T10:05:36Z"/>
          <w:rFonts w:eastAsia="Times New Roman" w:cs="Times New Roman"/>
          <w:b/>
          <w:bCs/>
          <w:color w:val="C00000"/>
        </w:rPr>
      </w:pPr>
    </w:p>
    <w:p>
      <w:pPr>
        <w:ind w:left="720" w:firstLine="720"/>
        <w:rPr>
          <w:ins w:id="1806" w:author="shalu.megotia" w:date="2022-04-28T10:05:36Z"/>
          <w:rFonts w:eastAsia="Times New Roman" w:cs="Times New Roman"/>
          <w:b/>
          <w:bCs/>
          <w:color w:val="C00000"/>
        </w:rPr>
      </w:pPr>
    </w:p>
    <w:p>
      <w:pPr>
        <w:ind w:left="720" w:firstLine="720"/>
        <w:rPr>
          <w:ins w:id="1807" w:author="shalu.megotia" w:date="2022-04-28T10:05:36Z"/>
          <w:rFonts w:eastAsia="Times New Roman" w:cs="Times New Roman"/>
          <w:b/>
          <w:bCs/>
          <w:color w:val="C00000"/>
        </w:rPr>
      </w:pPr>
    </w:p>
    <w:p>
      <w:pPr>
        <w:ind w:left="720" w:firstLine="720"/>
        <w:rPr>
          <w:ins w:id="1808" w:author="shalu.megotia" w:date="2022-04-28T10:05:36Z"/>
          <w:rFonts w:eastAsia="Times New Roman" w:cs="Times New Roman"/>
          <w:b/>
          <w:bCs/>
          <w:color w:val="C00000"/>
        </w:rPr>
      </w:pPr>
    </w:p>
    <w:p>
      <w:pPr>
        <w:ind w:left="720" w:firstLine="720"/>
        <w:rPr>
          <w:ins w:id="1809" w:author="shalu.megotia" w:date="2022-04-28T10:05:36Z"/>
          <w:rFonts w:eastAsia="Times New Roman" w:cs="Times New Roman"/>
          <w:b/>
          <w:bCs/>
          <w:color w:val="C00000"/>
        </w:rPr>
      </w:pPr>
    </w:p>
    <w:p>
      <w:pPr>
        <w:ind w:left="720" w:firstLine="720"/>
        <w:rPr>
          <w:ins w:id="1810" w:author="shalu.megotia" w:date="2022-04-28T10:05:36Z"/>
          <w:rFonts w:eastAsia="Times New Roman" w:cs="Times New Roman"/>
          <w:b/>
          <w:bCs/>
          <w:color w:val="C00000"/>
        </w:rPr>
      </w:pPr>
    </w:p>
    <w:p>
      <w:pPr>
        <w:ind w:left="720" w:firstLine="720"/>
        <w:rPr>
          <w:ins w:id="1811" w:author="shalu.megotia" w:date="2022-04-28T10:05:36Z"/>
          <w:rFonts w:eastAsia="Times New Roman" w:cs="Times New Roman"/>
          <w:b/>
          <w:bCs/>
          <w:color w:val="C00000"/>
        </w:rPr>
      </w:pPr>
    </w:p>
    <w:p>
      <w:pPr>
        <w:ind w:left="720" w:firstLine="720"/>
        <w:rPr>
          <w:ins w:id="1812" w:author="shalu.megotia" w:date="2022-04-28T10:05:36Z"/>
          <w:rFonts w:eastAsia="Times New Roman" w:cs="Times New Roman"/>
          <w:b/>
          <w:bCs/>
          <w:color w:val="C00000"/>
        </w:rPr>
      </w:pPr>
    </w:p>
    <w:p>
      <w:pPr>
        <w:ind w:left="720" w:firstLine="720"/>
        <w:rPr>
          <w:ins w:id="1813" w:author="shalu.megotia" w:date="2022-04-28T10:05:36Z"/>
          <w:rFonts w:eastAsia="Times New Roman" w:cs="Times New Roman"/>
          <w:b/>
          <w:bCs/>
          <w:color w:val="C00000"/>
        </w:rPr>
      </w:pPr>
    </w:p>
    <w:p>
      <w:pPr>
        <w:ind w:left="720" w:firstLine="720"/>
        <w:rPr>
          <w:ins w:id="1814" w:author="shalu.megotia" w:date="2022-04-28T10:05:36Z"/>
          <w:rFonts w:eastAsia="Times New Roman" w:cs="Times New Roman"/>
          <w:b/>
          <w:bCs/>
          <w:color w:val="C00000"/>
        </w:rPr>
      </w:pPr>
    </w:p>
    <w:p>
      <w:pPr>
        <w:ind w:left="720" w:firstLine="720"/>
        <w:rPr>
          <w:ins w:id="1815" w:author="shalu.megotia" w:date="2022-04-28T10:05:36Z"/>
          <w:rFonts w:eastAsia="Times New Roman" w:cs="Times New Roman"/>
          <w:b/>
          <w:bCs/>
          <w:color w:val="C00000"/>
        </w:rPr>
      </w:pPr>
    </w:p>
    <w:p>
      <w:pPr>
        <w:ind w:left="720" w:firstLine="720"/>
        <w:rPr>
          <w:ins w:id="1816" w:author="shalu.megotia" w:date="2022-04-28T10:05:36Z"/>
          <w:rFonts w:eastAsia="Times New Roman" w:cs="Times New Roman"/>
          <w:b/>
          <w:bCs/>
          <w:color w:val="C00000"/>
        </w:rPr>
      </w:pPr>
    </w:p>
    <w:p>
      <w:pPr>
        <w:ind w:left="720" w:firstLine="720"/>
        <w:rPr>
          <w:ins w:id="1817" w:author="shalu.megotia" w:date="2022-04-28T10:05:36Z"/>
          <w:rFonts w:eastAsia="Times New Roman" w:cs="Times New Roman"/>
          <w:b/>
          <w:bCs/>
          <w:color w:val="C00000"/>
        </w:rPr>
      </w:pPr>
    </w:p>
    <w:p>
      <w:pPr>
        <w:ind w:left="720" w:firstLine="720"/>
        <w:rPr>
          <w:ins w:id="1818" w:author="shalu.megotia" w:date="2022-04-28T10:05:36Z"/>
          <w:rFonts w:eastAsia="Times New Roman" w:cs="Times New Roman"/>
          <w:b/>
          <w:bCs/>
          <w:color w:val="C00000"/>
        </w:rPr>
      </w:pPr>
    </w:p>
    <w:p>
      <w:pPr>
        <w:ind w:left="720" w:firstLine="720"/>
        <w:rPr>
          <w:ins w:id="1819" w:author="shalu.megotia" w:date="2022-04-28T10:05:36Z"/>
          <w:rFonts w:eastAsia="Times New Roman" w:cs="Times New Roman"/>
          <w:b/>
          <w:bCs/>
          <w:color w:val="C00000"/>
        </w:rPr>
      </w:pPr>
    </w:p>
    <w:p>
      <w:pPr>
        <w:ind w:left="720" w:firstLine="720"/>
        <w:rPr>
          <w:ins w:id="1820" w:author="shalu.megotia" w:date="2022-04-28T10:05:36Z"/>
          <w:rFonts w:eastAsia="Times New Roman" w:cs="Times New Roman"/>
          <w:b/>
          <w:bCs/>
          <w:color w:val="C00000"/>
        </w:rPr>
      </w:pPr>
    </w:p>
    <w:p>
      <w:pPr>
        <w:ind w:left="720" w:firstLine="720"/>
        <w:rPr>
          <w:ins w:id="1821" w:author="shalu.megotia" w:date="2022-04-28T10:05:36Z"/>
          <w:rFonts w:eastAsia="Times New Roman" w:cs="Times New Roman"/>
          <w:b/>
          <w:bCs/>
          <w:color w:val="C00000"/>
        </w:rPr>
      </w:pPr>
    </w:p>
    <w:p>
      <w:pPr>
        <w:ind w:left="720" w:firstLine="720"/>
        <w:rPr>
          <w:ins w:id="1822" w:author="shalu.megotia" w:date="2022-04-28T10:05:36Z"/>
          <w:rFonts w:eastAsia="Times New Roman" w:cs="Times New Roman"/>
          <w:b/>
          <w:bCs/>
          <w:color w:val="C00000"/>
        </w:rPr>
      </w:pPr>
    </w:p>
    <w:p>
      <w:pPr>
        <w:rPr>
          <w:ins w:id="1823" w:author="shalu.megotia" w:date="2022-04-28T10:05:36Z"/>
          <w:rFonts w:eastAsia="Times New Roman" w:cs="Times New Roman"/>
          <w:b/>
          <w:bCs/>
          <w:color w:val="C00000"/>
        </w:rPr>
      </w:pPr>
    </w:p>
    <w:p>
      <w:pPr>
        <w:rPr>
          <w:ins w:id="1824" w:author="shalu.megotia" w:date="2022-04-28T10:05:36Z"/>
          <w:rFonts w:eastAsia="Times New Roman" w:cs="Times New Roman"/>
          <w:b/>
          <w:bCs/>
          <w:color w:val="C00000"/>
        </w:rPr>
      </w:pPr>
    </w:p>
    <w:p>
      <w:pPr>
        <w:rPr>
          <w:ins w:id="1825" w:author="shalu.megotia" w:date="2022-04-28T10:05:36Z"/>
          <w:rFonts w:eastAsia="Times New Roman" w:cs="Times New Roman"/>
          <w:b/>
          <w:bCs/>
          <w:color w:val="C00000"/>
        </w:rPr>
      </w:pPr>
    </w:p>
    <w:p>
      <w:pPr>
        <w:pageBreakBefore/>
        <w:jc w:val="both"/>
        <w:rPr>
          <w:ins w:id="1826" w:author="shalu.megotia" w:date="2022-04-28T10:05:36Z"/>
          <w:rFonts w:cs="Arial"/>
          <w:b/>
          <w:u w:val="single"/>
        </w:rPr>
      </w:pPr>
      <w:ins w:id="1827" w:author="shalu.megotia" w:date="2022-04-28T10:05:36Z">
        <w:r>
          <w:rPr>
            <w:rFonts w:cs="Arial"/>
            <w:b/>
            <w:u w:val="single"/>
          </w:rPr>
          <w:t>Requirement Signoff</w:t>
        </w:r>
      </w:ins>
    </w:p>
    <w:p>
      <w:pPr>
        <w:jc w:val="both"/>
        <w:rPr>
          <w:ins w:id="1828" w:author="shalu.megotia" w:date="2022-04-28T10:05:36Z"/>
          <w:rFonts w:cs="Arial"/>
          <w:iCs/>
        </w:rPr>
      </w:pPr>
      <w:ins w:id="1829" w:author="shalu.megotia" w:date="2022-04-28T10:05:36Z">
        <w:r>
          <w:rPr>
            <w:rFonts w:cs="Arial"/>
            <w:iCs/>
          </w:rPr>
          <w:t xml:space="preserve">As a key stakeholder of this project, I accept that this Document defines my requirements for this project in terms of key deliverables, constraints. This sign-off is an agreement on requirements. </w:t>
        </w:r>
      </w:ins>
    </w:p>
    <w:p>
      <w:pPr>
        <w:jc w:val="both"/>
        <w:rPr>
          <w:ins w:id="1830" w:author="shalu.megotia" w:date="2022-04-28T10:05:36Z"/>
          <w:rFonts w:cs="Arial"/>
          <w:iCs/>
        </w:rPr>
      </w:pPr>
    </w:p>
    <w:tbl>
      <w:tblPr>
        <w:tblStyle w:val="12"/>
        <w:tblW w:w="9639"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
        <w:gridCol w:w="2652"/>
        <w:gridCol w:w="2693"/>
        <w:gridCol w:w="2268"/>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ins w:id="1831" w:author="shalu.megotia" w:date="2022-04-28T10:05:36Z"/>
        </w:trPr>
        <w:tc>
          <w:tcPr>
            <w:tcW w:w="467" w:type="dxa"/>
            <w:shd w:val="clear" w:color="auto" w:fill="D9D9D9"/>
            <w:vAlign w:val="center"/>
          </w:tcPr>
          <w:p>
            <w:pPr>
              <w:jc w:val="center"/>
              <w:rPr>
                <w:ins w:id="1832" w:author="shalu.megotia" w:date="2022-04-28T10:05:36Z"/>
                <w:rFonts w:cs="Arial"/>
                <w:b/>
                <w:iCs/>
              </w:rPr>
            </w:pPr>
            <w:ins w:id="1833" w:author="shalu.megotia" w:date="2022-04-28T10:05:36Z">
              <w:r>
                <w:rPr>
                  <w:rFonts w:cs="Arial"/>
                  <w:b/>
                  <w:iCs/>
                </w:rPr>
                <w:t>#</w:t>
              </w:r>
            </w:ins>
          </w:p>
        </w:tc>
        <w:tc>
          <w:tcPr>
            <w:tcW w:w="2652" w:type="dxa"/>
            <w:shd w:val="clear" w:color="auto" w:fill="D9D9D9"/>
            <w:vAlign w:val="center"/>
          </w:tcPr>
          <w:p>
            <w:pPr>
              <w:jc w:val="center"/>
              <w:rPr>
                <w:ins w:id="1834" w:author="shalu.megotia" w:date="2022-04-28T10:05:36Z"/>
                <w:rFonts w:cs="Arial"/>
                <w:b/>
                <w:iCs/>
              </w:rPr>
            </w:pPr>
            <w:ins w:id="1835" w:author="shalu.megotia" w:date="2022-04-28T10:05:36Z">
              <w:r>
                <w:rPr>
                  <w:rFonts w:cs="Arial"/>
                  <w:b/>
                  <w:iCs/>
                </w:rPr>
                <w:t>Name</w:t>
              </w:r>
            </w:ins>
          </w:p>
        </w:tc>
        <w:tc>
          <w:tcPr>
            <w:tcW w:w="2693" w:type="dxa"/>
            <w:shd w:val="clear" w:color="auto" w:fill="D9D9D9"/>
            <w:vAlign w:val="center"/>
          </w:tcPr>
          <w:p>
            <w:pPr>
              <w:jc w:val="center"/>
              <w:rPr>
                <w:ins w:id="1836" w:author="shalu.megotia" w:date="2022-04-28T10:05:36Z"/>
                <w:rFonts w:cs="Arial"/>
                <w:b/>
                <w:iCs/>
              </w:rPr>
            </w:pPr>
            <w:ins w:id="1837" w:author="shalu.megotia" w:date="2022-04-28T10:05:36Z">
              <w:r>
                <w:rPr>
                  <w:rFonts w:cs="Arial"/>
                  <w:b/>
                  <w:iCs/>
                </w:rPr>
                <w:t>Designation</w:t>
              </w:r>
            </w:ins>
          </w:p>
        </w:tc>
        <w:tc>
          <w:tcPr>
            <w:tcW w:w="2268" w:type="dxa"/>
            <w:shd w:val="clear" w:color="auto" w:fill="D9D9D9"/>
            <w:vAlign w:val="center"/>
          </w:tcPr>
          <w:p>
            <w:pPr>
              <w:jc w:val="center"/>
              <w:rPr>
                <w:ins w:id="1838" w:author="shalu.megotia" w:date="2022-04-28T10:05:36Z"/>
                <w:rFonts w:cs="Arial"/>
                <w:b/>
                <w:iCs/>
              </w:rPr>
            </w:pPr>
            <w:ins w:id="1839" w:author="shalu.megotia" w:date="2022-04-28T10:05:36Z">
              <w:r>
                <w:rPr>
                  <w:rFonts w:cs="Arial"/>
                  <w:b/>
                  <w:iCs/>
                </w:rPr>
                <w:t>Signature</w:t>
              </w:r>
            </w:ins>
          </w:p>
        </w:tc>
        <w:tc>
          <w:tcPr>
            <w:tcW w:w="1559" w:type="dxa"/>
            <w:shd w:val="clear" w:color="auto" w:fill="D9D9D9"/>
            <w:vAlign w:val="center"/>
          </w:tcPr>
          <w:p>
            <w:pPr>
              <w:jc w:val="center"/>
              <w:rPr>
                <w:ins w:id="1840" w:author="shalu.megotia" w:date="2022-04-28T10:05:36Z"/>
                <w:rFonts w:cs="Arial"/>
                <w:b/>
                <w:iCs/>
              </w:rPr>
            </w:pPr>
            <w:ins w:id="1841" w:author="shalu.megotia" w:date="2022-04-28T10:05:36Z">
              <w:r>
                <w:rPr>
                  <w:rFonts w:cs="Arial"/>
                  <w:b/>
                  <w:iCs/>
                </w:rPr>
                <w:t>Date</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ins w:id="1842" w:author="shalu.megotia" w:date="2022-04-28T10:05:36Z"/>
        </w:trPr>
        <w:tc>
          <w:tcPr>
            <w:tcW w:w="467" w:type="dxa"/>
          </w:tcPr>
          <w:p>
            <w:pPr>
              <w:jc w:val="both"/>
              <w:rPr>
                <w:ins w:id="1843" w:author="shalu.megotia" w:date="2022-04-28T10:05:36Z"/>
                <w:rFonts w:cs="Arial"/>
                <w:iCs/>
              </w:rPr>
            </w:pPr>
          </w:p>
        </w:tc>
        <w:tc>
          <w:tcPr>
            <w:tcW w:w="2652" w:type="dxa"/>
          </w:tcPr>
          <w:p>
            <w:pPr>
              <w:jc w:val="both"/>
              <w:rPr>
                <w:ins w:id="1844" w:author="shalu.megotia" w:date="2022-04-28T10:05:36Z"/>
                <w:rFonts w:cs="Arial"/>
                <w:iCs/>
              </w:rPr>
            </w:pPr>
          </w:p>
        </w:tc>
        <w:tc>
          <w:tcPr>
            <w:tcW w:w="2693" w:type="dxa"/>
          </w:tcPr>
          <w:p>
            <w:pPr>
              <w:jc w:val="both"/>
              <w:rPr>
                <w:ins w:id="1845" w:author="shalu.megotia" w:date="2022-04-28T10:05:36Z"/>
                <w:rFonts w:cs="Arial"/>
                <w:iCs/>
              </w:rPr>
            </w:pPr>
          </w:p>
        </w:tc>
        <w:tc>
          <w:tcPr>
            <w:tcW w:w="2268" w:type="dxa"/>
          </w:tcPr>
          <w:p>
            <w:pPr>
              <w:jc w:val="both"/>
              <w:rPr>
                <w:ins w:id="1846" w:author="shalu.megotia" w:date="2022-04-28T10:05:36Z"/>
                <w:rFonts w:cs="Arial"/>
                <w:iCs/>
              </w:rPr>
            </w:pPr>
          </w:p>
          <w:p>
            <w:pPr>
              <w:jc w:val="both"/>
              <w:rPr>
                <w:ins w:id="1847" w:author="shalu.megotia" w:date="2022-04-28T10:05:36Z"/>
                <w:rFonts w:cs="Arial"/>
                <w:iCs/>
              </w:rPr>
            </w:pPr>
            <w:ins w:id="1848" w:author="shalu.megotia" w:date="2022-04-28T10:05:36Z">
              <w:r>
                <w:rPr>
                  <w:rFonts w:cs="Arial"/>
                  <w:iCs/>
                </w:rPr>
                <w:t>------------------------------</w:t>
              </w:r>
            </w:ins>
          </w:p>
        </w:tc>
        <w:tc>
          <w:tcPr>
            <w:tcW w:w="1559" w:type="dxa"/>
          </w:tcPr>
          <w:p>
            <w:pPr>
              <w:jc w:val="both"/>
              <w:rPr>
                <w:ins w:id="1849" w:author="shalu.megotia" w:date="2022-04-28T10:05:36Z"/>
                <w:rFonts w:cs="Arial"/>
                <w:i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ins w:id="1850" w:author="shalu.megotia" w:date="2022-04-28T10:05:36Z"/>
        </w:trPr>
        <w:tc>
          <w:tcPr>
            <w:tcW w:w="467" w:type="dxa"/>
          </w:tcPr>
          <w:p>
            <w:pPr>
              <w:jc w:val="both"/>
              <w:rPr>
                <w:ins w:id="1851" w:author="shalu.megotia" w:date="2022-04-28T10:05:36Z"/>
                <w:rFonts w:cs="Arial"/>
                <w:iCs/>
              </w:rPr>
            </w:pPr>
          </w:p>
        </w:tc>
        <w:tc>
          <w:tcPr>
            <w:tcW w:w="2652" w:type="dxa"/>
          </w:tcPr>
          <w:p>
            <w:pPr>
              <w:jc w:val="both"/>
              <w:rPr>
                <w:ins w:id="1852" w:author="shalu.megotia" w:date="2022-04-28T10:05:36Z"/>
                <w:rFonts w:cs="Arial"/>
                <w:iCs/>
              </w:rPr>
            </w:pPr>
          </w:p>
        </w:tc>
        <w:tc>
          <w:tcPr>
            <w:tcW w:w="2693" w:type="dxa"/>
          </w:tcPr>
          <w:p>
            <w:pPr>
              <w:jc w:val="both"/>
              <w:rPr>
                <w:ins w:id="1853" w:author="shalu.megotia" w:date="2022-04-28T10:05:36Z"/>
                <w:rFonts w:cs="Arial"/>
                <w:iCs/>
              </w:rPr>
            </w:pPr>
          </w:p>
        </w:tc>
        <w:tc>
          <w:tcPr>
            <w:tcW w:w="2268" w:type="dxa"/>
          </w:tcPr>
          <w:p>
            <w:pPr>
              <w:jc w:val="both"/>
              <w:rPr>
                <w:ins w:id="1854" w:author="shalu.megotia" w:date="2022-04-28T10:05:36Z"/>
                <w:rFonts w:cs="Arial"/>
                <w:iCs/>
              </w:rPr>
            </w:pPr>
          </w:p>
          <w:p>
            <w:pPr>
              <w:jc w:val="both"/>
              <w:rPr>
                <w:ins w:id="1855" w:author="shalu.megotia" w:date="2022-04-28T10:05:36Z"/>
                <w:rFonts w:cs="Arial"/>
                <w:iCs/>
              </w:rPr>
            </w:pPr>
            <w:ins w:id="1856" w:author="shalu.megotia" w:date="2022-04-28T10:05:36Z">
              <w:r>
                <w:rPr>
                  <w:rFonts w:cs="Arial"/>
                  <w:iCs/>
                </w:rPr>
                <w:t>------------------------------</w:t>
              </w:r>
            </w:ins>
          </w:p>
        </w:tc>
        <w:tc>
          <w:tcPr>
            <w:tcW w:w="1559" w:type="dxa"/>
          </w:tcPr>
          <w:p>
            <w:pPr>
              <w:jc w:val="both"/>
              <w:rPr>
                <w:ins w:id="1857" w:author="shalu.megotia" w:date="2022-04-28T10:05:36Z"/>
                <w:rFonts w:cs="Arial"/>
                <w:i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ins w:id="1858" w:author="shalu.megotia" w:date="2022-04-28T10:05:36Z"/>
        </w:trPr>
        <w:tc>
          <w:tcPr>
            <w:tcW w:w="467" w:type="dxa"/>
          </w:tcPr>
          <w:p>
            <w:pPr>
              <w:jc w:val="both"/>
              <w:rPr>
                <w:ins w:id="1859" w:author="shalu.megotia" w:date="2022-04-28T10:05:36Z"/>
                <w:rFonts w:cs="Arial"/>
                <w:iCs/>
              </w:rPr>
            </w:pPr>
          </w:p>
        </w:tc>
        <w:tc>
          <w:tcPr>
            <w:tcW w:w="2652" w:type="dxa"/>
          </w:tcPr>
          <w:p>
            <w:pPr>
              <w:jc w:val="both"/>
              <w:rPr>
                <w:ins w:id="1860" w:author="shalu.megotia" w:date="2022-04-28T10:05:36Z"/>
                <w:rFonts w:cs="Arial"/>
                <w:iCs/>
              </w:rPr>
            </w:pPr>
          </w:p>
        </w:tc>
        <w:tc>
          <w:tcPr>
            <w:tcW w:w="2693" w:type="dxa"/>
          </w:tcPr>
          <w:p>
            <w:pPr>
              <w:jc w:val="both"/>
              <w:rPr>
                <w:ins w:id="1861" w:author="shalu.megotia" w:date="2022-04-28T10:05:36Z"/>
                <w:rFonts w:cs="Arial"/>
                <w:iCs/>
              </w:rPr>
            </w:pPr>
          </w:p>
        </w:tc>
        <w:tc>
          <w:tcPr>
            <w:tcW w:w="2268" w:type="dxa"/>
          </w:tcPr>
          <w:p>
            <w:pPr>
              <w:jc w:val="both"/>
              <w:rPr>
                <w:ins w:id="1862" w:author="shalu.megotia" w:date="2022-04-28T10:05:36Z"/>
                <w:rFonts w:cs="Arial"/>
                <w:iCs/>
              </w:rPr>
            </w:pPr>
          </w:p>
          <w:p>
            <w:pPr>
              <w:jc w:val="both"/>
              <w:rPr>
                <w:ins w:id="1863" w:author="shalu.megotia" w:date="2022-04-28T10:05:36Z"/>
                <w:rFonts w:cs="Arial"/>
                <w:iCs/>
              </w:rPr>
            </w:pPr>
            <w:ins w:id="1864" w:author="shalu.megotia" w:date="2022-04-28T10:05:36Z">
              <w:r>
                <w:rPr>
                  <w:rFonts w:cs="Arial"/>
                  <w:iCs/>
                </w:rPr>
                <w:t>------------------------------</w:t>
              </w:r>
            </w:ins>
          </w:p>
        </w:tc>
        <w:tc>
          <w:tcPr>
            <w:tcW w:w="1559" w:type="dxa"/>
          </w:tcPr>
          <w:p>
            <w:pPr>
              <w:jc w:val="both"/>
              <w:rPr>
                <w:ins w:id="1865" w:author="shalu.megotia" w:date="2022-04-28T10:05:36Z"/>
                <w:rFonts w:cs="Arial"/>
                <w:iCs/>
              </w:rPr>
            </w:pPr>
          </w:p>
        </w:tc>
      </w:tr>
    </w:tbl>
    <w:p>
      <w:pPr>
        <w:rPr>
          <w:ins w:id="1866" w:author="shalu.megotia" w:date="2022-04-28T10:05:36Z"/>
        </w:rPr>
      </w:pPr>
    </w:p>
    <w:p>
      <w:pPr>
        <w:pStyle w:val="23"/>
        <w:rPr>
          <w:ins w:id="1867" w:author="shalu.megotia" w:date="2022-04-28T10:05:36Z"/>
          <w:rFonts w:cs="Calibri"/>
          <w:bCs/>
          <w:color w:val="000000"/>
        </w:rPr>
      </w:pPr>
    </w:p>
    <w:p>
      <w:pPr>
        <w:pStyle w:val="23"/>
        <w:rPr>
          <w:ins w:id="1868" w:author="shalu.megotia" w:date="2022-04-28T10:05:36Z"/>
          <w:rFonts w:cs="Calibri"/>
          <w:bCs/>
          <w:color w:val="000000"/>
        </w:rPr>
      </w:pPr>
    </w:p>
    <w:p>
      <w:pPr>
        <w:pStyle w:val="23"/>
        <w:rPr>
          <w:ins w:id="1869" w:author="shalu.megotia" w:date="2022-04-28T10:05:36Z"/>
          <w:rFonts w:cs="Calibri"/>
          <w:bCs/>
          <w:color w:val="000000"/>
        </w:rPr>
      </w:pPr>
    </w:p>
    <w:p>
      <w:pPr>
        <w:pStyle w:val="23"/>
        <w:rPr>
          <w:ins w:id="1870" w:author="shalu.megotia" w:date="2022-04-28T10:05:36Z"/>
          <w:rFonts w:cs="Calibri"/>
          <w:bCs/>
          <w:color w:val="000000"/>
        </w:rPr>
      </w:pPr>
    </w:p>
    <w:p>
      <w:pPr>
        <w:pStyle w:val="23"/>
        <w:rPr>
          <w:ins w:id="1871" w:author="shalu.megotia" w:date="2022-04-28T10:05:36Z"/>
          <w:rFonts w:cs="Calibri"/>
          <w:bCs/>
          <w:color w:val="000000"/>
        </w:rPr>
      </w:pPr>
    </w:p>
    <w:p>
      <w:pPr>
        <w:pStyle w:val="23"/>
        <w:rPr>
          <w:ins w:id="1872" w:author="shalu.megotia" w:date="2022-04-28T10:05:36Z"/>
          <w:rFonts w:cs="Calibri"/>
          <w:bCs/>
          <w:color w:val="000000"/>
        </w:rPr>
      </w:pPr>
    </w:p>
    <w:p>
      <w:pPr>
        <w:pStyle w:val="23"/>
        <w:rPr>
          <w:ins w:id="1873" w:author="shalu.megotia" w:date="2022-04-28T10:05:36Z"/>
          <w:rFonts w:cs="Calibri"/>
          <w:bCs/>
          <w:color w:val="000000"/>
        </w:rPr>
      </w:pPr>
    </w:p>
    <w:p>
      <w:pPr>
        <w:pStyle w:val="23"/>
        <w:rPr>
          <w:ins w:id="1874" w:author="shalu.megotia" w:date="2022-04-28T10:05:36Z"/>
          <w:rFonts w:cs="Calibri"/>
          <w:bCs/>
          <w:color w:val="000000"/>
        </w:rPr>
      </w:pPr>
    </w:p>
    <w:p>
      <w:pPr>
        <w:pStyle w:val="23"/>
        <w:rPr>
          <w:ins w:id="1875" w:author="shalu.megotia" w:date="2022-04-28T10:05:36Z"/>
          <w:rFonts w:cs="Calibri"/>
          <w:bCs/>
          <w:color w:val="000000"/>
        </w:rPr>
      </w:pPr>
    </w:p>
    <w:p>
      <w:pPr>
        <w:pStyle w:val="23"/>
        <w:rPr>
          <w:ins w:id="1876" w:author="shalu.megotia" w:date="2022-04-28T10:05:36Z"/>
          <w:rFonts w:cs="Calibri"/>
          <w:bCs/>
          <w:color w:val="000000"/>
        </w:rPr>
      </w:pPr>
    </w:p>
    <w:p>
      <w:pPr>
        <w:pStyle w:val="23"/>
        <w:rPr>
          <w:ins w:id="1877" w:author="shalu.megotia" w:date="2022-04-28T10:05:36Z"/>
          <w:rFonts w:cs="Calibri"/>
          <w:bCs/>
          <w:color w:val="000000"/>
        </w:rPr>
      </w:pPr>
    </w:p>
    <w:p>
      <w:pPr>
        <w:pStyle w:val="23"/>
        <w:rPr>
          <w:ins w:id="1878" w:author="shalu.megotia" w:date="2022-04-28T10:05:36Z"/>
          <w:rFonts w:cs="Calibri"/>
          <w:bCs/>
          <w:color w:val="000000"/>
        </w:rPr>
      </w:pPr>
    </w:p>
    <w:p>
      <w:pPr>
        <w:pStyle w:val="23"/>
        <w:rPr>
          <w:ins w:id="1879" w:author="shalu.megotia" w:date="2022-04-28T10:05:36Z"/>
          <w:rFonts w:cs="Calibri"/>
          <w:bCs/>
          <w:color w:val="000000"/>
        </w:rPr>
      </w:pPr>
    </w:p>
    <w:p>
      <w:pPr>
        <w:pStyle w:val="23"/>
        <w:rPr>
          <w:ins w:id="1880" w:author="shalu.megotia" w:date="2022-04-28T10:05:36Z"/>
          <w:rFonts w:cs="Calibri"/>
          <w:bCs/>
          <w:color w:val="000000"/>
        </w:rPr>
      </w:pPr>
    </w:p>
    <w:p>
      <w:pPr>
        <w:pStyle w:val="23"/>
        <w:rPr>
          <w:ins w:id="1881" w:author="shalu.megotia" w:date="2022-04-28T10:05:36Z"/>
          <w:rFonts w:cs="Calibri"/>
          <w:bCs/>
          <w:color w:val="000000"/>
        </w:rPr>
      </w:pPr>
    </w:p>
    <w:p>
      <w:pPr>
        <w:pStyle w:val="23"/>
        <w:rPr>
          <w:ins w:id="1882" w:author="shalu.megotia" w:date="2022-04-28T10:05:36Z"/>
          <w:rFonts w:cs="Calibri"/>
          <w:bCs/>
          <w:color w:val="000000"/>
        </w:rPr>
      </w:pPr>
    </w:p>
    <w:p>
      <w:pPr>
        <w:pStyle w:val="23"/>
        <w:rPr>
          <w:ins w:id="1883" w:author="shalu.megotia" w:date="2022-04-28T10:05:36Z"/>
          <w:rFonts w:cs="Calibri"/>
          <w:bCs/>
          <w:color w:val="000000"/>
        </w:rPr>
      </w:pPr>
    </w:p>
    <w:p>
      <w:pPr>
        <w:pStyle w:val="23"/>
        <w:rPr>
          <w:ins w:id="1884" w:author="shalu.megotia" w:date="2022-04-28T10:05:36Z"/>
          <w:rFonts w:cs="Calibri"/>
          <w:bCs/>
          <w:color w:val="000000"/>
        </w:rPr>
      </w:pPr>
    </w:p>
    <w:p>
      <w:pPr>
        <w:pStyle w:val="23"/>
        <w:rPr>
          <w:ins w:id="1885" w:author="shalu.megotia" w:date="2022-04-28T10:05:36Z"/>
          <w:rFonts w:cs="Calibri"/>
          <w:bCs/>
          <w:color w:val="000000"/>
        </w:rPr>
      </w:pPr>
    </w:p>
    <w:p>
      <w:pPr>
        <w:pStyle w:val="23"/>
        <w:rPr>
          <w:ins w:id="1886" w:author="shalu.megotia" w:date="2022-04-28T10:05:36Z"/>
          <w:rFonts w:cs="Calibri"/>
          <w:bCs/>
          <w:color w:val="000000"/>
        </w:rPr>
      </w:pPr>
    </w:p>
    <w:p>
      <w:pPr>
        <w:pStyle w:val="23"/>
        <w:rPr>
          <w:ins w:id="1887" w:author="shalu.megotia" w:date="2022-04-28T10:05:36Z"/>
          <w:rFonts w:cs="Calibri"/>
          <w:bCs/>
          <w:color w:val="000000"/>
        </w:rPr>
      </w:pPr>
    </w:p>
    <w:p>
      <w:pPr>
        <w:pStyle w:val="23"/>
        <w:rPr>
          <w:ins w:id="1888" w:author="shalu.megotia" w:date="2022-04-28T10:05:36Z"/>
          <w:rFonts w:cs="Calibri"/>
          <w:bCs/>
          <w:color w:val="000000"/>
        </w:rPr>
      </w:pPr>
    </w:p>
    <w:p>
      <w:pPr>
        <w:pStyle w:val="23"/>
        <w:rPr>
          <w:ins w:id="1889" w:author="shalu.megotia" w:date="2022-04-28T10:05:36Z"/>
          <w:rFonts w:cs="Calibri"/>
          <w:bCs/>
          <w:color w:val="000000"/>
        </w:rPr>
      </w:pPr>
    </w:p>
    <w:p>
      <w:pPr>
        <w:pStyle w:val="23"/>
        <w:rPr>
          <w:ins w:id="1890" w:author="shalu.megotia" w:date="2022-04-28T10:05:36Z"/>
          <w:rFonts w:cs="Calibri"/>
          <w:bCs/>
          <w:color w:val="000000"/>
        </w:rPr>
      </w:pPr>
    </w:p>
    <w:p>
      <w:pPr>
        <w:pStyle w:val="23"/>
        <w:rPr>
          <w:ins w:id="1891" w:author="shalu.megotia" w:date="2022-04-28T10:05:36Z"/>
          <w:rFonts w:cs="Calibri"/>
          <w:bCs/>
          <w:color w:val="000000"/>
        </w:rPr>
      </w:pPr>
    </w:p>
    <w:p>
      <w:pPr>
        <w:pStyle w:val="23"/>
        <w:rPr>
          <w:ins w:id="1892" w:author="shalu.megotia" w:date="2022-04-28T10:05:36Z"/>
          <w:rFonts w:cs="Calibri"/>
          <w:bCs/>
          <w:color w:val="000000"/>
        </w:rPr>
      </w:pPr>
    </w:p>
    <w:p>
      <w:pPr>
        <w:pStyle w:val="23"/>
        <w:rPr>
          <w:ins w:id="1893" w:author="shalu.megotia" w:date="2022-04-28T10:05:36Z"/>
          <w:rFonts w:cs="Calibri"/>
          <w:bCs/>
          <w:color w:val="000000"/>
        </w:rPr>
      </w:pPr>
    </w:p>
    <w:p>
      <w:pPr>
        <w:pStyle w:val="23"/>
        <w:rPr>
          <w:ins w:id="1894" w:author="shalu.megotia" w:date="2022-04-28T10:05:36Z"/>
          <w:rFonts w:cs="Calibri"/>
          <w:bCs/>
          <w:color w:val="000000"/>
        </w:rPr>
      </w:pPr>
    </w:p>
    <w:p>
      <w:pPr>
        <w:pStyle w:val="23"/>
        <w:rPr>
          <w:ins w:id="1895" w:author="shalu.megotia" w:date="2022-04-28T10:05:36Z"/>
          <w:rFonts w:cs="Calibri"/>
          <w:bCs/>
          <w:color w:val="000000"/>
        </w:rPr>
      </w:pPr>
    </w:p>
    <w:p>
      <w:pPr>
        <w:pStyle w:val="23"/>
        <w:rPr>
          <w:ins w:id="1896" w:author="shalu.megotia" w:date="2022-04-28T10:05:36Z"/>
          <w:rFonts w:cs="Calibri"/>
          <w:bCs/>
          <w:color w:val="000000"/>
        </w:rPr>
      </w:pPr>
    </w:p>
    <w:p>
      <w:pPr>
        <w:pStyle w:val="23"/>
        <w:rPr>
          <w:ins w:id="1897" w:author="shalu.megotia" w:date="2022-04-28T10:05:36Z"/>
          <w:rFonts w:cs="Calibri"/>
          <w:bCs/>
          <w:color w:val="000000"/>
        </w:rPr>
      </w:pPr>
    </w:p>
    <w:p>
      <w:pPr>
        <w:pStyle w:val="23"/>
        <w:rPr>
          <w:ins w:id="1898" w:author="shalu.megotia" w:date="2022-04-28T10:05:36Z"/>
          <w:rFonts w:cs="Calibri"/>
          <w:bCs/>
          <w:color w:val="000000"/>
        </w:rPr>
      </w:pPr>
    </w:p>
    <w:p>
      <w:pPr>
        <w:pStyle w:val="23"/>
        <w:rPr>
          <w:ins w:id="1899" w:author="shalu.megotia" w:date="2022-04-28T10:05:36Z"/>
          <w:rFonts w:cs="Calibri"/>
          <w:bCs/>
          <w:color w:val="000000"/>
        </w:rPr>
      </w:pPr>
    </w:p>
    <w:p>
      <w:pPr>
        <w:pStyle w:val="23"/>
        <w:rPr>
          <w:ins w:id="1900" w:author="shalu.megotia" w:date="2022-04-28T10:05:36Z"/>
          <w:rFonts w:cs="Calibri"/>
          <w:bCs/>
          <w:color w:val="000000"/>
        </w:rPr>
      </w:pPr>
    </w:p>
    <w:p>
      <w:pPr>
        <w:pStyle w:val="23"/>
        <w:rPr>
          <w:ins w:id="1901" w:author="shalu.megotia" w:date="2022-04-28T10:05:36Z"/>
          <w:rFonts w:cs="Calibri"/>
          <w:bCs/>
          <w:color w:val="000000"/>
        </w:rPr>
      </w:pPr>
    </w:p>
    <w:p>
      <w:pPr>
        <w:pStyle w:val="23"/>
        <w:rPr>
          <w:ins w:id="1902" w:author="shalu.megotia" w:date="2022-04-28T10:05:36Z"/>
          <w:rFonts w:cs="Calibri"/>
          <w:bCs/>
          <w:color w:val="000000"/>
        </w:rPr>
      </w:pPr>
    </w:p>
    <w:p>
      <w:pPr>
        <w:pStyle w:val="23"/>
        <w:rPr>
          <w:ins w:id="1903" w:author="shalu.megotia" w:date="2022-04-28T10:05:36Z"/>
          <w:rFonts w:cs="Calibri"/>
          <w:bCs/>
          <w:color w:val="000000"/>
        </w:rPr>
      </w:pPr>
    </w:p>
    <w:p>
      <w:pPr>
        <w:pStyle w:val="23"/>
        <w:rPr>
          <w:ins w:id="1904" w:author="shalu.megotia" w:date="2022-04-28T10:05:36Z"/>
          <w:rFonts w:cs="Calibri"/>
          <w:bCs/>
          <w:color w:val="000000"/>
        </w:rPr>
      </w:pPr>
    </w:p>
    <w:p>
      <w:pPr>
        <w:pStyle w:val="23"/>
        <w:rPr>
          <w:ins w:id="1905" w:author="shalu.megotia" w:date="2022-04-28T10:05:36Z"/>
          <w:rFonts w:cs="Calibri"/>
          <w:bCs/>
          <w:color w:val="000000"/>
        </w:rPr>
      </w:pPr>
    </w:p>
    <w:p>
      <w:pPr>
        <w:pStyle w:val="23"/>
        <w:rPr>
          <w:ins w:id="1906" w:author="shalu.megotia" w:date="2022-04-28T10:05:36Z"/>
          <w:rFonts w:cs="Calibri"/>
          <w:bCs/>
          <w:color w:val="000000"/>
        </w:rPr>
      </w:pPr>
    </w:p>
    <w:p>
      <w:pPr>
        <w:pStyle w:val="23"/>
        <w:rPr>
          <w:ins w:id="1907" w:author="shalu.megotia" w:date="2022-04-28T10:05:36Z"/>
          <w:rFonts w:cstheme="minorHAnsi"/>
          <w:b/>
          <w:color w:val="000000"/>
        </w:rPr>
      </w:pPr>
      <w:ins w:id="1908" w:author="shalu.megotia" w:date="2022-04-28T10:05:36Z">
        <w:r>
          <w:rPr>
            <w:rFonts w:cstheme="minorHAnsi"/>
            <w:b/>
            <w:color w:val="000000"/>
          </w:rPr>
          <w:t>Document Control</w:t>
        </w:r>
      </w:ins>
    </w:p>
    <w:tbl>
      <w:tblPr>
        <w:tblStyle w:val="12"/>
        <w:tblW w:w="885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68"/>
        <w:gridCol w:w="65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ins w:id="1909" w:author="shalu.megotia" w:date="2022-04-28T10:05:36Z"/>
        </w:trPr>
        <w:tc>
          <w:tcPr>
            <w:tcW w:w="2268" w:type="dxa"/>
          </w:tcPr>
          <w:p>
            <w:pPr>
              <w:autoSpaceDE w:val="0"/>
              <w:autoSpaceDN w:val="0"/>
              <w:adjustRightInd w:val="0"/>
              <w:rPr>
                <w:ins w:id="1910" w:author="shalu.megotia" w:date="2022-04-28T10:05:36Z"/>
                <w:rFonts w:cstheme="minorHAnsi"/>
                <w:b/>
                <w:bCs/>
              </w:rPr>
            </w:pPr>
            <w:ins w:id="1911" w:author="shalu.megotia" w:date="2022-04-28T10:05:36Z">
              <w:r>
                <w:rPr>
                  <w:rFonts w:cstheme="minorHAnsi"/>
                  <w:b/>
                </w:rPr>
                <w:t>Document Description:</w:t>
              </w:r>
            </w:ins>
          </w:p>
        </w:tc>
        <w:tc>
          <w:tcPr>
            <w:tcW w:w="6588" w:type="dxa"/>
          </w:tcPr>
          <w:p>
            <w:pPr>
              <w:pStyle w:val="14"/>
              <w:jc w:val="both"/>
              <w:rPr>
                <w:ins w:id="1912" w:author="shalu.megotia" w:date="2022-04-28T10:05:36Z"/>
                <w:rFonts w:cstheme="minorHAnsi"/>
                <w:bCs/>
              </w:rPr>
            </w:pPr>
            <w:ins w:id="1913" w:author="shalu.megotia" w:date="2022-04-28T10:05:36Z">
              <w:r>
                <w:rPr>
                  <w:rFonts w:cstheme="minorHAnsi"/>
                </w:rPr>
                <w:t>This document is intended to explain the business processes of the customer, as understood by the Pune center of Ebix Technologies Pvt Ltd. and to document how these business processes are implemented using the computerized system.</w:t>
              </w:r>
            </w:ins>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ins w:id="1914" w:author="shalu.megotia" w:date="2022-04-28T10:05:36Z"/>
        </w:trPr>
        <w:tc>
          <w:tcPr>
            <w:tcW w:w="2268" w:type="dxa"/>
          </w:tcPr>
          <w:p>
            <w:pPr>
              <w:autoSpaceDE w:val="0"/>
              <w:autoSpaceDN w:val="0"/>
              <w:adjustRightInd w:val="0"/>
              <w:rPr>
                <w:ins w:id="1915" w:author="shalu.megotia" w:date="2022-04-28T10:05:36Z"/>
                <w:rFonts w:cstheme="minorHAnsi"/>
                <w:b/>
              </w:rPr>
            </w:pPr>
            <w:ins w:id="1916" w:author="shalu.megotia" w:date="2022-04-28T10:05:36Z">
              <w:r>
                <w:rPr>
                  <w:rFonts w:cstheme="minorHAnsi"/>
                  <w:b/>
                </w:rPr>
                <w:t>Document Identification:</w:t>
              </w:r>
            </w:ins>
          </w:p>
        </w:tc>
        <w:tc>
          <w:tcPr>
            <w:tcW w:w="6588" w:type="dxa"/>
          </w:tcPr>
          <w:p>
            <w:pPr>
              <w:autoSpaceDE w:val="0"/>
              <w:autoSpaceDN w:val="0"/>
              <w:adjustRightInd w:val="0"/>
              <w:rPr>
                <w:ins w:id="1917" w:author="shalu.megotia" w:date="2022-04-28T10:05:36Z"/>
                <w:rFonts w:cstheme="minorHAnsi"/>
              </w:rPr>
            </w:pPr>
            <w:ins w:id="1918" w:author="shalu.megotia" w:date="2022-04-28T10:05:36Z">
              <w:r>
                <w:rPr>
                  <w:rFonts w:cstheme="minorHAnsi"/>
                </w:rPr>
                <w:t>SW/T12</w:t>
              </w:r>
            </w:ins>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ins w:id="1919" w:author="shalu.megotia" w:date="2022-04-28T10:05:36Z"/>
        </w:trPr>
        <w:tc>
          <w:tcPr>
            <w:tcW w:w="2268" w:type="dxa"/>
          </w:tcPr>
          <w:p>
            <w:pPr>
              <w:autoSpaceDE w:val="0"/>
              <w:autoSpaceDN w:val="0"/>
              <w:adjustRightInd w:val="0"/>
              <w:rPr>
                <w:ins w:id="1920" w:author="shalu.megotia" w:date="2022-04-28T10:05:36Z"/>
                <w:rFonts w:cstheme="minorHAnsi"/>
                <w:b/>
              </w:rPr>
            </w:pPr>
            <w:ins w:id="1921" w:author="shalu.megotia" w:date="2022-04-28T10:05:36Z">
              <w:r>
                <w:rPr>
                  <w:rFonts w:cstheme="minorHAnsi"/>
                  <w:b/>
                </w:rPr>
                <w:t>Security Classification:</w:t>
              </w:r>
            </w:ins>
          </w:p>
        </w:tc>
        <w:tc>
          <w:tcPr>
            <w:tcW w:w="6588" w:type="dxa"/>
          </w:tcPr>
          <w:p>
            <w:pPr>
              <w:autoSpaceDE w:val="0"/>
              <w:autoSpaceDN w:val="0"/>
              <w:adjustRightInd w:val="0"/>
              <w:rPr>
                <w:ins w:id="1922" w:author="shalu.megotia" w:date="2022-04-28T10:05:36Z"/>
                <w:rFonts w:cstheme="minorHAnsi"/>
              </w:rPr>
            </w:pPr>
            <w:ins w:id="1923" w:author="shalu.megotia" w:date="2022-04-28T10:05:36Z">
              <w:r>
                <w:rPr>
                  <w:rFonts w:cstheme="minorHAnsi"/>
                </w:rPr>
                <w:t>Customer Confidential</w:t>
              </w:r>
            </w:ins>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ins w:id="1924" w:author="shalu.megotia" w:date="2022-04-28T10:05:36Z"/>
        </w:trPr>
        <w:tc>
          <w:tcPr>
            <w:tcW w:w="2268" w:type="dxa"/>
          </w:tcPr>
          <w:p>
            <w:pPr>
              <w:autoSpaceDE w:val="0"/>
              <w:autoSpaceDN w:val="0"/>
              <w:adjustRightInd w:val="0"/>
              <w:rPr>
                <w:ins w:id="1925" w:author="shalu.megotia" w:date="2022-04-28T10:05:36Z"/>
                <w:rFonts w:cstheme="minorHAnsi"/>
                <w:b/>
              </w:rPr>
            </w:pPr>
            <w:ins w:id="1926" w:author="shalu.megotia" w:date="2022-04-28T10:05:36Z">
              <w:r>
                <w:rPr>
                  <w:rFonts w:cstheme="minorHAnsi"/>
                  <w:b/>
                </w:rPr>
                <w:t>Location:</w:t>
              </w:r>
            </w:ins>
          </w:p>
        </w:tc>
        <w:tc>
          <w:tcPr>
            <w:tcW w:w="6588" w:type="dxa"/>
          </w:tcPr>
          <w:p>
            <w:pPr>
              <w:pStyle w:val="23"/>
              <w:rPr>
                <w:ins w:id="1927" w:author="shalu.megotia" w:date="2022-04-28T10:05:36Z"/>
                <w:rFonts w:cstheme="minorHAnsi"/>
              </w:rPr>
            </w:pPr>
            <w:ins w:id="1928" w:author="shalu.megotia" w:date="2022-04-28T10:05:36Z">
              <w:r>
                <w:rPr>
                  <w:rFonts w:cstheme="minorHAnsi"/>
                </w:rPr>
                <w:t>QMS Server</w:t>
              </w:r>
            </w:ins>
          </w:p>
        </w:tc>
      </w:tr>
    </w:tbl>
    <w:p>
      <w:pPr>
        <w:pStyle w:val="23"/>
        <w:rPr>
          <w:ins w:id="1929" w:author="shalu.megotia" w:date="2022-04-28T10:05:36Z"/>
          <w:rFonts w:cstheme="minorHAnsi"/>
        </w:rPr>
      </w:pPr>
    </w:p>
    <w:tbl>
      <w:tblPr>
        <w:tblStyle w:val="12"/>
        <w:tblW w:w="8741"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446"/>
        <w:gridCol w:w="3775"/>
        <w:gridCol w:w="252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58" w:hRule="atLeast"/>
          <w:ins w:id="1930" w:author="shalu.megotia" w:date="2022-04-28T10:05:36Z"/>
        </w:trPr>
        <w:tc>
          <w:tcPr>
            <w:tcW w:w="8741" w:type="dxa"/>
            <w:gridSpan w:val="3"/>
            <w:tcBorders>
              <w:top w:val="single" w:color="auto" w:sz="12" w:space="0"/>
              <w:bottom w:val="single" w:color="auto" w:sz="4" w:space="0"/>
            </w:tcBorders>
            <w:shd w:val="clear" w:color="auto" w:fill="D9D9D9"/>
            <w:vAlign w:val="center"/>
          </w:tcPr>
          <w:p>
            <w:pPr>
              <w:pStyle w:val="53"/>
              <w:rPr>
                <w:ins w:id="1931" w:author="shalu.megotia" w:date="2022-04-28T10:05:36Z"/>
                <w:rFonts w:cstheme="minorHAnsi"/>
              </w:rPr>
            </w:pPr>
            <w:ins w:id="1932" w:author="shalu.megotia" w:date="2022-04-28T10:05:36Z">
              <w:r>
                <w:rPr>
                  <w:rFonts w:cstheme="minorHAnsi"/>
                </w:rPr>
                <w:t>Authorization</w:t>
              </w:r>
            </w:ins>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23" w:hRule="atLeast"/>
          <w:ins w:id="1933" w:author="shalu.megotia" w:date="2022-04-28T10:05:36Z"/>
        </w:trPr>
        <w:tc>
          <w:tcPr>
            <w:tcW w:w="2446" w:type="dxa"/>
            <w:tcBorders>
              <w:top w:val="single" w:color="auto" w:sz="4" w:space="0"/>
            </w:tcBorders>
          </w:tcPr>
          <w:p>
            <w:pPr>
              <w:rPr>
                <w:ins w:id="1934" w:author="shalu.megotia" w:date="2022-04-28T10:05:36Z"/>
                <w:rFonts w:cstheme="minorHAnsi"/>
              </w:rPr>
            </w:pPr>
          </w:p>
        </w:tc>
        <w:tc>
          <w:tcPr>
            <w:tcW w:w="3775" w:type="dxa"/>
            <w:tcBorders>
              <w:top w:val="single" w:color="auto" w:sz="4" w:space="0"/>
              <w:bottom w:val="single" w:color="auto" w:sz="4" w:space="0"/>
            </w:tcBorders>
            <w:vAlign w:val="center"/>
          </w:tcPr>
          <w:p>
            <w:pPr>
              <w:tabs>
                <w:tab w:val="center" w:pos="1368"/>
              </w:tabs>
              <w:jc w:val="center"/>
              <w:rPr>
                <w:ins w:id="1935" w:author="shalu.megotia" w:date="2022-04-28T10:05:36Z"/>
                <w:rFonts w:cstheme="minorHAnsi"/>
                <w:b/>
                <w:bCs/>
              </w:rPr>
            </w:pPr>
            <w:ins w:id="1936" w:author="shalu.megotia" w:date="2022-04-28T10:05:36Z">
              <w:r>
                <w:rPr>
                  <w:rFonts w:cstheme="minorHAnsi"/>
                  <w:b/>
                  <w:bCs/>
                </w:rPr>
                <w:t>Name of the person</w:t>
              </w:r>
            </w:ins>
          </w:p>
        </w:tc>
        <w:tc>
          <w:tcPr>
            <w:tcW w:w="2520" w:type="dxa"/>
            <w:tcBorders>
              <w:top w:val="single" w:color="auto" w:sz="4" w:space="0"/>
              <w:bottom w:val="single" w:color="auto" w:sz="4" w:space="0"/>
            </w:tcBorders>
            <w:vAlign w:val="center"/>
          </w:tcPr>
          <w:p>
            <w:pPr>
              <w:jc w:val="center"/>
              <w:rPr>
                <w:ins w:id="1937" w:author="shalu.megotia" w:date="2022-04-28T10:05:36Z"/>
                <w:rFonts w:cstheme="minorHAnsi"/>
                <w:b/>
                <w:bCs/>
              </w:rPr>
            </w:pPr>
            <w:ins w:id="1938" w:author="shalu.megotia" w:date="2022-04-28T10:05:36Z">
              <w:r>
                <w:rPr>
                  <w:rFonts w:cstheme="minorHAnsi"/>
                  <w:b/>
                  <w:bCs/>
                </w:rPr>
                <w:t xml:space="preserve">Date </w:t>
              </w:r>
            </w:ins>
            <w:ins w:id="1939" w:author="shalu.megotia" w:date="2022-04-28T10:05:36Z">
              <w:r>
                <w:rPr>
                  <w:rFonts w:cstheme="minorHAnsi"/>
                  <w:bCs/>
                </w:rPr>
                <w:t>(dd-mmm-yyyy)</w:t>
              </w:r>
            </w:ins>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5" w:hRule="exact"/>
          <w:ins w:id="1940" w:author="shalu.megotia" w:date="2022-04-28T10:05:36Z"/>
        </w:trPr>
        <w:tc>
          <w:tcPr>
            <w:tcW w:w="2446" w:type="dxa"/>
            <w:vAlign w:val="center"/>
          </w:tcPr>
          <w:p>
            <w:pPr>
              <w:pStyle w:val="52"/>
              <w:rPr>
                <w:ins w:id="1941" w:author="shalu.megotia" w:date="2022-04-28T10:05:36Z"/>
                <w:rFonts w:cstheme="minorHAnsi"/>
              </w:rPr>
            </w:pPr>
            <w:ins w:id="1942" w:author="shalu.megotia" w:date="2022-04-28T10:05:36Z">
              <w:r>
                <w:rPr>
                  <w:rFonts w:cstheme="minorHAnsi"/>
                </w:rPr>
                <w:t>Prepared by:</w:t>
              </w:r>
            </w:ins>
          </w:p>
        </w:tc>
        <w:tc>
          <w:tcPr>
            <w:tcW w:w="3775" w:type="dxa"/>
            <w:vAlign w:val="center"/>
          </w:tcPr>
          <w:p>
            <w:pPr>
              <w:rPr>
                <w:ins w:id="1943" w:author="shalu.megotia" w:date="2022-04-28T10:05:36Z"/>
                <w:rFonts w:cstheme="minorHAnsi"/>
              </w:rPr>
            </w:pPr>
            <w:ins w:id="1944" w:author="shalu.megotia" w:date="2022-04-28T10:05:36Z">
              <w:r>
                <w:rPr>
                  <w:rFonts w:cstheme="minorHAnsi"/>
                </w:rPr>
                <w:t>Neeraj Shrivastava</w:t>
              </w:r>
            </w:ins>
          </w:p>
        </w:tc>
        <w:tc>
          <w:tcPr>
            <w:tcW w:w="2520" w:type="dxa"/>
          </w:tcPr>
          <w:p>
            <w:pPr>
              <w:rPr>
                <w:ins w:id="1945" w:author="shalu.megotia" w:date="2022-04-28T10:05:36Z"/>
                <w:rFonts w:cstheme="minorHAnsi"/>
              </w:rPr>
            </w:pPr>
            <w:ins w:id="1946" w:author="shalu.megotia" w:date="2022-04-28T10:05:36Z">
              <w:r>
                <w:rPr>
                  <w:rFonts w:cstheme="minorHAnsi"/>
                </w:rPr>
                <w:t>31/03/2021</w:t>
              </w:r>
            </w:ins>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5" w:hRule="exact"/>
          <w:ins w:id="1947" w:author="shalu.megotia" w:date="2022-04-28T10:05:36Z"/>
        </w:trPr>
        <w:tc>
          <w:tcPr>
            <w:tcW w:w="2446" w:type="dxa"/>
            <w:vAlign w:val="center"/>
          </w:tcPr>
          <w:p>
            <w:pPr>
              <w:rPr>
                <w:ins w:id="1948" w:author="shalu.megotia" w:date="2022-04-28T10:05:36Z"/>
                <w:rFonts w:cstheme="minorHAnsi"/>
                <w:b/>
                <w:bCs/>
              </w:rPr>
            </w:pPr>
            <w:ins w:id="1949" w:author="shalu.megotia" w:date="2022-04-28T10:05:36Z">
              <w:r>
                <w:rPr>
                  <w:rFonts w:cstheme="minorHAnsi"/>
                  <w:b/>
                  <w:bCs/>
                </w:rPr>
                <w:t>Reviewed by:</w:t>
              </w:r>
            </w:ins>
          </w:p>
        </w:tc>
        <w:tc>
          <w:tcPr>
            <w:tcW w:w="3775" w:type="dxa"/>
            <w:vAlign w:val="center"/>
          </w:tcPr>
          <w:p>
            <w:pPr>
              <w:rPr>
                <w:ins w:id="1950" w:author="shalu.megotia" w:date="2022-04-28T10:05:36Z"/>
                <w:rFonts w:cstheme="minorHAnsi"/>
              </w:rPr>
            </w:pPr>
            <w:ins w:id="1951" w:author="shalu.megotia" w:date="2022-04-28T10:05:36Z">
              <w:r>
                <w:rPr>
                  <w:rFonts w:cstheme="minorHAnsi"/>
                </w:rPr>
                <w:t xml:space="preserve"> </w:t>
              </w:r>
            </w:ins>
          </w:p>
        </w:tc>
        <w:tc>
          <w:tcPr>
            <w:tcW w:w="2520" w:type="dxa"/>
            <w:vAlign w:val="center"/>
          </w:tcPr>
          <w:p>
            <w:pPr>
              <w:rPr>
                <w:ins w:id="1952" w:author="shalu.megotia" w:date="2022-04-28T10:05:36Z"/>
                <w:rFonts w:cstheme="minorHAnsi"/>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5" w:hRule="exact"/>
          <w:ins w:id="1953" w:author="shalu.megotia" w:date="2022-04-28T10:05:36Z"/>
        </w:trPr>
        <w:tc>
          <w:tcPr>
            <w:tcW w:w="2446" w:type="dxa"/>
            <w:vAlign w:val="center"/>
          </w:tcPr>
          <w:p>
            <w:pPr>
              <w:rPr>
                <w:ins w:id="1954" w:author="shalu.megotia" w:date="2022-04-28T10:05:36Z"/>
                <w:rFonts w:cstheme="minorHAnsi"/>
                <w:b/>
                <w:bCs/>
              </w:rPr>
            </w:pPr>
            <w:ins w:id="1955" w:author="shalu.megotia" w:date="2022-04-28T10:05:36Z">
              <w:r>
                <w:rPr>
                  <w:rFonts w:cstheme="minorHAnsi"/>
                  <w:b/>
                  <w:bCs/>
                </w:rPr>
                <w:t>Approved by:</w:t>
              </w:r>
            </w:ins>
          </w:p>
        </w:tc>
        <w:tc>
          <w:tcPr>
            <w:tcW w:w="3775" w:type="dxa"/>
            <w:vAlign w:val="center"/>
          </w:tcPr>
          <w:p>
            <w:pPr>
              <w:rPr>
                <w:ins w:id="1956" w:author="shalu.megotia" w:date="2022-04-28T10:05:36Z"/>
                <w:rFonts w:cstheme="minorHAnsi"/>
              </w:rPr>
            </w:pPr>
            <w:ins w:id="1957" w:author="shalu.megotia" w:date="2022-04-28T10:05:36Z">
              <w:r>
                <w:rPr>
                  <w:rFonts w:cstheme="minorHAnsi"/>
                </w:rPr>
                <w:t xml:space="preserve"> </w:t>
              </w:r>
            </w:ins>
          </w:p>
        </w:tc>
        <w:tc>
          <w:tcPr>
            <w:tcW w:w="2520" w:type="dxa"/>
            <w:vAlign w:val="center"/>
          </w:tcPr>
          <w:p>
            <w:pPr>
              <w:rPr>
                <w:ins w:id="1958" w:author="shalu.megotia" w:date="2022-04-28T10:05:36Z"/>
                <w:rFonts w:cstheme="minorHAnsi"/>
              </w:rPr>
            </w:pPr>
            <w:ins w:id="1959" w:author="shalu.megotia" w:date="2022-04-28T10:05:36Z">
              <w:r>
                <w:rPr>
                  <w:rFonts w:cstheme="minorHAnsi"/>
                </w:rPr>
                <w:t xml:space="preserve"> </w:t>
              </w:r>
            </w:ins>
          </w:p>
        </w:tc>
      </w:tr>
    </w:tbl>
    <w:p>
      <w:pPr>
        <w:pStyle w:val="23"/>
        <w:rPr>
          <w:ins w:id="1960" w:author="shalu.megotia" w:date="2022-04-28T10:05:36Z"/>
          <w:rFonts w:cstheme="minorHAnsi"/>
        </w:rPr>
      </w:pPr>
    </w:p>
    <w:tbl>
      <w:tblPr>
        <w:tblStyle w:val="12"/>
        <w:tblW w:w="885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188"/>
        <w:gridCol w:w="1687"/>
        <w:gridCol w:w="1550"/>
        <w:gridCol w:w="1054"/>
        <w:gridCol w:w="1923"/>
        <w:gridCol w:w="14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ins w:id="1961" w:author="shalu.megotia" w:date="2022-04-28T10:05:37Z"/>
        </w:trPr>
        <w:tc>
          <w:tcPr>
            <w:tcW w:w="8856" w:type="dxa"/>
            <w:gridSpan w:val="6"/>
            <w:shd w:val="clear" w:color="auto" w:fill="C0C0C0"/>
          </w:tcPr>
          <w:p>
            <w:pPr>
              <w:pStyle w:val="23"/>
              <w:jc w:val="center"/>
              <w:rPr>
                <w:ins w:id="1962" w:author="shalu.megotia" w:date="2022-04-28T10:05:37Z"/>
                <w:rFonts w:cstheme="minorHAnsi"/>
              </w:rPr>
            </w:pPr>
            <w:ins w:id="1963" w:author="shalu.megotia" w:date="2022-04-28T10:05:37Z">
              <w:r>
                <w:rPr>
                  <w:rFonts w:cstheme="minorHAnsi"/>
                  <w:bCs/>
                  <w:color w:val="000000"/>
                </w:rPr>
                <w:t>Change Log</w:t>
              </w:r>
            </w:ins>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ins w:id="1964" w:author="shalu.megotia" w:date="2022-04-28T10:05:37Z"/>
        </w:trPr>
        <w:tc>
          <w:tcPr>
            <w:tcW w:w="1188" w:type="dxa"/>
          </w:tcPr>
          <w:p>
            <w:pPr>
              <w:autoSpaceDE w:val="0"/>
              <w:autoSpaceDN w:val="0"/>
              <w:adjustRightInd w:val="0"/>
              <w:jc w:val="center"/>
              <w:rPr>
                <w:ins w:id="1965" w:author="shalu.megotia" w:date="2022-04-28T10:05:37Z"/>
                <w:rFonts w:cstheme="minorHAnsi"/>
                <w:b/>
              </w:rPr>
            </w:pPr>
            <w:ins w:id="1966" w:author="shalu.megotia" w:date="2022-04-28T10:05:37Z">
              <w:r>
                <w:rPr>
                  <w:rFonts w:cstheme="minorHAnsi"/>
                  <w:b/>
                </w:rPr>
                <w:t>Document</w:t>
              </w:r>
            </w:ins>
          </w:p>
          <w:p>
            <w:pPr>
              <w:autoSpaceDE w:val="0"/>
              <w:autoSpaceDN w:val="0"/>
              <w:adjustRightInd w:val="0"/>
              <w:jc w:val="center"/>
              <w:rPr>
                <w:ins w:id="1967" w:author="shalu.megotia" w:date="2022-04-28T10:05:37Z"/>
                <w:rFonts w:cstheme="minorHAnsi"/>
                <w:bCs/>
              </w:rPr>
            </w:pPr>
            <w:ins w:id="1968" w:author="shalu.megotia" w:date="2022-04-28T10:05:37Z">
              <w:r>
                <w:rPr>
                  <w:rFonts w:cstheme="minorHAnsi"/>
                  <w:b/>
                </w:rPr>
                <w:t>Version</w:t>
              </w:r>
            </w:ins>
          </w:p>
        </w:tc>
        <w:tc>
          <w:tcPr>
            <w:tcW w:w="1687" w:type="dxa"/>
          </w:tcPr>
          <w:p>
            <w:pPr>
              <w:autoSpaceDE w:val="0"/>
              <w:autoSpaceDN w:val="0"/>
              <w:adjustRightInd w:val="0"/>
              <w:jc w:val="center"/>
              <w:rPr>
                <w:ins w:id="1969" w:author="shalu.megotia" w:date="2022-04-28T10:05:37Z"/>
                <w:rFonts w:cstheme="minorHAnsi"/>
                <w:b/>
              </w:rPr>
            </w:pPr>
            <w:ins w:id="1970" w:author="shalu.megotia" w:date="2022-04-28T10:05:37Z">
              <w:r>
                <w:rPr>
                  <w:rFonts w:cstheme="minorHAnsi"/>
                  <w:b/>
                </w:rPr>
                <w:t>Date of Change</w:t>
              </w:r>
            </w:ins>
          </w:p>
          <w:p>
            <w:pPr>
              <w:autoSpaceDE w:val="0"/>
              <w:autoSpaceDN w:val="0"/>
              <w:adjustRightInd w:val="0"/>
              <w:rPr>
                <w:ins w:id="1971" w:author="shalu.megotia" w:date="2022-04-28T10:05:37Z"/>
                <w:rFonts w:cstheme="minorHAnsi"/>
                <w:bCs/>
              </w:rPr>
            </w:pPr>
          </w:p>
        </w:tc>
        <w:tc>
          <w:tcPr>
            <w:tcW w:w="1550" w:type="dxa"/>
          </w:tcPr>
          <w:p>
            <w:pPr>
              <w:autoSpaceDE w:val="0"/>
              <w:autoSpaceDN w:val="0"/>
              <w:adjustRightInd w:val="0"/>
              <w:rPr>
                <w:ins w:id="1972" w:author="shalu.megotia" w:date="2022-04-28T10:05:37Z"/>
                <w:rFonts w:cstheme="minorHAnsi"/>
                <w:bCs/>
              </w:rPr>
            </w:pPr>
            <w:ins w:id="1973" w:author="shalu.megotia" w:date="2022-04-28T10:05:37Z">
              <w:r>
                <w:rPr>
                  <w:rFonts w:cstheme="minorHAnsi"/>
                  <w:b/>
                </w:rPr>
                <w:t>Section</w:t>
              </w:r>
            </w:ins>
          </w:p>
        </w:tc>
        <w:tc>
          <w:tcPr>
            <w:tcW w:w="1054" w:type="dxa"/>
          </w:tcPr>
          <w:p>
            <w:pPr>
              <w:autoSpaceDE w:val="0"/>
              <w:autoSpaceDN w:val="0"/>
              <w:adjustRightInd w:val="0"/>
              <w:jc w:val="center"/>
              <w:rPr>
                <w:ins w:id="1974" w:author="shalu.megotia" w:date="2022-04-28T10:05:37Z"/>
                <w:rFonts w:cstheme="minorHAnsi"/>
                <w:b/>
              </w:rPr>
            </w:pPr>
            <w:ins w:id="1975" w:author="shalu.megotia" w:date="2022-04-28T10:05:37Z">
              <w:r>
                <w:rPr>
                  <w:rFonts w:cstheme="minorHAnsi"/>
                  <w:b/>
                </w:rPr>
                <w:t>A/M/D</w:t>
              </w:r>
            </w:ins>
          </w:p>
          <w:p>
            <w:pPr>
              <w:autoSpaceDE w:val="0"/>
              <w:autoSpaceDN w:val="0"/>
              <w:adjustRightInd w:val="0"/>
              <w:rPr>
                <w:ins w:id="1976" w:author="shalu.megotia" w:date="2022-04-28T10:05:37Z"/>
                <w:rFonts w:cstheme="minorHAnsi"/>
                <w:bCs/>
              </w:rPr>
            </w:pPr>
          </w:p>
        </w:tc>
        <w:tc>
          <w:tcPr>
            <w:tcW w:w="1923" w:type="dxa"/>
          </w:tcPr>
          <w:p>
            <w:pPr>
              <w:autoSpaceDE w:val="0"/>
              <w:autoSpaceDN w:val="0"/>
              <w:adjustRightInd w:val="0"/>
              <w:rPr>
                <w:ins w:id="1977" w:author="shalu.megotia" w:date="2022-04-28T10:05:37Z"/>
                <w:rFonts w:cstheme="minorHAnsi"/>
                <w:bCs/>
              </w:rPr>
            </w:pPr>
            <w:ins w:id="1978" w:author="shalu.megotia" w:date="2022-04-28T10:05:37Z">
              <w:r>
                <w:rPr>
                  <w:rFonts w:cstheme="minorHAnsi"/>
                  <w:b/>
                </w:rPr>
                <w:t>Brief description of change</w:t>
              </w:r>
            </w:ins>
          </w:p>
        </w:tc>
        <w:tc>
          <w:tcPr>
            <w:tcW w:w="1454" w:type="dxa"/>
          </w:tcPr>
          <w:p>
            <w:pPr>
              <w:autoSpaceDE w:val="0"/>
              <w:autoSpaceDN w:val="0"/>
              <w:adjustRightInd w:val="0"/>
              <w:jc w:val="center"/>
              <w:rPr>
                <w:ins w:id="1979" w:author="shalu.megotia" w:date="2022-04-28T10:05:37Z"/>
                <w:rFonts w:cstheme="minorHAnsi"/>
                <w:b/>
              </w:rPr>
            </w:pPr>
            <w:ins w:id="1980" w:author="shalu.megotia" w:date="2022-04-28T10:05:37Z">
              <w:r>
                <w:rPr>
                  <w:rFonts w:cstheme="minorHAnsi"/>
                  <w:b/>
                </w:rPr>
                <w:t>Reviewed by</w:t>
              </w:r>
            </w:ins>
          </w:p>
          <w:p>
            <w:pPr>
              <w:autoSpaceDE w:val="0"/>
              <w:autoSpaceDN w:val="0"/>
              <w:adjustRightInd w:val="0"/>
              <w:rPr>
                <w:ins w:id="1981" w:author="shalu.megotia" w:date="2022-04-28T10:05:37Z"/>
                <w:rFonts w:cstheme="minorHAnsi"/>
                <w:bC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ins w:id="1982" w:author="shalu.megotia" w:date="2022-04-28T10:05:37Z"/>
        </w:trPr>
        <w:tc>
          <w:tcPr>
            <w:tcW w:w="1188" w:type="dxa"/>
          </w:tcPr>
          <w:p>
            <w:pPr>
              <w:autoSpaceDE w:val="0"/>
              <w:autoSpaceDN w:val="0"/>
              <w:adjustRightInd w:val="0"/>
              <w:rPr>
                <w:ins w:id="1983" w:author="shalu.megotia" w:date="2022-04-28T10:05:37Z"/>
                <w:rFonts w:cstheme="minorHAnsi"/>
                <w:bCs/>
              </w:rPr>
            </w:pPr>
            <w:ins w:id="1984" w:author="shalu.megotia" w:date="2022-04-28T10:05:37Z">
              <w:r>
                <w:rPr>
                  <w:rFonts w:cstheme="minorHAnsi"/>
                  <w:bCs/>
                </w:rPr>
                <w:t>1.0</w:t>
              </w:r>
            </w:ins>
          </w:p>
        </w:tc>
        <w:tc>
          <w:tcPr>
            <w:tcW w:w="1687" w:type="dxa"/>
          </w:tcPr>
          <w:p>
            <w:pPr>
              <w:autoSpaceDE w:val="0"/>
              <w:autoSpaceDN w:val="0"/>
              <w:adjustRightInd w:val="0"/>
              <w:rPr>
                <w:ins w:id="1985" w:author="shalu.megotia" w:date="2022-04-28T10:05:37Z"/>
                <w:rFonts w:cstheme="minorHAnsi"/>
                <w:bCs/>
              </w:rPr>
            </w:pPr>
            <w:ins w:id="1986" w:author="shalu.megotia" w:date="2022-04-28T10:05:37Z">
              <w:r>
                <w:rPr>
                  <w:rFonts w:cs="Calibri"/>
                </w:rPr>
                <w:t>03/04/2021</w:t>
              </w:r>
            </w:ins>
          </w:p>
        </w:tc>
        <w:tc>
          <w:tcPr>
            <w:tcW w:w="1550" w:type="dxa"/>
          </w:tcPr>
          <w:p>
            <w:pPr>
              <w:autoSpaceDE w:val="0"/>
              <w:autoSpaceDN w:val="0"/>
              <w:adjustRightInd w:val="0"/>
              <w:rPr>
                <w:ins w:id="1987" w:author="shalu.megotia" w:date="2022-04-28T10:05:37Z"/>
                <w:rFonts w:cstheme="minorHAnsi"/>
                <w:bCs/>
              </w:rPr>
            </w:pPr>
            <w:ins w:id="1988" w:author="shalu.megotia" w:date="2022-04-28T10:05:37Z">
              <w:r>
                <w:rPr>
                  <w:rFonts w:cs="Calibri"/>
                </w:rPr>
                <w:t>FSD prepared</w:t>
              </w:r>
            </w:ins>
          </w:p>
        </w:tc>
        <w:tc>
          <w:tcPr>
            <w:tcW w:w="1054" w:type="dxa"/>
          </w:tcPr>
          <w:p>
            <w:pPr>
              <w:autoSpaceDE w:val="0"/>
              <w:autoSpaceDN w:val="0"/>
              <w:adjustRightInd w:val="0"/>
              <w:rPr>
                <w:ins w:id="1989" w:author="shalu.megotia" w:date="2022-04-28T10:05:37Z"/>
                <w:rFonts w:cstheme="minorHAnsi"/>
                <w:bCs/>
              </w:rPr>
            </w:pPr>
            <w:ins w:id="1990" w:author="shalu.megotia" w:date="2022-04-28T10:05:37Z">
              <w:r>
                <w:rPr>
                  <w:rFonts w:cstheme="minorHAnsi"/>
                  <w:bCs/>
                </w:rPr>
                <w:t>A</w:t>
              </w:r>
            </w:ins>
          </w:p>
        </w:tc>
        <w:tc>
          <w:tcPr>
            <w:tcW w:w="1923" w:type="dxa"/>
          </w:tcPr>
          <w:p>
            <w:pPr>
              <w:autoSpaceDE w:val="0"/>
              <w:autoSpaceDN w:val="0"/>
              <w:adjustRightInd w:val="0"/>
              <w:rPr>
                <w:ins w:id="1991" w:author="shalu.megotia" w:date="2022-04-28T10:05:37Z"/>
                <w:rFonts w:cstheme="minorHAnsi"/>
                <w:bCs/>
              </w:rPr>
            </w:pPr>
            <w:ins w:id="1992" w:author="shalu.megotia" w:date="2022-04-28T10:05:37Z">
              <w:r>
                <w:rPr>
                  <w:rFonts w:cs="Calibri"/>
                </w:rPr>
                <w:t>FSD Draft version</w:t>
              </w:r>
            </w:ins>
          </w:p>
        </w:tc>
        <w:tc>
          <w:tcPr>
            <w:tcW w:w="1454" w:type="dxa"/>
          </w:tcPr>
          <w:p>
            <w:pPr>
              <w:autoSpaceDE w:val="0"/>
              <w:autoSpaceDN w:val="0"/>
              <w:adjustRightInd w:val="0"/>
              <w:rPr>
                <w:ins w:id="1993" w:author="shalu.megotia" w:date="2022-04-28T10:05:37Z"/>
                <w:rFonts w:cstheme="minorHAnsi"/>
                <w:bC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ins w:id="1994" w:author="shalu.megotia" w:date="2022-04-28T10:05:37Z"/>
        </w:trPr>
        <w:tc>
          <w:tcPr>
            <w:tcW w:w="1188"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1995" w:author="shalu.megotia" w:date="2022-04-28T10:05:37Z"/>
                <w:rFonts w:cstheme="minorHAnsi"/>
                <w:bCs/>
              </w:rPr>
            </w:pPr>
            <w:ins w:id="1996" w:author="shalu.megotia" w:date="2022-04-28T10:05:37Z">
              <w:r>
                <w:rPr>
                  <w:rFonts w:cstheme="minorHAnsi"/>
                  <w:bCs/>
                </w:rPr>
                <w:t>1.1</w:t>
              </w:r>
            </w:ins>
          </w:p>
        </w:tc>
        <w:tc>
          <w:tcPr>
            <w:tcW w:w="1687"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1997" w:author="shalu.megotia" w:date="2022-04-28T10:05:37Z"/>
                <w:rFonts w:cs="Calibri"/>
              </w:rPr>
            </w:pPr>
            <w:ins w:id="1998" w:author="shalu.megotia" w:date="2022-04-28T10:05:37Z">
              <w:r>
                <w:rPr>
                  <w:rFonts w:cs="Calibri"/>
                </w:rPr>
                <w:t>26/04/2021</w:t>
              </w:r>
            </w:ins>
          </w:p>
        </w:tc>
        <w:tc>
          <w:tcPr>
            <w:tcW w:w="1550"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1999" w:author="shalu.megotia" w:date="2022-04-28T10:05:37Z"/>
                <w:rFonts w:cs="Calibri"/>
              </w:rPr>
            </w:pPr>
            <w:ins w:id="2000" w:author="shalu.megotia" w:date="2022-04-28T10:05:37Z">
              <w:r>
                <w:rPr>
                  <w:rFonts w:cs="Calibri"/>
                </w:rPr>
                <w:t>4.3, 4.4, 5.4</w:t>
              </w:r>
            </w:ins>
          </w:p>
        </w:tc>
        <w:tc>
          <w:tcPr>
            <w:tcW w:w="10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01" w:author="shalu.megotia" w:date="2022-04-28T10:05:37Z"/>
                <w:rFonts w:cstheme="minorHAnsi"/>
                <w:bCs/>
              </w:rPr>
            </w:pPr>
            <w:ins w:id="2002" w:author="shalu.megotia" w:date="2022-04-28T10:05:37Z">
              <w:r>
                <w:rPr>
                  <w:rFonts w:cstheme="minorHAnsi"/>
                  <w:bCs/>
                </w:rPr>
                <w:t>M</w:t>
              </w:r>
            </w:ins>
          </w:p>
        </w:tc>
        <w:tc>
          <w:tcPr>
            <w:tcW w:w="1923"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03" w:author="shalu.megotia" w:date="2022-04-28T10:05:37Z"/>
                <w:rFonts w:cs="Calibri"/>
              </w:rPr>
            </w:pPr>
            <w:ins w:id="2004" w:author="shalu.megotia" w:date="2022-04-28T10:05:37Z">
              <w:r>
                <w:rPr>
                  <w:rFonts w:cs="Calibri"/>
                </w:rPr>
                <w:t>Update Pre-Limit Loading Sections and Subsequent Disbursement Section</w:t>
              </w:r>
            </w:ins>
          </w:p>
        </w:tc>
        <w:tc>
          <w:tcPr>
            <w:tcW w:w="14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05" w:author="shalu.megotia" w:date="2022-04-28T10:05:37Z"/>
                <w:rFonts w:cstheme="minorHAnsi"/>
                <w:bC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ins w:id="2006" w:author="shalu.megotia" w:date="2022-04-28T10:05:37Z"/>
        </w:trPr>
        <w:tc>
          <w:tcPr>
            <w:tcW w:w="1188"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07" w:author="shalu.megotia" w:date="2022-04-28T10:05:37Z"/>
                <w:rFonts w:cstheme="minorHAnsi"/>
                <w:bCs/>
              </w:rPr>
            </w:pPr>
            <w:ins w:id="2008" w:author="shalu.megotia" w:date="2022-04-28T10:05:37Z">
              <w:r>
                <w:rPr>
                  <w:rFonts w:cstheme="minorHAnsi"/>
                  <w:bCs/>
                </w:rPr>
                <w:t>1.2</w:t>
              </w:r>
            </w:ins>
          </w:p>
        </w:tc>
        <w:tc>
          <w:tcPr>
            <w:tcW w:w="1687"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09" w:author="shalu.megotia" w:date="2022-04-28T10:05:37Z"/>
                <w:rFonts w:cs="Calibri"/>
              </w:rPr>
            </w:pPr>
            <w:ins w:id="2010" w:author="shalu.megotia" w:date="2022-04-28T10:05:37Z">
              <w:r>
                <w:rPr>
                  <w:rFonts w:cs="Calibri"/>
                </w:rPr>
                <w:t>07/05/2021</w:t>
              </w:r>
            </w:ins>
          </w:p>
        </w:tc>
        <w:tc>
          <w:tcPr>
            <w:tcW w:w="1550"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11" w:author="shalu.megotia" w:date="2022-04-28T10:05:37Z"/>
                <w:rFonts w:cs="Calibri"/>
              </w:rPr>
            </w:pPr>
            <w:ins w:id="2012" w:author="shalu.megotia" w:date="2022-04-28T10:05:37Z">
              <w:r>
                <w:rPr>
                  <w:rFonts w:cs="Calibri"/>
                </w:rPr>
                <w:t>4.2.6, 4.3.2, 5.4</w:t>
              </w:r>
            </w:ins>
          </w:p>
        </w:tc>
        <w:tc>
          <w:tcPr>
            <w:tcW w:w="10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13" w:author="shalu.megotia" w:date="2022-04-28T10:05:37Z"/>
                <w:rFonts w:cstheme="minorHAnsi"/>
                <w:bCs/>
              </w:rPr>
            </w:pPr>
            <w:ins w:id="2014" w:author="shalu.megotia" w:date="2022-04-28T10:05:37Z">
              <w:r>
                <w:rPr>
                  <w:rFonts w:cstheme="minorHAnsi"/>
                  <w:bCs/>
                </w:rPr>
                <w:t>M</w:t>
              </w:r>
            </w:ins>
          </w:p>
        </w:tc>
        <w:tc>
          <w:tcPr>
            <w:tcW w:w="1923"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15" w:author="shalu.megotia" w:date="2022-04-28T10:05:37Z"/>
                <w:rFonts w:cs="Calibri"/>
              </w:rPr>
            </w:pPr>
            <w:ins w:id="2016" w:author="shalu.megotia" w:date="2022-04-28T10:05:37Z">
              <w:r>
                <w:rPr>
                  <w:rFonts w:cs="Calibri"/>
                </w:rPr>
                <w:t>Update credit rating, ROCE Screen, Sanction Review Activity.</w:t>
              </w:r>
            </w:ins>
          </w:p>
        </w:tc>
        <w:tc>
          <w:tcPr>
            <w:tcW w:w="14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17" w:author="shalu.megotia" w:date="2022-04-28T10:05:37Z"/>
                <w:rFonts w:cstheme="minorHAnsi"/>
                <w:bC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ins w:id="2018" w:author="shalu.megotia" w:date="2022-04-28T10:05:37Z"/>
        </w:trPr>
        <w:tc>
          <w:tcPr>
            <w:tcW w:w="1188"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19" w:author="shalu.megotia" w:date="2022-04-28T10:05:37Z"/>
                <w:rFonts w:cstheme="minorHAnsi"/>
                <w:bCs/>
              </w:rPr>
            </w:pPr>
            <w:ins w:id="2020" w:author="shalu.megotia" w:date="2022-04-28T10:05:37Z">
              <w:r>
                <w:rPr>
                  <w:rFonts w:cstheme="minorHAnsi"/>
                  <w:bCs/>
                </w:rPr>
                <w:t>1.3</w:t>
              </w:r>
            </w:ins>
          </w:p>
        </w:tc>
        <w:tc>
          <w:tcPr>
            <w:tcW w:w="1687"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21" w:author="shalu.megotia" w:date="2022-04-28T10:05:37Z"/>
                <w:rFonts w:cs="Calibri"/>
              </w:rPr>
            </w:pPr>
            <w:ins w:id="2022" w:author="shalu.megotia" w:date="2022-04-28T10:05:37Z">
              <w:r>
                <w:rPr>
                  <w:rFonts w:cs="Calibri"/>
                </w:rPr>
                <w:t>17/05/2021</w:t>
              </w:r>
            </w:ins>
          </w:p>
        </w:tc>
        <w:tc>
          <w:tcPr>
            <w:tcW w:w="1550"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23" w:author="shalu.megotia" w:date="2022-04-28T10:05:37Z"/>
                <w:rFonts w:cs="Calibri"/>
              </w:rPr>
            </w:pPr>
          </w:p>
        </w:tc>
        <w:tc>
          <w:tcPr>
            <w:tcW w:w="10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24" w:author="shalu.megotia" w:date="2022-04-28T10:05:37Z"/>
                <w:rFonts w:cstheme="minorHAnsi"/>
                <w:bCs/>
              </w:rPr>
            </w:pPr>
            <w:ins w:id="2025" w:author="shalu.megotia" w:date="2022-04-28T10:05:37Z">
              <w:r>
                <w:rPr>
                  <w:rFonts w:cstheme="minorHAnsi"/>
                  <w:bCs/>
                </w:rPr>
                <w:t>M</w:t>
              </w:r>
            </w:ins>
          </w:p>
        </w:tc>
        <w:tc>
          <w:tcPr>
            <w:tcW w:w="1923"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26" w:author="shalu.megotia" w:date="2022-04-28T10:05:37Z"/>
                <w:rFonts w:cs="Calibri"/>
              </w:rPr>
            </w:pPr>
            <w:ins w:id="2027" w:author="shalu.megotia" w:date="2022-04-28T10:05:37Z">
              <w:r>
                <w:rPr>
                  <w:rFonts w:cs="Calibri"/>
                </w:rPr>
                <w:t>Updated based on Review Comments</w:t>
              </w:r>
            </w:ins>
          </w:p>
        </w:tc>
        <w:tc>
          <w:tcPr>
            <w:tcW w:w="14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28" w:author="shalu.megotia" w:date="2022-04-28T10:05:37Z"/>
                <w:rFonts w:cstheme="minorHAnsi"/>
                <w:bC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ins w:id="2029" w:author="shalu.megotia" w:date="2022-04-28T10:05:37Z"/>
        </w:trPr>
        <w:tc>
          <w:tcPr>
            <w:tcW w:w="1188"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30" w:author="shalu.megotia" w:date="2022-04-28T10:05:37Z"/>
                <w:rFonts w:cstheme="minorHAnsi"/>
                <w:bCs/>
              </w:rPr>
            </w:pPr>
            <w:ins w:id="2031" w:author="shalu.megotia" w:date="2022-04-28T10:05:37Z">
              <w:r>
                <w:rPr>
                  <w:rFonts w:cstheme="minorHAnsi"/>
                  <w:bCs/>
                </w:rPr>
                <w:t>1.4</w:t>
              </w:r>
            </w:ins>
          </w:p>
        </w:tc>
        <w:tc>
          <w:tcPr>
            <w:tcW w:w="1687"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32" w:author="shalu.megotia" w:date="2022-04-28T10:05:37Z"/>
                <w:rFonts w:cs="Calibri"/>
              </w:rPr>
            </w:pPr>
            <w:ins w:id="2033" w:author="shalu.megotia" w:date="2022-04-28T10:05:37Z">
              <w:r>
                <w:rPr>
                  <w:rFonts w:cs="Calibri"/>
                </w:rPr>
                <w:t>24/05/2021</w:t>
              </w:r>
            </w:ins>
          </w:p>
        </w:tc>
        <w:tc>
          <w:tcPr>
            <w:tcW w:w="1550"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34" w:author="shalu.megotia" w:date="2022-04-28T10:05:37Z"/>
                <w:rFonts w:cs="Calibri"/>
              </w:rPr>
            </w:pPr>
          </w:p>
        </w:tc>
        <w:tc>
          <w:tcPr>
            <w:tcW w:w="10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35" w:author="shalu.megotia" w:date="2022-04-28T10:05:37Z"/>
                <w:rFonts w:cstheme="minorHAnsi"/>
                <w:bCs/>
              </w:rPr>
            </w:pPr>
            <w:ins w:id="2036" w:author="shalu.megotia" w:date="2022-04-28T10:05:37Z">
              <w:r>
                <w:rPr>
                  <w:rFonts w:cstheme="minorHAnsi"/>
                  <w:bCs/>
                </w:rPr>
                <w:t>M</w:t>
              </w:r>
            </w:ins>
          </w:p>
        </w:tc>
        <w:tc>
          <w:tcPr>
            <w:tcW w:w="1923"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37" w:author="shalu.megotia" w:date="2022-04-28T10:05:37Z"/>
                <w:rFonts w:cs="Calibri"/>
              </w:rPr>
            </w:pPr>
            <w:ins w:id="2038" w:author="shalu.megotia" w:date="2022-04-28T10:05:37Z">
              <w:r>
                <w:rPr>
                  <w:rFonts w:cs="Calibri"/>
                </w:rPr>
                <w:t>Updated based on Review Comments</w:t>
              </w:r>
            </w:ins>
          </w:p>
        </w:tc>
        <w:tc>
          <w:tcPr>
            <w:tcW w:w="14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39" w:author="shalu.megotia" w:date="2022-04-28T10:05:37Z"/>
                <w:rFonts w:cstheme="minorHAnsi"/>
                <w:bC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ins w:id="2040" w:author="shalu.megotia" w:date="2022-04-28T10:05:37Z"/>
        </w:trPr>
        <w:tc>
          <w:tcPr>
            <w:tcW w:w="1188"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41" w:author="shalu.megotia" w:date="2022-04-28T10:05:37Z"/>
                <w:rFonts w:cstheme="minorHAnsi"/>
                <w:bCs/>
              </w:rPr>
            </w:pPr>
            <w:ins w:id="2042" w:author="shalu.megotia" w:date="2022-04-28T10:05:37Z">
              <w:r>
                <w:rPr>
                  <w:rFonts w:cstheme="minorHAnsi"/>
                  <w:bCs/>
                </w:rPr>
                <w:t>1.5</w:t>
              </w:r>
            </w:ins>
          </w:p>
        </w:tc>
        <w:tc>
          <w:tcPr>
            <w:tcW w:w="1687"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43" w:author="shalu.megotia" w:date="2022-04-28T10:05:37Z"/>
                <w:rFonts w:cs="Calibri"/>
              </w:rPr>
            </w:pPr>
            <w:ins w:id="2044" w:author="shalu.megotia" w:date="2022-04-28T10:05:37Z">
              <w:r>
                <w:rPr>
                  <w:rFonts w:cs="Calibri"/>
                </w:rPr>
                <w:t>02/06/2021</w:t>
              </w:r>
            </w:ins>
          </w:p>
        </w:tc>
        <w:tc>
          <w:tcPr>
            <w:tcW w:w="1550"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45" w:author="shalu.megotia" w:date="2022-04-28T10:05:37Z"/>
                <w:rFonts w:cs="Calibri"/>
              </w:rPr>
            </w:pPr>
          </w:p>
        </w:tc>
        <w:tc>
          <w:tcPr>
            <w:tcW w:w="10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46" w:author="shalu.megotia" w:date="2022-04-28T10:05:37Z"/>
                <w:rFonts w:cstheme="minorHAnsi"/>
                <w:bCs/>
              </w:rPr>
            </w:pPr>
            <w:ins w:id="2047" w:author="shalu.megotia" w:date="2022-04-28T10:05:37Z">
              <w:r>
                <w:rPr>
                  <w:rFonts w:cstheme="minorHAnsi"/>
                  <w:bCs/>
                </w:rPr>
                <w:t>M</w:t>
              </w:r>
            </w:ins>
          </w:p>
        </w:tc>
        <w:tc>
          <w:tcPr>
            <w:tcW w:w="1923"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48" w:author="shalu.megotia" w:date="2022-04-28T10:05:37Z"/>
                <w:rFonts w:cs="Calibri"/>
              </w:rPr>
            </w:pPr>
            <w:ins w:id="2049" w:author="shalu.megotia" w:date="2022-04-28T10:05:37Z">
              <w:r>
                <w:rPr>
                  <w:rFonts w:cs="Calibri"/>
                </w:rPr>
                <w:t>Updated based on Review Comments</w:t>
              </w:r>
            </w:ins>
          </w:p>
        </w:tc>
        <w:tc>
          <w:tcPr>
            <w:tcW w:w="14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50" w:author="shalu.megotia" w:date="2022-04-28T10:05:37Z"/>
                <w:rFonts w:cstheme="minorHAnsi"/>
                <w:bC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ins w:id="2051" w:author="shalu.megotia" w:date="2022-04-28T10:05:37Z"/>
        </w:trPr>
        <w:tc>
          <w:tcPr>
            <w:tcW w:w="1188"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52" w:author="shalu.megotia" w:date="2022-04-28T10:05:37Z"/>
                <w:rFonts w:cstheme="minorHAnsi"/>
                <w:bCs/>
              </w:rPr>
            </w:pPr>
            <w:ins w:id="2053" w:author="shalu.megotia" w:date="2022-04-28T10:05:37Z">
              <w:r>
                <w:rPr>
                  <w:rFonts w:cstheme="minorHAnsi"/>
                  <w:bCs/>
                </w:rPr>
                <w:t>1.6</w:t>
              </w:r>
            </w:ins>
          </w:p>
        </w:tc>
        <w:tc>
          <w:tcPr>
            <w:tcW w:w="1687"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54" w:author="shalu.megotia" w:date="2022-04-28T10:05:37Z"/>
                <w:rFonts w:cs="Calibri"/>
              </w:rPr>
            </w:pPr>
            <w:ins w:id="2055" w:author="shalu.megotia" w:date="2022-04-28T10:05:37Z">
              <w:r>
                <w:rPr>
                  <w:rFonts w:cs="Calibri"/>
                </w:rPr>
                <w:t>08/06/2021</w:t>
              </w:r>
            </w:ins>
          </w:p>
        </w:tc>
        <w:tc>
          <w:tcPr>
            <w:tcW w:w="1550"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56" w:author="shalu.megotia" w:date="2022-04-28T10:05:37Z"/>
                <w:rFonts w:cs="Calibri"/>
              </w:rPr>
            </w:pPr>
          </w:p>
        </w:tc>
        <w:tc>
          <w:tcPr>
            <w:tcW w:w="10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57" w:author="shalu.megotia" w:date="2022-04-28T10:05:37Z"/>
                <w:rFonts w:cstheme="minorHAnsi"/>
                <w:bCs/>
              </w:rPr>
            </w:pPr>
            <w:ins w:id="2058" w:author="shalu.megotia" w:date="2022-04-28T10:05:37Z">
              <w:r>
                <w:rPr>
                  <w:rFonts w:cstheme="minorHAnsi"/>
                  <w:bCs/>
                </w:rPr>
                <w:t>M</w:t>
              </w:r>
            </w:ins>
          </w:p>
        </w:tc>
        <w:tc>
          <w:tcPr>
            <w:tcW w:w="1923"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59" w:author="shalu.megotia" w:date="2022-04-28T10:05:37Z"/>
                <w:rFonts w:cs="Calibri"/>
              </w:rPr>
            </w:pPr>
            <w:ins w:id="2060" w:author="shalu.megotia" w:date="2022-04-28T10:05:37Z">
              <w:r>
                <w:rPr>
                  <w:rFonts w:cs="Calibri"/>
                </w:rPr>
                <w:t>Updated CIBIL activity based on discussion.</w:t>
              </w:r>
            </w:ins>
          </w:p>
        </w:tc>
        <w:tc>
          <w:tcPr>
            <w:tcW w:w="14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61" w:author="shalu.megotia" w:date="2022-04-28T10:05:37Z"/>
                <w:rFonts w:cstheme="minorHAnsi"/>
                <w:bC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ins w:id="2062" w:author="shalu.megotia" w:date="2022-04-28T10:05:37Z"/>
        </w:trPr>
        <w:tc>
          <w:tcPr>
            <w:tcW w:w="1188"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63" w:author="shalu.megotia" w:date="2022-04-28T10:05:37Z"/>
                <w:rFonts w:cstheme="minorHAnsi"/>
                <w:bCs/>
              </w:rPr>
            </w:pPr>
            <w:ins w:id="2064" w:author="shalu.megotia" w:date="2022-04-28T10:05:37Z">
              <w:r>
                <w:rPr>
                  <w:rFonts w:cstheme="minorHAnsi"/>
                  <w:bCs/>
                </w:rPr>
                <w:t>1.7</w:t>
              </w:r>
            </w:ins>
          </w:p>
        </w:tc>
        <w:tc>
          <w:tcPr>
            <w:tcW w:w="1687"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65" w:author="shalu.megotia" w:date="2022-04-28T10:05:37Z"/>
                <w:rFonts w:cs="Calibri"/>
              </w:rPr>
            </w:pPr>
            <w:ins w:id="2066" w:author="shalu.megotia" w:date="2022-04-28T10:05:37Z">
              <w:r>
                <w:rPr>
                  <w:rFonts w:cs="Calibri"/>
                </w:rPr>
                <w:t>14/12/2021</w:t>
              </w:r>
            </w:ins>
          </w:p>
        </w:tc>
        <w:tc>
          <w:tcPr>
            <w:tcW w:w="1550"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67" w:author="shalu.megotia" w:date="2022-04-28T10:05:37Z"/>
                <w:rFonts w:cs="Calibri"/>
              </w:rPr>
            </w:pPr>
          </w:p>
        </w:tc>
        <w:tc>
          <w:tcPr>
            <w:tcW w:w="10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68" w:author="shalu.megotia" w:date="2022-04-28T10:05:37Z"/>
                <w:rFonts w:cstheme="minorHAnsi"/>
                <w:bCs/>
              </w:rPr>
            </w:pPr>
            <w:ins w:id="2069" w:author="shalu.megotia" w:date="2022-04-28T10:05:37Z">
              <w:r>
                <w:rPr>
                  <w:rFonts w:cstheme="minorHAnsi"/>
                  <w:bCs/>
                </w:rPr>
                <w:t>M</w:t>
              </w:r>
            </w:ins>
          </w:p>
        </w:tc>
        <w:tc>
          <w:tcPr>
            <w:tcW w:w="1923"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70" w:author="shalu.megotia" w:date="2022-04-28T10:05:37Z"/>
                <w:rFonts w:cs="Calibri"/>
              </w:rPr>
            </w:pPr>
            <w:ins w:id="2071" w:author="shalu.megotia" w:date="2022-04-28T10:05:37Z">
              <w:r>
                <w:rPr>
                  <w:rFonts w:cs="Calibri"/>
                </w:rPr>
                <w:t>Updated based on Development</w:t>
              </w:r>
            </w:ins>
          </w:p>
        </w:tc>
        <w:tc>
          <w:tcPr>
            <w:tcW w:w="1454" w:type="dxa"/>
            <w:tcBorders>
              <w:top w:val="single" w:color="000000" w:sz="4" w:space="0"/>
              <w:left w:val="single" w:color="000000" w:sz="4" w:space="0"/>
              <w:bottom w:val="single" w:color="000000" w:sz="4" w:space="0"/>
              <w:right w:val="single" w:color="000000" w:sz="4" w:space="0"/>
            </w:tcBorders>
          </w:tcPr>
          <w:p>
            <w:pPr>
              <w:autoSpaceDE w:val="0"/>
              <w:autoSpaceDN w:val="0"/>
              <w:adjustRightInd w:val="0"/>
              <w:rPr>
                <w:ins w:id="2072" w:author="shalu.megotia" w:date="2022-04-28T10:05:37Z"/>
                <w:rFonts w:cstheme="minorHAnsi"/>
                <w:bCs/>
              </w:rPr>
            </w:pPr>
          </w:p>
        </w:tc>
      </w:tr>
    </w:tbl>
    <w:p>
      <w:pPr>
        <w:pStyle w:val="23"/>
        <w:rPr>
          <w:ins w:id="2073" w:author="shalu.megotia" w:date="2022-04-28T10:05:37Z"/>
          <w:rFonts w:cs="Calibri"/>
        </w:rPr>
      </w:pPr>
    </w:p>
    <w:p>
      <w:pPr>
        <w:pStyle w:val="23"/>
        <w:rPr>
          <w:ins w:id="2074" w:author="shalu.megotia" w:date="2022-04-28T10:05:37Z"/>
          <w:rFonts w:cs="Calibri"/>
        </w:rPr>
      </w:pPr>
    </w:p>
    <w:p>
      <w:pPr>
        <w:pStyle w:val="23"/>
        <w:rPr>
          <w:ins w:id="2075" w:author="shalu.megotia" w:date="2022-04-28T10:05:37Z"/>
          <w:rFonts w:cs="Calibri"/>
        </w:rPr>
      </w:pPr>
    </w:p>
    <w:p>
      <w:pPr>
        <w:pStyle w:val="53"/>
        <w:jc w:val="left"/>
        <w:rPr>
          <w:ins w:id="2076" w:author="shalu.megotia" w:date="2022-04-28T10:05:37Z"/>
        </w:rPr>
      </w:pPr>
    </w:p>
    <w:p>
      <w:pPr>
        <w:pStyle w:val="53"/>
        <w:jc w:val="left"/>
        <w:rPr>
          <w:ins w:id="2077" w:author="shalu.megotia" w:date="2022-04-28T10:05:37Z"/>
        </w:rPr>
      </w:pPr>
    </w:p>
    <w:p>
      <w:pPr>
        <w:pStyle w:val="53"/>
        <w:jc w:val="left"/>
        <w:rPr>
          <w:ins w:id="2078" w:author="shalu.megotia" w:date="2022-04-28T10:05:37Z"/>
        </w:rPr>
      </w:pPr>
      <w:ins w:id="2079" w:author="shalu.megotia" w:date="2022-04-28T10:05:37Z">
        <w:r>
          <w:rPr/>
          <w:t>Confidentiality Agreement</w:t>
        </w:r>
      </w:ins>
    </w:p>
    <w:p>
      <w:pPr>
        <w:autoSpaceDE w:val="0"/>
        <w:autoSpaceDN w:val="0"/>
        <w:adjustRightInd w:val="0"/>
        <w:jc w:val="both"/>
        <w:rPr>
          <w:ins w:id="2080" w:author="shalu.megotia" w:date="2022-04-28T10:05:37Z"/>
          <w:rFonts w:cs="Calibri"/>
          <w:bCs/>
          <w:color w:val="000000"/>
        </w:rPr>
      </w:pPr>
      <w:ins w:id="2081" w:author="shalu.megotia" w:date="2022-04-28T10:05:37Z">
        <w:r>
          <w:rPr>
            <w:rFonts w:cs="Calibri"/>
            <w:bCs/>
            <w:color w:val="000000"/>
          </w:rPr>
          <w:t xml:space="preserve">This document is copyrighted, and all rights are reserved.  This document may not, in whole or in part, be copied, photocopied, reproduced, translated, or reduced to any electronic medium or machine-readable form without prior consent, in writing, from an authorized representative of Ebix Technologies Pvt Ltd.  This document is for internal use only and may, in whole or in part, be provided to anyone outside of Company, including customer, clients, or prospects after taking an approval from an authorized representative of Ebix Technologies Pvt Ltd. </w:t>
        </w:r>
      </w:ins>
      <w:ins w:id="2082" w:author="shalu.megotia" w:date="2022-04-28T10:05:37Z">
        <w:r>
          <w:rPr>
            <w:rFonts w:cs="Calibri"/>
            <w:bCs/>
            <w:color w:val="000000"/>
          </w:rPr>
          <w:sym w:font="Symbol" w:char="F0E2"/>
        </w:r>
      </w:ins>
      <w:ins w:id="2083" w:author="shalu.megotia" w:date="2022-04-28T10:05:37Z">
        <w:r>
          <w:rPr>
            <w:rFonts w:cs="Calibri"/>
            <w:bCs/>
            <w:color w:val="000000"/>
          </w:rPr>
          <w:t>.</w:t>
        </w:r>
      </w:ins>
    </w:p>
    <w:p>
      <w:pPr>
        <w:pStyle w:val="26"/>
        <w:rPr>
          <w:ins w:id="2084" w:author="shalu.megotia" w:date="2022-04-28T10:05:37Z"/>
          <w:rFonts w:cs="Calibri" w:asciiTheme="minorHAnsi" w:hAnsiTheme="minorHAnsi"/>
          <w:b/>
          <w:bCs w:val="0"/>
          <w:color w:val="333399"/>
          <w:lang w:val="de-DE"/>
        </w:rPr>
      </w:pPr>
      <w:ins w:id="2085" w:author="shalu.megotia" w:date="2022-04-28T10:05:37Z">
        <w:r>
          <w:rPr>
            <w:rFonts w:cs="Calibri" w:asciiTheme="minorHAnsi" w:hAnsiTheme="minorHAnsi"/>
          </w:rPr>
          <w:br w:type="page"/>
        </w:r>
      </w:ins>
    </w:p>
    <w:p>
      <w:pPr>
        <w:rPr>
          <w:ins w:id="2086" w:author="shalu.megotia" w:date="2022-04-28T10:05:37Z"/>
          <w:rFonts w:cs="Calibri"/>
        </w:rPr>
      </w:pPr>
    </w:p>
    <w:p>
      <w:pPr>
        <w:jc w:val="center"/>
        <w:rPr>
          <w:ins w:id="2087" w:author="shalu.megotia" w:date="2022-04-28T10:05:37Z"/>
          <w:rFonts w:cs="Arial"/>
          <w:b/>
        </w:rPr>
      </w:pPr>
      <w:ins w:id="2088" w:author="shalu.megotia" w:date="2022-04-28T10:05:37Z">
        <w:r>
          <w:rPr>
            <w:rFonts w:cs="Arial"/>
            <w:b/>
          </w:rPr>
          <w:t>Table of Contents</w:t>
        </w:r>
      </w:ins>
    </w:p>
    <w:p>
      <w:pPr>
        <w:pStyle w:val="57"/>
        <w:rPr>
          <w:ins w:id="2089" w:author="shalu.megotia" w:date="2022-04-28T10:05:37Z"/>
          <w:rFonts w:asciiTheme="minorHAnsi" w:hAnsiTheme="minorHAnsi"/>
          <w:color w:val="auto"/>
          <w:sz w:val="22"/>
          <w:szCs w:val="22"/>
        </w:rPr>
      </w:pPr>
      <w:ins w:id="2090" w:author="shalu.megotia" w:date="2022-04-28T10:05:37Z">
        <w:r>
          <w:rPr>
            <w:rFonts w:asciiTheme="minorHAnsi" w:hAnsiTheme="minorHAnsi"/>
            <w:color w:val="auto"/>
            <w:sz w:val="22"/>
            <w:szCs w:val="22"/>
          </w:rPr>
          <w:t>Contents</w:t>
        </w:r>
      </w:ins>
    </w:p>
    <w:p>
      <w:pPr>
        <w:pStyle w:val="29"/>
        <w:tabs>
          <w:tab w:val="right" w:leader="dot" w:pos="9016"/>
        </w:tabs>
        <w:rPr>
          <w:ins w:id="2091" w:author="shalu.megotia" w:date="2022-04-28T10:05:37Z"/>
          <w:rFonts w:asciiTheme="minorHAnsi" w:hAnsiTheme="minorHAnsi" w:eastAsiaTheme="minorEastAsia" w:cstheme="minorBidi"/>
          <w:smallCaps w:val="0"/>
          <w:sz w:val="22"/>
          <w:szCs w:val="22"/>
        </w:rPr>
      </w:pPr>
      <w:ins w:id="2092" w:author="shalu.megotia" w:date="2022-04-28T10:05:37Z">
        <w:r>
          <w:rPr>
            <w:rFonts w:asciiTheme="minorHAnsi" w:hAnsiTheme="minorHAnsi"/>
            <w:b/>
            <w:bCs/>
            <w:sz w:val="22"/>
            <w:szCs w:val="22"/>
          </w:rPr>
          <w:fldChar w:fldCharType="begin"/>
        </w:r>
      </w:ins>
      <w:ins w:id="2093" w:author="shalu.megotia" w:date="2022-04-28T10:05:37Z">
        <w:r>
          <w:rPr>
            <w:rFonts w:asciiTheme="minorHAnsi" w:hAnsiTheme="minorHAnsi"/>
            <w:b/>
            <w:bCs/>
            <w:sz w:val="22"/>
            <w:szCs w:val="22"/>
          </w:rPr>
          <w:instrText xml:space="preserve"> TOC \o "1-3" \h \z \u </w:instrText>
        </w:r>
      </w:ins>
      <w:ins w:id="2094" w:author="shalu.megotia" w:date="2022-04-28T10:05:37Z">
        <w:r>
          <w:rPr>
            <w:rFonts w:asciiTheme="minorHAnsi" w:hAnsiTheme="minorHAnsi"/>
            <w:b/>
            <w:bCs/>
            <w:sz w:val="22"/>
            <w:szCs w:val="22"/>
          </w:rPr>
          <w:fldChar w:fldCharType="separate"/>
        </w:r>
      </w:ins>
      <w:ins w:id="2095" w:author="shalu.megotia" w:date="2022-04-28T10:05:37Z">
        <w:r>
          <w:rPr/>
          <w:fldChar w:fldCharType="begin"/>
        </w:r>
      </w:ins>
      <w:ins w:id="2096" w:author="shalu.megotia" w:date="2022-04-28T10:05:37Z">
        <w:r>
          <w:rPr/>
          <w:instrText xml:space="preserve"> HYPERLINK \l "_Toc72191876" </w:instrText>
        </w:r>
      </w:ins>
      <w:ins w:id="2097" w:author="shalu.megotia" w:date="2022-04-28T10:05:37Z">
        <w:r>
          <w:rPr/>
          <w:fldChar w:fldCharType="separate"/>
        </w:r>
      </w:ins>
      <w:ins w:id="2098" w:author="shalu.megotia" w:date="2022-04-28T10:05:37Z">
        <w:r>
          <w:rPr>
            <w:rStyle w:val="24"/>
            <w:b/>
            <w:bCs/>
          </w:rPr>
          <w:t>Purpose of the Document</w:t>
        </w:r>
      </w:ins>
      <w:ins w:id="2099" w:author="shalu.megotia" w:date="2022-04-28T10:05:37Z">
        <w:r>
          <w:rPr/>
          <w:tab/>
        </w:r>
      </w:ins>
      <w:ins w:id="2100" w:author="shalu.megotia" w:date="2022-04-28T10:05:37Z">
        <w:r>
          <w:rPr/>
          <w:fldChar w:fldCharType="begin"/>
        </w:r>
      </w:ins>
      <w:ins w:id="2101" w:author="shalu.megotia" w:date="2022-04-28T10:05:37Z">
        <w:r>
          <w:rPr/>
          <w:instrText xml:space="preserve"> PAGEREF _Toc72191876 \h </w:instrText>
        </w:r>
      </w:ins>
      <w:ins w:id="2102" w:author="shalu.megotia" w:date="2022-04-28T10:05:37Z">
        <w:r>
          <w:rPr/>
          <w:fldChar w:fldCharType="separate"/>
        </w:r>
      </w:ins>
      <w:ins w:id="2103" w:author="shalu.megotia" w:date="2022-04-28T10:05:37Z">
        <w:r>
          <w:rPr/>
          <w:t>8</w:t>
        </w:r>
      </w:ins>
      <w:ins w:id="2104" w:author="shalu.megotia" w:date="2022-04-28T10:05:37Z">
        <w:r>
          <w:rPr/>
          <w:fldChar w:fldCharType="end"/>
        </w:r>
      </w:ins>
      <w:ins w:id="2105" w:author="shalu.megotia" w:date="2022-04-28T10:05:37Z">
        <w:r>
          <w:rPr/>
          <w:fldChar w:fldCharType="end"/>
        </w:r>
      </w:ins>
    </w:p>
    <w:p>
      <w:pPr>
        <w:pStyle w:val="28"/>
        <w:tabs>
          <w:tab w:val="left" w:pos="400"/>
        </w:tabs>
        <w:rPr>
          <w:ins w:id="2106" w:author="shalu.megotia" w:date="2022-04-28T10:05:37Z"/>
          <w:rFonts w:asciiTheme="minorHAnsi" w:hAnsiTheme="minorHAnsi" w:eastAsiaTheme="minorEastAsia" w:cstheme="minorBidi"/>
          <w:b w:val="0"/>
          <w:bCs w:val="0"/>
          <w:caps w:val="0"/>
          <w:sz w:val="22"/>
          <w:szCs w:val="22"/>
        </w:rPr>
      </w:pPr>
      <w:ins w:id="2107" w:author="shalu.megotia" w:date="2022-04-28T10:05:37Z">
        <w:r>
          <w:rPr/>
          <w:fldChar w:fldCharType="begin"/>
        </w:r>
      </w:ins>
      <w:ins w:id="2108" w:author="shalu.megotia" w:date="2022-04-28T10:05:37Z">
        <w:r>
          <w:rPr/>
          <w:instrText xml:space="preserve"> HYPERLINK \l "_Toc72191877" </w:instrText>
        </w:r>
      </w:ins>
      <w:ins w:id="2109" w:author="shalu.megotia" w:date="2022-04-28T10:05:37Z">
        <w:r>
          <w:rPr/>
          <w:fldChar w:fldCharType="separate"/>
        </w:r>
      </w:ins>
      <w:ins w:id="2110" w:author="shalu.megotia" w:date="2022-04-28T10:05:37Z">
        <w:r>
          <w:rPr>
            <w:rStyle w:val="24"/>
            <w:rFonts w:cstheme="minorHAnsi"/>
          </w:rPr>
          <w:t>1</w:t>
        </w:r>
      </w:ins>
      <w:ins w:id="2111" w:author="shalu.megotia" w:date="2022-04-28T10:05:37Z">
        <w:r>
          <w:rPr>
            <w:rFonts w:asciiTheme="minorHAnsi" w:hAnsiTheme="minorHAnsi" w:eastAsiaTheme="minorEastAsia" w:cstheme="minorBidi"/>
            <w:b w:val="0"/>
            <w:bCs w:val="0"/>
            <w:caps w:val="0"/>
            <w:sz w:val="22"/>
            <w:szCs w:val="22"/>
          </w:rPr>
          <w:tab/>
        </w:r>
      </w:ins>
      <w:ins w:id="2112" w:author="shalu.megotia" w:date="2022-04-28T10:05:37Z">
        <w:r>
          <w:rPr>
            <w:rStyle w:val="24"/>
          </w:rPr>
          <w:t>Overview</w:t>
        </w:r>
      </w:ins>
      <w:ins w:id="2113" w:author="shalu.megotia" w:date="2022-04-28T10:05:37Z">
        <w:r>
          <w:rPr/>
          <w:tab/>
        </w:r>
      </w:ins>
      <w:ins w:id="2114" w:author="shalu.megotia" w:date="2022-04-28T10:05:37Z">
        <w:r>
          <w:rPr/>
          <w:fldChar w:fldCharType="begin"/>
        </w:r>
      </w:ins>
      <w:ins w:id="2115" w:author="shalu.megotia" w:date="2022-04-28T10:05:37Z">
        <w:r>
          <w:rPr/>
          <w:instrText xml:space="preserve"> PAGEREF _Toc72191877 \h </w:instrText>
        </w:r>
      </w:ins>
      <w:ins w:id="2116" w:author="shalu.megotia" w:date="2022-04-28T10:05:37Z">
        <w:r>
          <w:rPr/>
          <w:fldChar w:fldCharType="separate"/>
        </w:r>
      </w:ins>
      <w:ins w:id="2117" w:author="shalu.megotia" w:date="2022-04-28T10:05:37Z">
        <w:r>
          <w:rPr/>
          <w:t>9</w:t>
        </w:r>
      </w:ins>
      <w:ins w:id="2118" w:author="shalu.megotia" w:date="2022-04-28T10:05:37Z">
        <w:r>
          <w:rPr/>
          <w:fldChar w:fldCharType="end"/>
        </w:r>
      </w:ins>
      <w:ins w:id="2119" w:author="shalu.megotia" w:date="2022-04-28T10:05:37Z">
        <w:r>
          <w:rPr/>
          <w:fldChar w:fldCharType="end"/>
        </w:r>
      </w:ins>
    </w:p>
    <w:p>
      <w:pPr>
        <w:pStyle w:val="29"/>
        <w:tabs>
          <w:tab w:val="right" w:leader="dot" w:pos="9016"/>
        </w:tabs>
        <w:rPr>
          <w:ins w:id="2120" w:author="shalu.megotia" w:date="2022-04-28T10:05:37Z"/>
          <w:rFonts w:asciiTheme="minorHAnsi" w:hAnsiTheme="minorHAnsi" w:eastAsiaTheme="minorEastAsia" w:cstheme="minorBidi"/>
          <w:smallCaps w:val="0"/>
          <w:sz w:val="22"/>
          <w:szCs w:val="22"/>
        </w:rPr>
      </w:pPr>
      <w:ins w:id="2121" w:author="shalu.megotia" w:date="2022-04-28T10:05:37Z">
        <w:r>
          <w:rPr/>
          <w:fldChar w:fldCharType="begin"/>
        </w:r>
      </w:ins>
      <w:ins w:id="2122" w:author="shalu.megotia" w:date="2022-04-28T10:05:37Z">
        <w:r>
          <w:rPr/>
          <w:instrText xml:space="preserve"> HYPERLINK \l "_Toc72191878" </w:instrText>
        </w:r>
      </w:ins>
      <w:ins w:id="2123" w:author="shalu.megotia" w:date="2022-04-28T10:05:37Z">
        <w:r>
          <w:rPr/>
          <w:fldChar w:fldCharType="separate"/>
        </w:r>
      </w:ins>
      <w:ins w:id="2124" w:author="shalu.megotia" w:date="2022-04-28T10:05:37Z">
        <w:r>
          <w:rPr>
            <w:rStyle w:val="24"/>
            <w:rFonts w:cs="Arial" w:eastAsiaTheme="minorHAnsi"/>
            <w:b/>
            <w:bCs/>
            <w:caps/>
            <w:kern w:val="32"/>
          </w:rPr>
          <w:t>1.1 KEY ASSUMPTIONS</w:t>
        </w:r>
      </w:ins>
      <w:ins w:id="2125" w:author="shalu.megotia" w:date="2022-04-28T10:05:37Z">
        <w:r>
          <w:rPr/>
          <w:tab/>
        </w:r>
      </w:ins>
      <w:ins w:id="2126" w:author="shalu.megotia" w:date="2022-04-28T10:05:37Z">
        <w:r>
          <w:rPr/>
          <w:fldChar w:fldCharType="begin"/>
        </w:r>
      </w:ins>
      <w:ins w:id="2127" w:author="shalu.megotia" w:date="2022-04-28T10:05:37Z">
        <w:r>
          <w:rPr/>
          <w:instrText xml:space="preserve"> PAGEREF _Toc72191878 \h </w:instrText>
        </w:r>
      </w:ins>
      <w:ins w:id="2128" w:author="shalu.megotia" w:date="2022-04-28T10:05:37Z">
        <w:r>
          <w:rPr/>
          <w:fldChar w:fldCharType="separate"/>
        </w:r>
      </w:ins>
      <w:ins w:id="2129" w:author="shalu.megotia" w:date="2022-04-28T10:05:37Z">
        <w:r>
          <w:rPr/>
          <w:t>9</w:t>
        </w:r>
      </w:ins>
      <w:ins w:id="2130" w:author="shalu.megotia" w:date="2022-04-28T10:05:37Z">
        <w:r>
          <w:rPr/>
          <w:fldChar w:fldCharType="end"/>
        </w:r>
      </w:ins>
      <w:ins w:id="2131" w:author="shalu.megotia" w:date="2022-04-28T10:05:37Z">
        <w:r>
          <w:rPr/>
          <w:fldChar w:fldCharType="end"/>
        </w:r>
      </w:ins>
    </w:p>
    <w:p>
      <w:pPr>
        <w:pStyle w:val="29"/>
        <w:tabs>
          <w:tab w:val="right" w:leader="dot" w:pos="9016"/>
        </w:tabs>
        <w:rPr>
          <w:ins w:id="2132" w:author="shalu.megotia" w:date="2022-04-28T10:05:37Z"/>
          <w:rFonts w:asciiTheme="minorHAnsi" w:hAnsiTheme="minorHAnsi" w:eastAsiaTheme="minorEastAsia" w:cstheme="minorBidi"/>
          <w:smallCaps w:val="0"/>
          <w:sz w:val="22"/>
          <w:szCs w:val="22"/>
        </w:rPr>
      </w:pPr>
      <w:ins w:id="2133" w:author="shalu.megotia" w:date="2022-04-28T10:05:37Z">
        <w:r>
          <w:rPr/>
          <w:fldChar w:fldCharType="begin"/>
        </w:r>
      </w:ins>
      <w:ins w:id="2134" w:author="shalu.megotia" w:date="2022-04-28T10:05:37Z">
        <w:r>
          <w:rPr/>
          <w:instrText xml:space="preserve"> HYPERLINK \l "_Toc72191879" </w:instrText>
        </w:r>
      </w:ins>
      <w:ins w:id="2135" w:author="shalu.megotia" w:date="2022-04-28T10:05:37Z">
        <w:r>
          <w:rPr/>
          <w:fldChar w:fldCharType="separate"/>
        </w:r>
      </w:ins>
      <w:ins w:id="2136" w:author="shalu.megotia" w:date="2022-04-28T10:05:37Z">
        <w:r>
          <w:rPr>
            <w:rStyle w:val="24"/>
            <w:rFonts w:cs="Arial" w:eastAsiaTheme="minorHAnsi"/>
            <w:b/>
            <w:bCs/>
            <w:caps/>
            <w:kern w:val="32"/>
          </w:rPr>
          <w:t>1.2 Out of Scope</w:t>
        </w:r>
      </w:ins>
      <w:ins w:id="2137" w:author="shalu.megotia" w:date="2022-04-28T10:05:37Z">
        <w:r>
          <w:rPr/>
          <w:tab/>
        </w:r>
      </w:ins>
      <w:ins w:id="2138" w:author="shalu.megotia" w:date="2022-04-28T10:05:37Z">
        <w:r>
          <w:rPr/>
          <w:fldChar w:fldCharType="begin"/>
        </w:r>
      </w:ins>
      <w:ins w:id="2139" w:author="shalu.megotia" w:date="2022-04-28T10:05:37Z">
        <w:r>
          <w:rPr/>
          <w:instrText xml:space="preserve"> PAGEREF _Toc72191879 \h </w:instrText>
        </w:r>
      </w:ins>
      <w:ins w:id="2140" w:author="shalu.megotia" w:date="2022-04-28T10:05:37Z">
        <w:r>
          <w:rPr/>
          <w:fldChar w:fldCharType="separate"/>
        </w:r>
      </w:ins>
      <w:ins w:id="2141" w:author="shalu.megotia" w:date="2022-04-28T10:05:37Z">
        <w:r>
          <w:rPr/>
          <w:t>9</w:t>
        </w:r>
      </w:ins>
      <w:ins w:id="2142" w:author="shalu.megotia" w:date="2022-04-28T10:05:37Z">
        <w:r>
          <w:rPr/>
          <w:fldChar w:fldCharType="end"/>
        </w:r>
      </w:ins>
      <w:ins w:id="2143" w:author="shalu.megotia" w:date="2022-04-28T10:05:37Z">
        <w:r>
          <w:rPr/>
          <w:fldChar w:fldCharType="end"/>
        </w:r>
      </w:ins>
    </w:p>
    <w:p>
      <w:pPr>
        <w:pStyle w:val="29"/>
        <w:tabs>
          <w:tab w:val="right" w:leader="dot" w:pos="9016"/>
        </w:tabs>
        <w:rPr>
          <w:ins w:id="2144" w:author="shalu.megotia" w:date="2022-04-28T10:05:37Z"/>
          <w:rFonts w:asciiTheme="minorHAnsi" w:hAnsiTheme="minorHAnsi" w:eastAsiaTheme="minorEastAsia" w:cstheme="minorBidi"/>
          <w:smallCaps w:val="0"/>
          <w:sz w:val="22"/>
          <w:szCs w:val="22"/>
        </w:rPr>
      </w:pPr>
      <w:ins w:id="2145" w:author="shalu.megotia" w:date="2022-04-28T10:05:37Z">
        <w:r>
          <w:rPr/>
          <w:fldChar w:fldCharType="begin"/>
        </w:r>
      </w:ins>
      <w:ins w:id="2146" w:author="shalu.megotia" w:date="2022-04-28T10:05:37Z">
        <w:r>
          <w:rPr/>
          <w:instrText xml:space="preserve"> HYPERLINK \l "_Toc72191880" </w:instrText>
        </w:r>
      </w:ins>
      <w:ins w:id="2147" w:author="shalu.megotia" w:date="2022-04-28T10:05:37Z">
        <w:r>
          <w:rPr/>
          <w:fldChar w:fldCharType="separate"/>
        </w:r>
      </w:ins>
      <w:ins w:id="2148" w:author="shalu.megotia" w:date="2022-04-28T10:05:37Z">
        <w:r>
          <w:rPr>
            <w:rStyle w:val="24"/>
            <w:rFonts w:cs="Arial" w:eastAsiaTheme="minorHAnsi"/>
            <w:b/>
            <w:bCs/>
            <w:caps/>
            <w:kern w:val="32"/>
          </w:rPr>
          <w:t>1.3 Open Points</w:t>
        </w:r>
      </w:ins>
      <w:ins w:id="2149" w:author="shalu.megotia" w:date="2022-04-28T10:05:37Z">
        <w:r>
          <w:rPr/>
          <w:tab/>
        </w:r>
      </w:ins>
      <w:ins w:id="2150" w:author="shalu.megotia" w:date="2022-04-28T10:05:37Z">
        <w:r>
          <w:rPr/>
          <w:fldChar w:fldCharType="begin"/>
        </w:r>
      </w:ins>
      <w:ins w:id="2151" w:author="shalu.megotia" w:date="2022-04-28T10:05:37Z">
        <w:r>
          <w:rPr/>
          <w:instrText xml:space="preserve"> PAGEREF _Toc72191880 \h </w:instrText>
        </w:r>
      </w:ins>
      <w:ins w:id="2152" w:author="shalu.megotia" w:date="2022-04-28T10:05:37Z">
        <w:r>
          <w:rPr/>
          <w:fldChar w:fldCharType="separate"/>
        </w:r>
      </w:ins>
      <w:ins w:id="2153" w:author="shalu.megotia" w:date="2022-04-28T10:05:37Z">
        <w:r>
          <w:rPr/>
          <w:t>9</w:t>
        </w:r>
      </w:ins>
      <w:ins w:id="2154" w:author="shalu.megotia" w:date="2022-04-28T10:05:37Z">
        <w:r>
          <w:rPr/>
          <w:fldChar w:fldCharType="end"/>
        </w:r>
      </w:ins>
      <w:ins w:id="2155" w:author="shalu.megotia" w:date="2022-04-28T10:05:37Z">
        <w:r>
          <w:rPr/>
          <w:fldChar w:fldCharType="end"/>
        </w:r>
      </w:ins>
    </w:p>
    <w:p>
      <w:pPr>
        <w:pStyle w:val="28"/>
        <w:tabs>
          <w:tab w:val="left" w:pos="400"/>
        </w:tabs>
        <w:rPr>
          <w:ins w:id="2156" w:author="shalu.megotia" w:date="2022-04-28T10:05:37Z"/>
          <w:rFonts w:asciiTheme="minorHAnsi" w:hAnsiTheme="minorHAnsi" w:eastAsiaTheme="minorEastAsia" w:cstheme="minorBidi"/>
          <w:b w:val="0"/>
          <w:bCs w:val="0"/>
          <w:caps w:val="0"/>
          <w:sz w:val="22"/>
          <w:szCs w:val="22"/>
        </w:rPr>
      </w:pPr>
      <w:ins w:id="2157" w:author="shalu.megotia" w:date="2022-04-28T10:05:37Z">
        <w:r>
          <w:rPr/>
          <w:fldChar w:fldCharType="begin"/>
        </w:r>
      </w:ins>
      <w:ins w:id="2158" w:author="shalu.megotia" w:date="2022-04-28T10:05:37Z">
        <w:r>
          <w:rPr/>
          <w:instrText xml:space="preserve"> HYPERLINK \l "_Toc72191881" </w:instrText>
        </w:r>
      </w:ins>
      <w:ins w:id="2159" w:author="shalu.megotia" w:date="2022-04-28T10:05:37Z">
        <w:r>
          <w:rPr/>
          <w:fldChar w:fldCharType="separate"/>
        </w:r>
      </w:ins>
      <w:ins w:id="2160" w:author="shalu.megotia" w:date="2022-04-28T10:05:37Z">
        <w:r>
          <w:rPr>
            <w:rStyle w:val="24"/>
            <w:rFonts w:cstheme="minorHAnsi"/>
          </w:rPr>
          <w:t>2</w:t>
        </w:r>
      </w:ins>
      <w:ins w:id="2161" w:author="shalu.megotia" w:date="2022-04-28T10:05:37Z">
        <w:r>
          <w:rPr>
            <w:rFonts w:asciiTheme="minorHAnsi" w:hAnsiTheme="minorHAnsi" w:eastAsiaTheme="minorEastAsia" w:cstheme="minorBidi"/>
            <w:b w:val="0"/>
            <w:bCs w:val="0"/>
            <w:caps w:val="0"/>
            <w:sz w:val="22"/>
            <w:szCs w:val="22"/>
          </w:rPr>
          <w:tab/>
        </w:r>
      </w:ins>
      <w:ins w:id="2162" w:author="shalu.megotia" w:date="2022-04-28T10:05:37Z">
        <w:r>
          <w:rPr>
            <w:rStyle w:val="24"/>
          </w:rPr>
          <w:t>Business set up and Structures</w:t>
        </w:r>
      </w:ins>
      <w:ins w:id="2163" w:author="shalu.megotia" w:date="2022-04-28T10:05:37Z">
        <w:r>
          <w:rPr/>
          <w:tab/>
        </w:r>
      </w:ins>
      <w:ins w:id="2164" w:author="shalu.megotia" w:date="2022-04-28T10:05:37Z">
        <w:r>
          <w:rPr/>
          <w:fldChar w:fldCharType="begin"/>
        </w:r>
      </w:ins>
      <w:ins w:id="2165" w:author="shalu.megotia" w:date="2022-04-28T10:05:37Z">
        <w:r>
          <w:rPr/>
          <w:instrText xml:space="preserve"> PAGEREF _Toc72191881 \h </w:instrText>
        </w:r>
      </w:ins>
      <w:ins w:id="2166" w:author="shalu.megotia" w:date="2022-04-28T10:05:37Z">
        <w:r>
          <w:rPr/>
          <w:fldChar w:fldCharType="separate"/>
        </w:r>
      </w:ins>
      <w:ins w:id="2167" w:author="shalu.megotia" w:date="2022-04-28T10:05:37Z">
        <w:r>
          <w:rPr/>
          <w:t>10</w:t>
        </w:r>
      </w:ins>
      <w:ins w:id="2168" w:author="shalu.megotia" w:date="2022-04-28T10:05:37Z">
        <w:r>
          <w:rPr/>
          <w:fldChar w:fldCharType="end"/>
        </w:r>
      </w:ins>
      <w:ins w:id="2169" w:author="shalu.megotia" w:date="2022-04-28T10:05:37Z">
        <w:r>
          <w:rPr/>
          <w:fldChar w:fldCharType="end"/>
        </w:r>
      </w:ins>
    </w:p>
    <w:p>
      <w:pPr>
        <w:pStyle w:val="29"/>
        <w:tabs>
          <w:tab w:val="left" w:pos="880"/>
          <w:tab w:val="right" w:leader="dot" w:pos="9016"/>
        </w:tabs>
        <w:rPr>
          <w:ins w:id="2170" w:author="shalu.megotia" w:date="2022-04-28T10:05:37Z"/>
          <w:rFonts w:asciiTheme="minorHAnsi" w:hAnsiTheme="minorHAnsi" w:eastAsiaTheme="minorEastAsia" w:cstheme="minorBidi"/>
          <w:smallCaps w:val="0"/>
          <w:sz w:val="22"/>
          <w:szCs w:val="22"/>
        </w:rPr>
      </w:pPr>
      <w:ins w:id="2171" w:author="shalu.megotia" w:date="2022-04-28T10:05:37Z">
        <w:r>
          <w:rPr/>
          <w:fldChar w:fldCharType="begin"/>
        </w:r>
      </w:ins>
      <w:ins w:id="2172" w:author="shalu.megotia" w:date="2022-04-28T10:05:37Z">
        <w:r>
          <w:rPr/>
          <w:instrText xml:space="preserve"> HYPERLINK \l "_Toc72191882" </w:instrText>
        </w:r>
      </w:ins>
      <w:ins w:id="2173" w:author="shalu.megotia" w:date="2022-04-28T10:05:37Z">
        <w:r>
          <w:rPr/>
          <w:fldChar w:fldCharType="separate"/>
        </w:r>
      </w:ins>
      <w:ins w:id="2174" w:author="shalu.megotia" w:date="2022-04-28T10:05:37Z">
        <w:r>
          <w:rPr>
            <w:rStyle w:val="24"/>
            <w:rFonts w:cs="Arial" w:eastAsiaTheme="minorHAnsi"/>
            <w:b/>
            <w:bCs/>
            <w:caps/>
            <w:kern w:val="32"/>
          </w:rPr>
          <w:t>2.1</w:t>
        </w:r>
      </w:ins>
      <w:ins w:id="2175" w:author="shalu.megotia" w:date="2022-04-28T10:05:37Z">
        <w:r>
          <w:rPr>
            <w:rFonts w:asciiTheme="minorHAnsi" w:hAnsiTheme="minorHAnsi" w:eastAsiaTheme="minorEastAsia" w:cstheme="minorBidi"/>
            <w:smallCaps w:val="0"/>
            <w:sz w:val="22"/>
            <w:szCs w:val="22"/>
          </w:rPr>
          <w:tab/>
        </w:r>
      </w:ins>
      <w:ins w:id="2176" w:author="shalu.megotia" w:date="2022-04-28T10:05:37Z">
        <w:r>
          <w:rPr>
            <w:rStyle w:val="24"/>
            <w:rFonts w:cs="Arial" w:eastAsiaTheme="minorHAnsi"/>
            <w:b/>
            <w:bCs/>
            <w:caps/>
            <w:kern w:val="32"/>
          </w:rPr>
          <w:t>Business hierarchy and operations details</w:t>
        </w:r>
      </w:ins>
      <w:ins w:id="2177" w:author="shalu.megotia" w:date="2022-04-28T10:05:37Z">
        <w:r>
          <w:rPr/>
          <w:tab/>
        </w:r>
      </w:ins>
      <w:ins w:id="2178" w:author="shalu.megotia" w:date="2022-04-28T10:05:37Z">
        <w:r>
          <w:rPr/>
          <w:fldChar w:fldCharType="begin"/>
        </w:r>
      </w:ins>
      <w:ins w:id="2179" w:author="shalu.megotia" w:date="2022-04-28T10:05:37Z">
        <w:r>
          <w:rPr/>
          <w:instrText xml:space="preserve"> PAGEREF _Toc72191882 \h </w:instrText>
        </w:r>
      </w:ins>
      <w:ins w:id="2180" w:author="shalu.megotia" w:date="2022-04-28T10:05:37Z">
        <w:r>
          <w:rPr/>
          <w:fldChar w:fldCharType="separate"/>
        </w:r>
      </w:ins>
      <w:ins w:id="2181" w:author="shalu.megotia" w:date="2022-04-28T10:05:37Z">
        <w:r>
          <w:rPr/>
          <w:t>10</w:t>
        </w:r>
      </w:ins>
      <w:ins w:id="2182" w:author="shalu.megotia" w:date="2022-04-28T10:05:37Z">
        <w:r>
          <w:rPr/>
          <w:fldChar w:fldCharType="end"/>
        </w:r>
      </w:ins>
      <w:ins w:id="2183" w:author="shalu.megotia" w:date="2022-04-28T10:05:37Z">
        <w:r>
          <w:rPr/>
          <w:fldChar w:fldCharType="end"/>
        </w:r>
      </w:ins>
    </w:p>
    <w:p>
      <w:pPr>
        <w:pStyle w:val="29"/>
        <w:tabs>
          <w:tab w:val="left" w:pos="880"/>
          <w:tab w:val="right" w:leader="dot" w:pos="9016"/>
        </w:tabs>
        <w:rPr>
          <w:ins w:id="2184" w:author="shalu.megotia" w:date="2022-04-28T10:05:37Z"/>
          <w:rFonts w:asciiTheme="minorHAnsi" w:hAnsiTheme="minorHAnsi" w:eastAsiaTheme="minorEastAsia" w:cstheme="minorBidi"/>
          <w:smallCaps w:val="0"/>
          <w:sz w:val="22"/>
          <w:szCs w:val="22"/>
        </w:rPr>
      </w:pPr>
      <w:ins w:id="2185" w:author="shalu.megotia" w:date="2022-04-28T10:05:37Z">
        <w:r>
          <w:rPr/>
          <w:fldChar w:fldCharType="begin"/>
        </w:r>
      </w:ins>
      <w:ins w:id="2186" w:author="shalu.megotia" w:date="2022-04-28T10:05:37Z">
        <w:r>
          <w:rPr/>
          <w:instrText xml:space="preserve"> HYPERLINK \l "_Toc72191883" </w:instrText>
        </w:r>
      </w:ins>
      <w:ins w:id="2187" w:author="shalu.megotia" w:date="2022-04-28T10:05:37Z">
        <w:r>
          <w:rPr/>
          <w:fldChar w:fldCharType="separate"/>
        </w:r>
      </w:ins>
      <w:ins w:id="2188" w:author="shalu.megotia" w:date="2022-04-28T10:05:37Z">
        <w:r>
          <w:rPr>
            <w:rStyle w:val="24"/>
            <w:rFonts w:cs="Arial" w:eastAsiaTheme="minorHAnsi"/>
            <w:b/>
            <w:bCs/>
            <w:caps/>
            <w:kern w:val="32"/>
          </w:rPr>
          <w:t>2.2</w:t>
        </w:r>
      </w:ins>
      <w:ins w:id="2189" w:author="shalu.megotia" w:date="2022-04-28T10:05:37Z">
        <w:r>
          <w:rPr>
            <w:rFonts w:asciiTheme="minorHAnsi" w:hAnsiTheme="minorHAnsi" w:eastAsiaTheme="minorEastAsia" w:cstheme="minorBidi"/>
            <w:smallCaps w:val="0"/>
            <w:sz w:val="22"/>
            <w:szCs w:val="22"/>
          </w:rPr>
          <w:tab/>
        </w:r>
      </w:ins>
      <w:ins w:id="2190" w:author="shalu.megotia" w:date="2022-04-28T10:05:37Z">
        <w:r>
          <w:rPr>
            <w:rStyle w:val="24"/>
            <w:rFonts w:cs="Arial" w:eastAsiaTheme="minorHAnsi"/>
            <w:b/>
            <w:bCs/>
            <w:caps/>
            <w:kern w:val="32"/>
          </w:rPr>
          <w:t>Business roles and Levels</w:t>
        </w:r>
      </w:ins>
      <w:ins w:id="2191" w:author="shalu.megotia" w:date="2022-04-28T10:05:37Z">
        <w:r>
          <w:rPr/>
          <w:tab/>
        </w:r>
      </w:ins>
      <w:ins w:id="2192" w:author="shalu.megotia" w:date="2022-04-28T10:05:37Z">
        <w:r>
          <w:rPr/>
          <w:fldChar w:fldCharType="begin"/>
        </w:r>
      </w:ins>
      <w:ins w:id="2193" w:author="shalu.megotia" w:date="2022-04-28T10:05:37Z">
        <w:r>
          <w:rPr/>
          <w:instrText xml:space="preserve"> PAGEREF _Toc72191883 \h </w:instrText>
        </w:r>
      </w:ins>
      <w:ins w:id="2194" w:author="shalu.megotia" w:date="2022-04-28T10:05:37Z">
        <w:r>
          <w:rPr/>
          <w:fldChar w:fldCharType="separate"/>
        </w:r>
      </w:ins>
      <w:ins w:id="2195" w:author="shalu.megotia" w:date="2022-04-28T10:05:37Z">
        <w:r>
          <w:rPr/>
          <w:t>10</w:t>
        </w:r>
      </w:ins>
      <w:ins w:id="2196" w:author="shalu.megotia" w:date="2022-04-28T10:05:37Z">
        <w:r>
          <w:rPr/>
          <w:fldChar w:fldCharType="end"/>
        </w:r>
      </w:ins>
      <w:ins w:id="2197" w:author="shalu.megotia" w:date="2022-04-28T10:05:37Z">
        <w:r>
          <w:rPr/>
          <w:fldChar w:fldCharType="end"/>
        </w:r>
      </w:ins>
    </w:p>
    <w:p>
      <w:pPr>
        <w:pStyle w:val="29"/>
        <w:tabs>
          <w:tab w:val="left" w:pos="880"/>
          <w:tab w:val="right" w:leader="dot" w:pos="9016"/>
        </w:tabs>
        <w:rPr>
          <w:ins w:id="2198" w:author="shalu.megotia" w:date="2022-04-28T10:05:37Z"/>
          <w:rFonts w:asciiTheme="minorHAnsi" w:hAnsiTheme="minorHAnsi" w:eastAsiaTheme="minorEastAsia" w:cstheme="minorBidi"/>
          <w:smallCaps w:val="0"/>
          <w:sz w:val="22"/>
          <w:szCs w:val="22"/>
        </w:rPr>
      </w:pPr>
      <w:ins w:id="2199" w:author="shalu.megotia" w:date="2022-04-28T10:05:37Z">
        <w:r>
          <w:rPr/>
          <w:fldChar w:fldCharType="begin"/>
        </w:r>
      </w:ins>
      <w:ins w:id="2200" w:author="shalu.megotia" w:date="2022-04-28T10:05:37Z">
        <w:r>
          <w:rPr/>
          <w:instrText xml:space="preserve"> HYPERLINK \l "_Toc72191884" </w:instrText>
        </w:r>
      </w:ins>
      <w:ins w:id="2201" w:author="shalu.megotia" w:date="2022-04-28T10:05:37Z">
        <w:r>
          <w:rPr/>
          <w:fldChar w:fldCharType="separate"/>
        </w:r>
      </w:ins>
      <w:ins w:id="2202" w:author="shalu.megotia" w:date="2022-04-28T10:05:37Z">
        <w:r>
          <w:rPr>
            <w:rStyle w:val="24"/>
            <w:rFonts w:cs="Arial" w:eastAsiaTheme="minorHAnsi"/>
            <w:b/>
            <w:bCs/>
            <w:caps/>
            <w:kern w:val="32"/>
          </w:rPr>
          <w:t>2.3</w:t>
        </w:r>
      </w:ins>
      <w:ins w:id="2203" w:author="shalu.megotia" w:date="2022-04-28T10:05:37Z">
        <w:r>
          <w:rPr>
            <w:rFonts w:asciiTheme="minorHAnsi" w:hAnsiTheme="minorHAnsi" w:eastAsiaTheme="minorEastAsia" w:cstheme="minorBidi"/>
            <w:smallCaps w:val="0"/>
            <w:sz w:val="22"/>
            <w:szCs w:val="22"/>
          </w:rPr>
          <w:tab/>
        </w:r>
      </w:ins>
      <w:ins w:id="2204" w:author="shalu.megotia" w:date="2022-04-28T10:05:37Z">
        <w:r>
          <w:rPr>
            <w:rStyle w:val="24"/>
            <w:rFonts w:cs="Arial" w:eastAsiaTheme="minorHAnsi"/>
            <w:b/>
            <w:bCs/>
            <w:iCs/>
            <w:caps/>
            <w:kern w:val="32"/>
          </w:rPr>
          <w:t>Master Data – BU, Roles, Users, Profiles, Allocation Logic</w:t>
        </w:r>
      </w:ins>
      <w:ins w:id="2205" w:author="shalu.megotia" w:date="2022-04-28T10:05:37Z">
        <w:r>
          <w:rPr/>
          <w:tab/>
        </w:r>
      </w:ins>
      <w:ins w:id="2206" w:author="shalu.megotia" w:date="2022-04-28T10:05:37Z">
        <w:r>
          <w:rPr/>
          <w:fldChar w:fldCharType="begin"/>
        </w:r>
      </w:ins>
      <w:ins w:id="2207" w:author="shalu.megotia" w:date="2022-04-28T10:05:37Z">
        <w:r>
          <w:rPr/>
          <w:instrText xml:space="preserve"> PAGEREF _Toc72191884 \h </w:instrText>
        </w:r>
      </w:ins>
      <w:ins w:id="2208" w:author="shalu.megotia" w:date="2022-04-28T10:05:37Z">
        <w:r>
          <w:rPr/>
          <w:fldChar w:fldCharType="separate"/>
        </w:r>
      </w:ins>
      <w:ins w:id="2209" w:author="shalu.megotia" w:date="2022-04-28T10:05:37Z">
        <w:r>
          <w:rPr/>
          <w:t>11</w:t>
        </w:r>
      </w:ins>
      <w:ins w:id="2210" w:author="shalu.megotia" w:date="2022-04-28T10:05:37Z">
        <w:r>
          <w:rPr/>
          <w:fldChar w:fldCharType="end"/>
        </w:r>
      </w:ins>
      <w:ins w:id="2211" w:author="shalu.megotia" w:date="2022-04-28T10:05:37Z">
        <w:r>
          <w:rPr/>
          <w:fldChar w:fldCharType="end"/>
        </w:r>
      </w:ins>
    </w:p>
    <w:p>
      <w:pPr>
        <w:pStyle w:val="28"/>
        <w:tabs>
          <w:tab w:val="left" w:pos="400"/>
        </w:tabs>
        <w:rPr>
          <w:ins w:id="2212" w:author="shalu.megotia" w:date="2022-04-28T10:05:37Z"/>
          <w:rFonts w:asciiTheme="minorHAnsi" w:hAnsiTheme="minorHAnsi" w:eastAsiaTheme="minorEastAsia" w:cstheme="minorBidi"/>
          <w:b w:val="0"/>
          <w:bCs w:val="0"/>
          <w:caps w:val="0"/>
          <w:sz w:val="22"/>
          <w:szCs w:val="22"/>
        </w:rPr>
      </w:pPr>
      <w:ins w:id="2213" w:author="shalu.megotia" w:date="2022-04-28T10:05:37Z">
        <w:r>
          <w:rPr/>
          <w:fldChar w:fldCharType="begin"/>
        </w:r>
      </w:ins>
      <w:ins w:id="2214" w:author="shalu.megotia" w:date="2022-04-28T10:05:37Z">
        <w:r>
          <w:rPr/>
          <w:instrText xml:space="preserve"> HYPERLINK \l "_Toc72191885" </w:instrText>
        </w:r>
      </w:ins>
      <w:ins w:id="2215" w:author="shalu.megotia" w:date="2022-04-28T10:05:37Z">
        <w:r>
          <w:rPr/>
          <w:fldChar w:fldCharType="separate"/>
        </w:r>
      </w:ins>
      <w:ins w:id="2216" w:author="shalu.megotia" w:date="2022-04-28T10:05:37Z">
        <w:r>
          <w:rPr>
            <w:rStyle w:val="24"/>
            <w:rFonts w:cstheme="minorHAnsi"/>
          </w:rPr>
          <w:t>3</w:t>
        </w:r>
      </w:ins>
      <w:ins w:id="2217" w:author="shalu.megotia" w:date="2022-04-28T10:05:37Z">
        <w:r>
          <w:rPr>
            <w:rFonts w:asciiTheme="minorHAnsi" w:hAnsiTheme="minorHAnsi" w:eastAsiaTheme="minorEastAsia" w:cstheme="minorBidi"/>
            <w:b w:val="0"/>
            <w:bCs w:val="0"/>
            <w:caps w:val="0"/>
            <w:sz w:val="22"/>
            <w:szCs w:val="22"/>
          </w:rPr>
          <w:tab/>
        </w:r>
      </w:ins>
      <w:ins w:id="2218" w:author="shalu.megotia" w:date="2022-04-28T10:05:37Z">
        <w:r>
          <w:rPr>
            <w:rStyle w:val="24"/>
          </w:rPr>
          <w:t>Master Configuration</w:t>
        </w:r>
      </w:ins>
      <w:ins w:id="2219" w:author="shalu.megotia" w:date="2022-04-28T10:05:37Z">
        <w:r>
          <w:rPr/>
          <w:tab/>
        </w:r>
      </w:ins>
      <w:ins w:id="2220" w:author="shalu.megotia" w:date="2022-04-28T10:05:37Z">
        <w:r>
          <w:rPr/>
          <w:fldChar w:fldCharType="begin"/>
        </w:r>
      </w:ins>
      <w:ins w:id="2221" w:author="shalu.megotia" w:date="2022-04-28T10:05:37Z">
        <w:r>
          <w:rPr/>
          <w:instrText xml:space="preserve"> PAGEREF _Toc72191885 \h </w:instrText>
        </w:r>
      </w:ins>
      <w:ins w:id="2222" w:author="shalu.megotia" w:date="2022-04-28T10:05:37Z">
        <w:r>
          <w:rPr/>
          <w:fldChar w:fldCharType="separate"/>
        </w:r>
      </w:ins>
      <w:ins w:id="2223" w:author="shalu.megotia" w:date="2022-04-28T10:05:37Z">
        <w:r>
          <w:rPr/>
          <w:t>11</w:t>
        </w:r>
      </w:ins>
      <w:ins w:id="2224" w:author="shalu.megotia" w:date="2022-04-28T10:05:37Z">
        <w:r>
          <w:rPr/>
          <w:fldChar w:fldCharType="end"/>
        </w:r>
      </w:ins>
      <w:ins w:id="2225" w:author="shalu.megotia" w:date="2022-04-28T10:05:37Z">
        <w:r>
          <w:rPr/>
          <w:fldChar w:fldCharType="end"/>
        </w:r>
      </w:ins>
    </w:p>
    <w:p>
      <w:pPr>
        <w:pStyle w:val="29"/>
        <w:tabs>
          <w:tab w:val="left" w:pos="880"/>
          <w:tab w:val="right" w:leader="dot" w:pos="9016"/>
        </w:tabs>
        <w:rPr>
          <w:ins w:id="2226" w:author="shalu.megotia" w:date="2022-04-28T10:05:37Z"/>
          <w:rFonts w:asciiTheme="minorHAnsi" w:hAnsiTheme="minorHAnsi" w:eastAsiaTheme="minorEastAsia" w:cstheme="minorBidi"/>
          <w:smallCaps w:val="0"/>
          <w:sz w:val="22"/>
          <w:szCs w:val="22"/>
        </w:rPr>
      </w:pPr>
      <w:ins w:id="2227" w:author="shalu.megotia" w:date="2022-04-28T10:05:37Z">
        <w:r>
          <w:rPr/>
          <w:fldChar w:fldCharType="begin"/>
        </w:r>
      </w:ins>
      <w:ins w:id="2228" w:author="shalu.megotia" w:date="2022-04-28T10:05:37Z">
        <w:r>
          <w:rPr/>
          <w:instrText xml:space="preserve"> HYPERLINK \l "_Toc72191886" </w:instrText>
        </w:r>
      </w:ins>
      <w:ins w:id="2229" w:author="shalu.megotia" w:date="2022-04-28T10:05:37Z">
        <w:r>
          <w:rPr/>
          <w:fldChar w:fldCharType="separate"/>
        </w:r>
      </w:ins>
      <w:ins w:id="2230" w:author="shalu.megotia" w:date="2022-04-28T10:05:37Z">
        <w:r>
          <w:rPr>
            <w:rStyle w:val="24"/>
            <w:rFonts w:ascii="Calibri" w:hAnsi="Calibri" w:eastAsiaTheme="minorHAnsi"/>
            <w:b/>
            <w:bCs/>
            <w:caps/>
            <w:kern w:val="32"/>
            <w:highlight w:val="yellow"/>
          </w:rPr>
          <w:t>3.1</w:t>
        </w:r>
      </w:ins>
      <w:ins w:id="2231" w:author="shalu.megotia" w:date="2022-04-28T10:05:37Z">
        <w:r>
          <w:rPr>
            <w:rFonts w:asciiTheme="minorHAnsi" w:hAnsiTheme="minorHAnsi" w:eastAsiaTheme="minorEastAsia" w:cstheme="minorBidi"/>
            <w:smallCaps w:val="0"/>
            <w:sz w:val="22"/>
            <w:szCs w:val="22"/>
          </w:rPr>
          <w:tab/>
        </w:r>
      </w:ins>
      <w:ins w:id="2232" w:author="shalu.megotia" w:date="2022-04-28T10:05:37Z">
        <w:r>
          <w:rPr>
            <w:rStyle w:val="24"/>
            <w:rFonts w:cs="Arial" w:eastAsiaTheme="minorHAnsi"/>
            <w:b/>
            <w:bCs/>
            <w:caps/>
            <w:kern w:val="32"/>
            <w:highlight w:val="yellow"/>
          </w:rPr>
          <w:t>Documents</w:t>
        </w:r>
      </w:ins>
      <w:ins w:id="2233" w:author="shalu.megotia" w:date="2022-04-28T10:05:37Z">
        <w:r>
          <w:rPr/>
          <w:tab/>
        </w:r>
      </w:ins>
      <w:ins w:id="2234" w:author="shalu.megotia" w:date="2022-04-28T10:05:37Z">
        <w:r>
          <w:rPr/>
          <w:fldChar w:fldCharType="begin"/>
        </w:r>
      </w:ins>
      <w:ins w:id="2235" w:author="shalu.megotia" w:date="2022-04-28T10:05:37Z">
        <w:r>
          <w:rPr/>
          <w:instrText xml:space="preserve"> PAGEREF _Toc72191886 \h </w:instrText>
        </w:r>
      </w:ins>
      <w:ins w:id="2236" w:author="shalu.megotia" w:date="2022-04-28T10:05:37Z">
        <w:r>
          <w:rPr/>
          <w:fldChar w:fldCharType="separate"/>
        </w:r>
      </w:ins>
      <w:ins w:id="2237" w:author="shalu.megotia" w:date="2022-04-28T10:05:37Z">
        <w:r>
          <w:rPr/>
          <w:t>11</w:t>
        </w:r>
      </w:ins>
      <w:ins w:id="2238" w:author="shalu.megotia" w:date="2022-04-28T10:05:37Z">
        <w:r>
          <w:rPr/>
          <w:fldChar w:fldCharType="end"/>
        </w:r>
      </w:ins>
      <w:ins w:id="2239" w:author="shalu.megotia" w:date="2022-04-28T10:05:37Z">
        <w:r>
          <w:rPr/>
          <w:fldChar w:fldCharType="end"/>
        </w:r>
      </w:ins>
    </w:p>
    <w:p>
      <w:pPr>
        <w:pStyle w:val="29"/>
        <w:tabs>
          <w:tab w:val="left" w:pos="880"/>
          <w:tab w:val="right" w:leader="dot" w:pos="9016"/>
        </w:tabs>
        <w:rPr>
          <w:ins w:id="2240" w:author="shalu.megotia" w:date="2022-04-28T10:05:37Z"/>
          <w:rFonts w:asciiTheme="minorHAnsi" w:hAnsiTheme="minorHAnsi" w:eastAsiaTheme="minorEastAsia" w:cstheme="minorBidi"/>
          <w:smallCaps w:val="0"/>
          <w:sz w:val="22"/>
          <w:szCs w:val="22"/>
        </w:rPr>
      </w:pPr>
      <w:ins w:id="2241" w:author="shalu.megotia" w:date="2022-04-28T10:05:37Z">
        <w:r>
          <w:rPr/>
          <w:fldChar w:fldCharType="begin"/>
        </w:r>
      </w:ins>
      <w:ins w:id="2242" w:author="shalu.megotia" w:date="2022-04-28T10:05:37Z">
        <w:r>
          <w:rPr/>
          <w:instrText xml:space="preserve"> HYPERLINK \l "_Toc72191887" </w:instrText>
        </w:r>
      </w:ins>
      <w:ins w:id="2243" w:author="shalu.megotia" w:date="2022-04-28T10:05:37Z">
        <w:r>
          <w:rPr/>
          <w:fldChar w:fldCharType="separate"/>
        </w:r>
      </w:ins>
      <w:ins w:id="2244" w:author="shalu.megotia" w:date="2022-04-28T10:05:37Z">
        <w:r>
          <w:rPr>
            <w:rStyle w:val="24"/>
            <w:rFonts w:ascii="Calibri" w:hAnsi="Calibri" w:eastAsiaTheme="minorHAnsi"/>
            <w:b/>
            <w:bCs/>
            <w:caps/>
            <w:kern w:val="32"/>
          </w:rPr>
          <w:t>3.2</w:t>
        </w:r>
      </w:ins>
      <w:ins w:id="2245" w:author="shalu.megotia" w:date="2022-04-28T10:05:37Z">
        <w:r>
          <w:rPr>
            <w:rFonts w:asciiTheme="minorHAnsi" w:hAnsiTheme="minorHAnsi" w:eastAsiaTheme="minorEastAsia" w:cstheme="minorBidi"/>
            <w:smallCaps w:val="0"/>
            <w:sz w:val="22"/>
            <w:szCs w:val="22"/>
          </w:rPr>
          <w:tab/>
        </w:r>
      </w:ins>
      <w:ins w:id="2246" w:author="shalu.megotia" w:date="2022-04-28T10:05:37Z">
        <w:r>
          <w:rPr>
            <w:rStyle w:val="24"/>
            <w:rFonts w:cs="Arial" w:eastAsiaTheme="minorHAnsi"/>
            <w:b/>
            <w:bCs/>
            <w:caps/>
            <w:kern w:val="32"/>
          </w:rPr>
          <w:t>Entity Constitution</w:t>
        </w:r>
      </w:ins>
      <w:ins w:id="2247" w:author="shalu.megotia" w:date="2022-04-28T10:05:37Z">
        <w:r>
          <w:rPr/>
          <w:tab/>
        </w:r>
      </w:ins>
      <w:ins w:id="2248" w:author="shalu.megotia" w:date="2022-04-28T10:05:37Z">
        <w:r>
          <w:rPr/>
          <w:fldChar w:fldCharType="begin"/>
        </w:r>
      </w:ins>
      <w:ins w:id="2249" w:author="shalu.megotia" w:date="2022-04-28T10:05:37Z">
        <w:r>
          <w:rPr/>
          <w:instrText xml:space="preserve"> PAGEREF _Toc72191887 \h </w:instrText>
        </w:r>
      </w:ins>
      <w:ins w:id="2250" w:author="shalu.megotia" w:date="2022-04-28T10:05:37Z">
        <w:r>
          <w:rPr/>
          <w:fldChar w:fldCharType="separate"/>
        </w:r>
      </w:ins>
      <w:ins w:id="2251" w:author="shalu.megotia" w:date="2022-04-28T10:05:37Z">
        <w:r>
          <w:rPr/>
          <w:t>11</w:t>
        </w:r>
      </w:ins>
      <w:ins w:id="2252" w:author="shalu.megotia" w:date="2022-04-28T10:05:37Z">
        <w:r>
          <w:rPr/>
          <w:fldChar w:fldCharType="end"/>
        </w:r>
      </w:ins>
      <w:ins w:id="2253" w:author="shalu.megotia" w:date="2022-04-28T10:05:37Z">
        <w:r>
          <w:rPr/>
          <w:fldChar w:fldCharType="end"/>
        </w:r>
      </w:ins>
    </w:p>
    <w:p>
      <w:pPr>
        <w:pStyle w:val="29"/>
        <w:tabs>
          <w:tab w:val="left" w:pos="880"/>
          <w:tab w:val="right" w:leader="dot" w:pos="9016"/>
        </w:tabs>
        <w:rPr>
          <w:ins w:id="2254" w:author="shalu.megotia" w:date="2022-04-28T10:05:37Z"/>
          <w:rFonts w:asciiTheme="minorHAnsi" w:hAnsiTheme="minorHAnsi" w:eastAsiaTheme="minorEastAsia" w:cstheme="minorBidi"/>
          <w:smallCaps w:val="0"/>
          <w:sz w:val="22"/>
          <w:szCs w:val="22"/>
        </w:rPr>
      </w:pPr>
      <w:ins w:id="2255" w:author="shalu.megotia" w:date="2022-04-28T10:05:37Z">
        <w:r>
          <w:rPr/>
          <w:fldChar w:fldCharType="begin"/>
        </w:r>
      </w:ins>
      <w:ins w:id="2256" w:author="shalu.megotia" w:date="2022-04-28T10:05:37Z">
        <w:r>
          <w:rPr/>
          <w:instrText xml:space="preserve"> HYPERLINK \l "_Toc72191888" </w:instrText>
        </w:r>
      </w:ins>
      <w:ins w:id="2257" w:author="shalu.megotia" w:date="2022-04-28T10:05:37Z">
        <w:r>
          <w:rPr/>
          <w:fldChar w:fldCharType="separate"/>
        </w:r>
      </w:ins>
      <w:ins w:id="2258" w:author="shalu.megotia" w:date="2022-04-28T10:05:37Z">
        <w:r>
          <w:rPr>
            <w:rStyle w:val="24"/>
            <w:rFonts w:ascii="Calibri" w:hAnsi="Calibri" w:eastAsiaTheme="minorHAnsi"/>
            <w:b/>
            <w:bCs/>
            <w:caps/>
            <w:kern w:val="32"/>
          </w:rPr>
          <w:t>3.3</w:t>
        </w:r>
      </w:ins>
      <w:ins w:id="2259" w:author="shalu.megotia" w:date="2022-04-28T10:05:37Z">
        <w:r>
          <w:rPr>
            <w:rFonts w:asciiTheme="minorHAnsi" w:hAnsiTheme="minorHAnsi" w:eastAsiaTheme="minorEastAsia" w:cstheme="minorBidi"/>
            <w:smallCaps w:val="0"/>
            <w:sz w:val="22"/>
            <w:szCs w:val="22"/>
          </w:rPr>
          <w:tab/>
        </w:r>
      </w:ins>
      <w:ins w:id="2260" w:author="shalu.megotia" w:date="2022-04-28T10:05:37Z">
        <w:r>
          <w:rPr>
            <w:rStyle w:val="24"/>
            <w:rFonts w:cs="Arial" w:eastAsiaTheme="minorHAnsi"/>
            <w:b/>
            <w:bCs/>
            <w:caps/>
            <w:kern w:val="32"/>
          </w:rPr>
          <w:t>Customer Type</w:t>
        </w:r>
      </w:ins>
      <w:ins w:id="2261" w:author="shalu.megotia" w:date="2022-04-28T10:05:37Z">
        <w:r>
          <w:rPr/>
          <w:tab/>
        </w:r>
      </w:ins>
      <w:ins w:id="2262" w:author="shalu.megotia" w:date="2022-04-28T10:05:37Z">
        <w:r>
          <w:rPr/>
          <w:fldChar w:fldCharType="begin"/>
        </w:r>
      </w:ins>
      <w:ins w:id="2263" w:author="shalu.megotia" w:date="2022-04-28T10:05:37Z">
        <w:r>
          <w:rPr/>
          <w:instrText xml:space="preserve"> PAGEREF _Toc72191888 \h </w:instrText>
        </w:r>
      </w:ins>
      <w:ins w:id="2264" w:author="shalu.megotia" w:date="2022-04-28T10:05:37Z">
        <w:r>
          <w:rPr/>
          <w:fldChar w:fldCharType="separate"/>
        </w:r>
      </w:ins>
      <w:ins w:id="2265" w:author="shalu.megotia" w:date="2022-04-28T10:05:37Z">
        <w:r>
          <w:rPr/>
          <w:t>11</w:t>
        </w:r>
      </w:ins>
      <w:ins w:id="2266" w:author="shalu.megotia" w:date="2022-04-28T10:05:37Z">
        <w:r>
          <w:rPr/>
          <w:fldChar w:fldCharType="end"/>
        </w:r>
      </w:ins>
      <w:ins w:id="2267" w:author="shalu.megotia" w:date="2022-04-28T10:05:37Z">
        <w:r>
          <w:rPr/>
          <w:fldChar w:fldCharType="end"/>
        </w:r>
      </w:ins>
    </w:p>
    <w:p>
      <w:pPr>
        <w:pStyle w:val="29"/>
        <w:tabs>
          <w:tab w:val="left" w:pos="880"/>
          <w:tab w:val="right" w:leader="dot" w:pos="9016"/>
        </w:tabs>
        <w:rPr>
          <w:ins w:id="2268" w:author="shalu.megotia" w:date="2022-04-28T10:05:37Z"/>
          <w:rFonts w:asciiTheme="minorHAnsi" w:hAnsiTheme="minorHAnsi" w:eastAsiaTheme="minorEastAsia" w:cstheme="minorBidi"/>
          <w:smallCaps w:val="0"/>
          <w:sz w:val="22"/>
          <w:szCs w:val="22"/>
        </w:rPr>
      </w:pPr>
      <w:ins w:id="2269" w:author="shalu.megotia" w:date="2022-04-28T10:05:37Z">
        <w:r>
          <w:rPr/>
          <w:fldChar w:fldCharType="begin"/>
        </w:r>
      </w:ins>
      <w:ins w:id="2270" w:author="shalu.megotia" w:date="2022-04-28T10:05:37Z">
        <w:r>
          <w:rPr/>
          <w:instrText xml:space="preserve"> HYPERLINK \l "_Toc72191889" </w:instrText>
        </w:r>
      </w:ins>
      <w:ins w:id="2271" w:author="shalu.megotia" w:date="2022-04-28T10:05:37Z">
        <w:r>
          <w:rPr/>
          <w:fldChar w:fldCharType="separate"/>
        </w:r>
      </w:ins>
      <w:ins w:id="2272" w:author="shalu.megotia" w:date="2022-04-28T10:05:37Z">
        <w:r>
          <w:rPr>
            <w:rStyle w:val="24"/>
            <w:rFonts w:ascii="Calibri" w:hAnsi="Calibri" w:eastAsiaTheme="minorHAnsi"/>
            <w:b/>
            <w:bCs/>
            <w:caps/>
            <w:kern w:val="32"/>
          </w:rPr>
          <w:t>3.4</w:t>
        </w:r>
      </w:ins>
      <w:ins w:id="2273" w:author="shalu.megotia" w:date="2022-04-28T10:05:37Z">
        <w:r>
          <w:rPr>
            <w:rFonts w:asciiTheme="minorHAnsi" w:hAnsiTheme="minorHAnsi" w:eastAsiaTheme="minorEastAsia" w:cstheme="minorBidi"/>
            <w:smallCaps w:val="0"/>
            <w:sz w:val="22"/>
            <w:szCs w:val="22"/>
          </w:rPr>
          <w:tab/>
        </w:r>
      </w:ins>
      <w:ins w:id="2274" w:author="shalu.megotia" w:date="2022-04-28T10:05:37Z">
        <w:r>
          <w:rPr>
            <w:rStyle w:val="24"/>
            <w:rFonts w:cs="Arial" w:eastAsiaTheme="minorHAnsi"/>
            <w:b/>
            <w:bCs/>
            <w:caps/>
            <w:kern w:val="32"/>
          </w:rPr>
          <w:t>Covenants and Terms &amp; Conditions</w:t>
        </w:r>
      </w:ins>
      <w:ins w:id="2275" w:author="shalu.megotia" w:date="2022-04-28T10:05:37Z">
        <w:r>
          <w:rPr/>
          <w:tab/>
        </w:r>
      </w:ins>
      <w:ins w:id="2276" w:author="shalu.megotia" w:date="2022-04-28T10:05:37Z">
        <w:r>
          <w:rPr/>
          <w:fldChar w:fldCharType="begin"/>
        </w:r>
      </w:ins>
      <w:ins w:id="2277" w:author="shalu.megotia" w:date="2022-04-28T10:05:37Z">
        <w:r>
          <w:rPr/>
          <w:instrText xml:space="preserve"> PAGEREF _Toc72191889 \h </w:instrText>
        </w:r>
      </w:ins>
      <w:ins w:id="2278" w:author="shalu.megotia" w:date="2022-04-28T10:05:37Z">
        <w:r>
          <w:rPr/>
          <w:fldChar w:fldCharType="separate"/>
        </w:r>
      </w:ins>
      <w:ins w:id="2279" w:author="shalu.megotia" w:date="2022-04-28T10:05:37Z">
        <w:r>
          <w:rPr/>
          <w:t>12</w:t>
        </w:r>
      </w:ins>
      <w:ins w:id="2280" w:author="shalu.megotia" w:date="2022-04-28T10:05:37Z">
        <w:r>
          <w:rPr/>
          <w:fldChar w:fldCharType="end"/>
        </w:r>
      </w:ins>
      <w:ins w:id="2281" w:author="shalu.megotia" w:date="2022-04-28T10:05:37Z">
        <w:r>
          <w:rPr/>
          <w:fldChar w:fldCharType="end"/>
        </w:r>
      </w:ins>
    </w:p>
    <w:p>
      <w:pPr>
        <w:pStyle w:val="29"/>
        <w:tabs>
          <w:tab w:val="left" w:pos="880"/>
          <w:tab w:val="right" w:leader="dot" w:pos="9016"/>
        </w:tabs>
        <w:rPr>
          <w:ins w:id="2282" w:author="shalu.megotia" w:date="2022-04-28T10:05:37Z"/>
          <w:rFonts w:asciiTheme="minorHAnsi" w:hAnsiTheme="minorHAnsi" w:eastAsiaTheme="minorEastAsia" w:cstheme="minorBidi"/>
          <w:smallCaps w:val="0"/>
          <w:sz w:val="22"/>
          <w:szCs w:val="22"/>
        </w:rPr>
      </w:pPr>
      <w:ins w:id="2283" w:author="shalu.megotia" w:date="2022-04-28T10:05:37Z">
        <w:r>
          <w:rPr/>
          <w:fldChar w:fldCharType="begin"/>
        </w:r>
      </w:ins>
      <w:ins w:id="2284" w:author="shalu.megotia" w:date="2022-04-28T10:05:37Z">
        <w:r>
          <w:rPr/>
          <w:instrText xml:space="preserve"> HYPERLINK \l "_Toc72191890" </w:instrText>
        </w:r>
      </w:ins>
      <w:ins w:id="2285" w:author="shalu.megotia" w:date="2022-04-28T10:05:37Z">
        <w:r>
          <w:rPr/>
          <w:fldChar w:fldCharType="separate"/>
        </w:r>
      </w:ins>
      <w:ins w:id="2286" w:author="shalu.megotia" w:date="2022-04-28T10:05:37Z">
        <w:r>
          <w:rPr>
            <w:rStyle w:val="24"/>
            <w:rFonts w:ascii="Calibri" w:hAnsi="Calibri" w:eastAsiaTheme="minorHAnsi"/>
            <w:b/>
            <w:bCs/>
            <w:caps/>
            <w:kern w:val="32"/>
          </w:rPr>
          <w:t>3.5</w:t>
        </w:r>
      </w:ins>
      <w:ins w:id="2287" w:author="shalu.megotia" w:date="2022-04-28T10:05:37Z">
        <w:r>
          <w:rPr>
            <w:rFonts w:asciiTheme="minorHAnsi" w:hAnsiTheme="minorHAnsi" w:eastAsiaTheme="minorEastAsia" w:cstheme="minorBidi"/>
            <w:smallCaps w:val="0"/>
            <w:sz w:val="22"/>
            <w:szCs w:val="22"/>
          </w:rPr>
          <w:tab/>
        </w:r>
      </w:ins>
      <w:ins w:id="2288" w:author="shalu.megotia" w:date="2022-04-28T10:05:37Z">
        <w:r>
          <w:rPr>
            <w:rStyle w:val="24"/>
            <w:rFonts w:cs="Arial" w:eastAsiaTheme="minorHAnsi"/>
            <w:b/>
            <w:bCs/>
            <w:caps/>
            <w:kern w:val="32"/>
          </w:rPr>
          <w:t>Fee &amp; Charges</w:t>
        </w:r>
      </w:ins>
      <w:ins w:id="2289" w:author="shalu.megotia" w:date="2022-04-28T10:05:37Z">
        <w:r>
          <w:rPr/>
          <w:tab/>
        </w:r>
      </w:ins>
      <w:ins w:id="2290" w:author="shalu.megotia" w:date="2022-04-28T10:05:37Z">
        <w:r>
          <w:rPr/>
          <w:fldChar w:fldCharType="begin"/>
        </w:r>
      </w:ins>
      <w:ins w:id="2291" w:author="shalu.megotia" w:date="2022-04-28T10:05:37Z">
        <w:r>
          <w:rPr/>
          <w:instrText xml:space="preserve"> PAGEREF _Toc72191890 \h </w:instrText>
        </w:r>
      </w:ins>
      <w:ins w:id="2292" w:author="shalu.megotia" w:date="2022-04-28T10:05:37Z">
        <w:r>
          <w:rPr/>
          <w:fldChar w:fldCharType="separate"/>
        </w:r>
      </w:ins>
      <w:ins w:id="2293" w:author="shalu.megotia" w:date="2022-04-28T10:05:37Z">
        <w:r>
          <w:rPr/>
          <w:t>12</w:t>
        </w:r>
      </w:ins>
      <w:ins w:id="2294" w:author="shalu.megotia" w:date="2022-04-28T10:05:37Z">
        <w:r>
          <w:rPr/>
          <w:fldChar w:fldCharType="end"/>
        </w:r>
      </w:ins>
      <w:ins w:id="2295" w:author="shalu.megotia" w:date="2022-04-28T10:05:37Z">
        <w:r>
          <w:rPr/>
          <w:fldChar w:fldCharType="end"/>
        </w:r>
      </w:ins>
    </w:p>
    <w:p>
      <w:pPr>
        <w:pStyle w:val="29"/>
        <w:tabs>
          <w:tab w:val="left" w:pos="880"/>
          <w:tab w:val="right" w:leader="dot" w:pos="9016"/>
        </w:tabs>
        <w:rPr>
          <w:ins w:id="2296" w:author="shalu.megotia" w:date="2022-04-28T10:05:37Z"/>
          <w:rFonts w:asciiTheme="minorHAnsi" w:hAnsiTheme="minorHAnsi" w:eastAsiaTheme="minorEastAsia" w:cstheme="minorBidi"/>
          <w:smallCaps w:val="0"/>
          <w:sz w:val="22"/>
          <w:szCs w:val="22"/>
        </w:rPr>
      </w:pPr>
      <w:ins w:id="2297" w:author="shalu.megotia" w:date="2022-04-28T10:05:37Z">
        <w:r>
          <w:rPr/>
          <w:fldChar w:fldCharType="begin"/>
        </w:r>
      </w:ins>
      <w:ins w:id="2298" w:author="shalu.megotia" w:date="2022-04-28T10:05:37Z">
        <w:r>
          <w:rPr/>
          <w:instrText xml:space="preserve"> HYPERLINK \l "_Toc72191891" </w:instrText>
        </w:r>
      </w:ins>
      <w:ins w:id="2299" w:author="shalu.megotia" w:date="2022-04-28T10:05:37Z">
        <w:r>
          <w:rPr/>
          <w:fldChar w:fldCharType="separate"/>
        </w:r>
      </w:ins>
      <w:ins w:id="2300" w:author="shalu.megotia" w:date="2022-04-28T10:05:37Z">
        <w:r>
          <w:rPr>
            <w:rStyle w:val="24"/>
            <w:rFonts w:ascii="Calibri" w:hAnsi="Calibri" w:eastAsiaTheme="minorHAnsi"/>
            <w:b/>
            <w:bCs/>
            <w:caps/>
            <w:kern w:val="32"/>
          </w:rPr>
          <w:t>3.6</w:t>
        </w:r>
      </w:ins>
      <w:ins w:id="2301" w:author="shalu.megotia" w:date="2022-04-28T10:05:37Z">
        <w:r>
          <w:rPr>
            <w:rFonts w:asciiTheme="minorHAnsi" w:hAnsiTheme="minorHAnsi" w:eastAsiaTheme="minorEastAsia" w:cstheme="minorBidi"/>
            <w:smallCaps w:val="0"/>
            <w:sz w:val="22"/>
            <w:szCs w:val="22"/>
          </w:rPr>
          <w:tab/>
        </w:r>
      </w:ins>
      <w:ins w:id="2302" w:author="shalu.megotia" w:date="2022-04-28T10:05:37Z">
        <w:r>
          <w:rPr>
            <w:rStyle w:val="24"/>
            <w:rFonts w:cs="Arial" w:eastAsiaTheme="minorHAnsi"/>
            <w:b/>
            <w:bCs/>
            <w:caps/>
            <w:kern w:val="32"/>
          </w:rPr>
          <w:t>Currency</w:t>
        </w:r>
      </w:ins>
      <w:ins w:id="2303" w:author="shalu.megotia" w:date="2022-04-28T10:05:37Z">
        <w:r>
          <w:rPr/>
          <w:tab/>
        </w:r>
      </w:ins>
      <w:ins w:id="2304" w:author="shalu.megotia" w:date="2022-04-28T10:05:37Z">
        <w:r>
          <w:rPr/>
          <w:fldChar w:fldCharType="begin"/>
        </w:r>
      </w:ins>
      <w:ins w:id="2305" w:author="shalu.megotia" w:date="2022-04-28T10:05:37Z">
        <w:r>
          <w:rPr/>
          <w:instrText xml:space="preserve"> PAGEREF _Toc72191891 \h </w:instrText>
        </w:r>
      </w:ins>
      <w:ins w:id="2306" w:author="shalu.megotia" w:date="2022-04-28T10:05:37Z">
        <w:r>
          <w:rPr/>
          <w:fldChar w:fldCharType="separate"/>
        </w:r>
      </w:ins>
      <w:ins w:id="2307" w:author="shalu.megotia" w:date="2022-04-28T10:05:37Z">
        <w:r>
          <w:rPr/>
          <w:t>12</w:t>
        </w:r>
      </w:ins>
      <w:ins w:id="2308" w:author="shalu.megotia" w:date="2022-04-28T10:05:37Z">
        <w:r>
          <w:rPr/>
          <w:fldChar w:fldCharType="end"/>
        </w:r>
      </w:ins>
      <w:ins w:id="2309" w:author="shalu.megotia" w:date="2022-04-28T10:05:37Z">
        <w:r>
          <w:rPr/>
          <w:fldChar w:fldCharType="end"/>
        </w:r>
      </w:ins>
    </w:p>
    <w:p>
      <w:pPr>
        <w:pStyle w:val="29"/>
        <w:tabs>
          <w:tab w:val="left" w:pos="880"/>
          <w:tab w:val="right" w:leader="dot" w:pos="9016"/>
        </w:tabs>
        <w:rPr>
          <w:ins w:id="2310" w:author="shalu.megotia" w:date="2022-04-28T10:05:37Z"/>
          <w:rFonts w:asciiTheme="minorHAnsi" w:hAnsiTheme="minorHAnsi" w:eastAsiaTheme="minorEastAsia" w:cstheme="minorBidi"/>
          <w:smallCaps w:val="0"/>
          <w:sz w:val="22"/>
          <w:szCs w:val="22"/>
        </w:rPr>
      </w:pPr>
      <w:ins w:id="2311" w:author="shalu.megotia" w:date="2022-04-28T10:05:37Z">
        <w:r>
          <w:rPr/>
          <w:fldChar w:fldCharType="begin"/>
        </w:r>
      </w:ins>
      <w:ins w:id="2312" w:author="shalu.megotia" w:date="2022-04-28T10:05:37Z">
        <w:r>
          <w:rPr/>
          <w:instrText xml:space="preserve"> HYPERLINK \l "_Toc72191892" </w:instrText>
        </w:r>
      </w:ins>
      <w:ins w:id="2313" w:author="shalu.megotia" w:date="2022-04-28T10:05:37Z">
        <w:r>
          <w:rPr/>
          <w:fldChar w:fldCharType="separate"/>
        </w:r>
      </w:ins>
      <w:ins w:id="2314" w:author="shalu.megotia" w:date="2022-04-28T10:05:37Z">
        <w:r>
          <w:rPr>
            <w:rStyle w:val="24"/>
            <w:rFonts w:ascii="Calibri" w:hAnsi="Calibri" w:eastAsiaTheme="minorHAnsi"/>
            <w:b/>
            <w:bCs/>
            <w:caps/>
            <w:kern w:val="32"/>
          </w:rPr>
          <w:t>3.7</w:t>
        </w:r>
      </w:ins>
      <w:ins w:id="2315" w:author="shalu.megotia" w:date="2022-04-28T10:05:37Z">
        <w:r>
          <w:rPr>
            <w:rFonts w:asciiTheme="minorHAnsi" w:hAnsiTheme="minorHAnsi" w:eastAsiaTheme="minorEastAsia" w:cstheme="minorBidi"/>
            <w:smallCaps w:val="0"/>
            <w:sz w:val="22"/>
            <w:szCs w:val="22"/>
          </w:rPr>
          <w:tab/>
        </w:r>
      </w:ins>
      <w:ins w:id="2316" w:author="shalu.megotia" w:date="2022-04-28T10:05:37Z">
        <w:r>
          <w:rPr>
            <w:rStyle w:val="24"/>
            <w:rFonts w:cs="Arial" w:eastAsiaTheme="minorHAnsi"/>
            <w:b/>
            <w:bCs/>
            <w:caps/>
            <w:kern w:val="32"/>
          </w:rPr>
          <w:t>Industry Segment &amp; Industry Code</w:t>
        </w:r>
      </w:ins>
      <w:ins w:id="2317" w:author="shalu.megotia" w:date="2022-04-28T10:05:37Z">
        <w:r>
          <w:rPr/>
          <w:tab/>
        </w:r>
      </w:ins>
      <w:ins w:id="2318" w:author="shalu.megotia" w:date="2022-04-28T10:05:37Z">
        <w:r>
          <w:rPr/>
          <w:fldChar w:fldCharType="begin"/>
        </w:r>
      </w:ins>
      <w:ins w:id="2319" w:author="shalu.megotia" w:date="2022-04-28T10:05:37Z">
        <w:r>
          <w:rPr/>
          <w:instrText xml:space="preserve"> PAGEREF _Toc72191892 \h </w:instrText>
        </w:r>
      </w:ins>
      <w:ins w:id="2320" w:author="shalu.megotia" w:date="2022-04-28T10:05:37Z">
        <w:r>
          <w:rPr/>
          <w:fldChar w:fldCharType="separate"/>
        </w:r>
      </w:ins>
      <w:ins w:id="2321" w:author="shalu.megotia" w:date="2022-04-28T10:05:37Z">
        <w:r>
          <w:rPr/>
          <w:t>12</w:t>
        </w:r>
      </w:ins>
      <w:ins w:id="2322" w:author="shalu.megotia" w:date="2022-04-28T10:05:37Z">
        <w:r>
          <w:rPr/>
          <w:fldChar w:fldCharType="end"/>
        </w:r>
      </w:ins>
      <w:ins w:id="2323" w:author="shalu.megotia" w:date="2022-04-28T10:05:37Z">
        <w:r>
          <w:rPr/>
          <w:fldChar w:fldCharType="end"/>
        </w:r>
      </w:ins>
    </w:p>
    <w:p>
      <w:pPr>
        <w:pStyle w:val="29"/>
        <w:tabs>
          <w:tab w:val="left" w:pos="880"/>
          <w:tab w:val="right" w:leader="dot" w:pos="9016"/>
        </w:tabs>
        <w:rPr>
          <w:ins w:id="2324" w:author="shalu.megotia" w:date="2022-04-28T10:05:37Z"/>
          <w:rFonts w:asciiTheme="minorHAnsi" w:hAnsiTheme="minorHAnsi" w:eastAsiaTheme="minorEastAsia" w:cstheme="minorBidi"/>
          <w:smallCaps w:val="0"/>
          <w:sz w:val="22"/>
          <w:szCs w:val="22"/>
        </w:rPr>
      </w:pPr>
      <w:ins w:id="2325" w:author="shalu.megotia" w:date="2022-04-28T10:05:37Z">
        <w:r>
          <w:rPr/>
          <w:fldChar w:fldCharType="begin"/>
        </w:r>
      </w:ins>
      <w:ins w:id="2326" w:author="shalu.megotia" w:date="2022-04-28T10:05:37Z">
        <w:r>
          <w:rPr/>
          <w:instrText xml:space="preserve"> HYPERLINK \l "_Toc72191893" </w:instrText>
        </w:r>
      </w:ins>
      <w:ins w:id="2327" w:author="shalu.megotia" w:date="2022-04-28T10:05:37Z">
        <w:r>
          <w:rPr/>
          <w:fldChar w:fldCharType="separate"/>
        </w:r>
      </w:ins>
      <w:ins w:id="2328" w:author="shalu.megotia" w:date="2022-04-28T10:05:37Z">
        <w:r>
          <w:rPr>
            <w:rStyle w:val="24"/>
            <w:rFonts w:ascii="Calibri" w:hAnsi="Calibri" w:eastAsiaTheme="minorHAnsi"/>
            <w:b/>
            <w:bCs/>
            <w:caps/>
            <w:kern w:val="32"/>
          </w:rPr>
          <w:t>3.8</w:t>
        </w:r>
      </w:ins>
      <w:ins w:id="2329" w:author="shalu.megotia" w:date="2022-04-28T10:05:37Z">
        <w:r>
          <w:rPr>
            <w:rFonts w:asciiTheme="minorHAnsi" w:hAnsiTheme="minorHAnsi" w:eastAsiaTheme="minorEastAsia" w:cstheme="minorBidi"/>
            <w:smallCaps w:val="0"/>
            <w:sz w:val="22"/>
            <w:szCs w:val="22"/>
          </w:rPr>
          <w:tab/>
        </w:r>
      </w:ins>
      <w:ins w:id="2330" w:author="shalu.megotia" w:date="2022-04-28T10:05:37Z">
        <w:r>
          <w:rPr>
            <w:rStyle w:val="24"/>
            <w:rFonts w:cs="Arial" w:eastAsiaTheme="minorHAnsi"/>
            <w:b/>
            <w:bCs/>
            <w:caps/>
            <w:kern w:val="32"/>
          </w:rPr>
          <w:t>Deviations</w:t>
        </w:r>
      </w:ins>
      <w:ins w:id="2331" w:author="shalu.megotia" w:date="2022-04-28T10:05:37Z">
        <w:r>
          <w:rPr/>
          <w:tab/>
        </w:r>
      </w:ins>
      <w:ins w:id="2332" w:author="shalu.megotia" w:date="2022-04-28T10:05:37Z">
        <w:r>
          <w:rPr/>
          <w:fldChar w:fldCharType="begin"/>
        </w:r>
      </w:ins>
      <w:ins w:id="2333" w:author="shalu.megotia" w:date="2022-04-28T10:05:37Z">
        <w:r>
          <w:rPr/>
          <w:instrText xml:space="preserve"> PAGEREF _Toc72191893 \h </w:instrText>
        </w:r>
      </w:ins>
      <w:ins w:id="2334" w:author="shalu.megotia" w:date="2022-04-28T10:05:37Z">
        <w:r>
          <w:rPr/>
          <w:fldChar w:fldCharType="separate"/>
        </w:r>
      </w:ins>
      <w:ins w:id="2335" w:author="shalu.megotia" w:date="2022-04-28T10:05:37Z">
        <w:r>
          <w:rPr/>
          <w:t>12</w:t>
        </w:r>
      </w:ins>
      <w:ins w:id="2336" w:author="shalu.megotia" w:date="2022-04-28T10:05:37Z">
        <w:r>
          <w:rPr/>
          <w:fldChar w:fldCharType="end"/>
        </w:r>
      </w:ins>
      <w:ins w:id="2337" w:author="shalu.megotia" w:date="2022-04-28T10:05:37Z">
        <w:r>
          <w:rPr/>
          <w:fldChar w:fldCharType="end"/>
        </w:r>
      </w:ins>
    </w:p>
    <w:p>
      <w:pPr>
        <w:pStyle w:val="29"/>
        <w:tabs>
          <w:tab w:val="left" w:pos="880"/>
          <w:tab w:val="right" w:leader="dot" w:pos="9016"/>
        </w:tabs>
        <w:rPr>
          <w:ins w:id="2338" w:author="shalu.megotia" w:date="2022-04-28T10:05:37Z"/>
          <w:rFonts w:asciiTheme="minorHAnsi" w:hAnsiTheme="minorHAnsi" w:eastAsiaTheme="minorEastAsia" w:cstheme="minorBidi"/>
          <w:smallCaps w:val="0"/>
          <w:sz w:val="22"/>
          <w:szCs w:val="22"/>
        </w:rPr>
      </w:pPr>
      <w:ins w:id="2339" w:author="shalu.megotia" w:date="2022-04-28T10:05:37Z">
        <w:r>
          <w:rPr/>
          <w:fldChar w:fldCharType="begin"/>
        </w:r>
      </w:ins>
      <w:ins w:id="2340" w:author="shalu.megotia" w:date="2022-04-28T10:05:37Z">
        <w:r>
          <w:rPr/>
          <w:instrText xml:space="preserve"> HYPERLINK \l "_Toc72191894" </w:instrText>
        </w:r>
      </w:ins>
      <w:ins w:id="2341" w:author="shalu.megotia" w:date="2022-04-28T10:05:37Z">
        <w:r>
          <w:rPr/>
          <w:fldChar w:fldCharType="separate"/>
        </w:r>
      </w:ins>
      <w:ins w:id="2342" w:author="shalu.megotia" w:date="2022-04-28T10:05:37Z">
        <w:r>
          <w:rPr>
            <w:rStyle w:val="24"/>
            <w:rFonts w:ascii="Calibri" w:hAnsi="Calibri" w:eastAsiaTheme="minorHAnsi"/>
            <w:b/>
            <w:bCs/>
            <w:caps/>
            <w:kern w:val="32"/>
          </w:rPr>
          <w:t>3.9</w:t>
        </w:r>
      </w:ins>
      <w:ins w:id="2343" w:author="shalu.megotia" w:date="2022-04-28T10:05:37Z">
        <w:r>
          <w:rPr>
            <w:rFonts w:asciiTheme="minorHAnsi" w:hAnsiTheme="minorHAnsi" w:eastAsiaTheme="minorEastAsia" w:cstheme="minorBidi"/>
            <w:smallCaps w:val="0"/>
            <w:sz w:val="22"/>
            <w:szCs w:val="22"/>
          </w:rPr>
          <w:tab/>
        </w:r>
      </w:ins>
      <w:ins w:id="2344" w:author="shalu.megotia" w:date="2022-04-28T10:05:37Z">
        <w:r>
          <w:rPr>
            <w:rStyle w:val="24"/>
            <w:rFonts w:cs="Arial" w:eastAsiaTheme="minorHAnsi"/>
            <w:b/>
            <w:bCs/>
            <w:caps/>
            <w:kern w:val="32"/>
          </w:rPr>
          <w:t>Index Rate</w:t>
        </w:r>
      </w:ins>
      <w:ins w:id="2345" w:author="shalu.megotia" w:date="2022-04-28T10:05:37Z">
        <w:r>
          <w:rPr/>
          <w:tab/>
        </w:r>
      </w:ins>
      <w:ins w:id="2346" w:author="shalu.megotia" w:date="2022-04-28T10:05:37Z">
        <w:r>
          <w:rPr/>
          <w:fldChar w:fldCharType="begin"/>
        </w:r>
      </w:ins>
      <w:ins w:id="2347" w:author="shalu.megotia" w:date="2022-04-28T10:05:37Z">
        <w:r>
          <w:rPr/>
          <w:instrText xml:space="preserve"> PAGEREF _Toc72191894 \h </w:instrText>
        </w:r>
      </w:ins>
      <w:ins w:id="2348" w:author="shalu.megotia" w:date="2022-04-28T10:05:37Z">
        <w:r>
          <w:rPr/>
          <w:fldChar w:fldCharType="separate"/>
        </w:r>
      </w:ins>
      <w:ins w:id="2349" w:author="shalu.megotia" w:date="2022-04-28T10:05:37Z">
        <w:r>
          <w:rPr/>
          <w:t>13</w:t>
        </w:r>
      </w:ins>
      <w:ins w:id="2350" w:author="shalu.megotia" w:date="2022-04-28T10:05:37Z">
        <w:r>
          <w:rPr/>
          <w:fldChar w:fldCharType="end"/>
        </w:r>
      </w:ins>
      <w:ins w:id="2351" w:author="shalu.megotia" w:date="2022-04-28T10:05:37Z">
        <w:r>
          <w:rPr/>
          <w:fldChar w:fldCharType="end"/>
        </w:r>
      </w:ins>
    </w:p>
    <w:p>
      <w:pPr>
        <w:pStyle w:val="29"/>
        <w:tabs>
          <w:tab w:val="left" w:pos="880"/>
          <w:tab w:val="right" w:leader="dot" w:pos="9016"/>
        </w:tabs>
        <w:rPr>
          <w:ins w:id="2352" w:author="shalu.megotia" w:date="2022-04-28T10:05:37Z"/>
          <w:rFonts w:asciiTheme="minorHAnsi" w:hAnsiTheme="minorHAnsi" w:eastAsiaTheme="minorEastAsia" w:cstheme="minorBidi"/>
          <w:smallCaps w:val="0"/>
          <w:sz w:val="22"/>
          <w:szCs w:val="22"/>
        </w:rPr>
      </w:pPr>
      <w:ins w:id="2353" w:author="shalu.megotia" w:date="2022-04-28T10:05:37Z">
        <w:r>
          <w:rPr/>
          <w:fldChar w:fldCharType="begin"/>
        </w:r>
      </w:ins>
      <w:ins w:id="2354" w:author="shalu.megotia" w:date="2022-04-28T10:05:37Z">
        <w:r>
          <w:rPr/>
          <w:instrText xml:space="preserve"> HYPERLINK \l "_Toc72191895" </w:instrText>
        </w:r>
      </w:ins>
      <w:ins w:id="2355" w:author="shalu.megotia" w:date="2022-04-28T10:05:37Z">
        <w:r>
          <w:rPr/>
          <w:fldChar w:fldCharType="separate"/>
        </w:r>
      </w:ins>
      <w:ins w:id="2356" w:author="shalu.megotia" w:date="2022-04-28T10:05:37Z">
        <w:r>
          <w:rPr>
            <w:rStyle w:val="24"/>
            <w:rFonts w:ascii="Calibri" w:hAnsi="Calibri" w:eastAsiaTheme="minorHAnsi"/>
            <w:b/>
            <w:bCs/>
            <w:caps/>
            <w:kern w:val="32"/>
          </w:rPr>
          <w:t>3.10</w:t>
        </w:r>
      </w:ins>
      <w:ins w:id="2357" w:author="shalu.megotia" w:date="2022-04-28T10:05:37Z">
        <w:r>
          <w:rPr>
            <w:rFonts w:asciiTheme="minorHAnsi" w:hAnsiTheme="minorHAnsi" w:eastAsiaTheme="minorEastAsia" w:cstheme="minorBidi"/>
            <w:smallCaps w:val="0"/>
            <w:sz w:val="22"/>
            <w:szCs w:val="22"/>
          </w:rPr>
          <w:tab/>
        </w:r>
      </w:ins>
      <w:ins w:id="2358" w:author="shalu.megotia" w:date="2022-04-28T10:05:37Z">
        <w:r>
          <w:rPr>
            <w:rStyle w:val="24"/>
            <w:rFonts w:cs="Arial" w:eastAsiaTheme="minorHAnsi"/>
            <w:b/>
            <w:bCs/>
            <w:caps/>
            <w:kern w:val="32"/>
          </w:rPr>
          <w:t>Financial Analysis (FA)</w:t>
        </w:r>
      </w:ins>
      <w:ins w:id="2359" w:author="shalu.megotia" w:date="2022-04-28T10:05:37Z">
        <w:r>
          <w:rPr/>
          <w:tab/>
        </w:r>
      </w:ins>
      <w:ins w:id="2360" w:author="shalu.megotia" w:date="2022-04-28T10:05:37Z">
        <w:r>
          <w:rPr/>
          <w:fldChar w:fldCharType="begin"/>
        </w:r>
      </w:ins>
      <w:ins w:id="2361" w:author="shalu.megotia" w:date="2022-04-28T10:05:37Z">
        <w:r>
          <w:rPr/>
          <w:instrText xml:space="preserve"> PAGEREF _Toc72191895 \h </w:instrText>
        </w:r>
      </w:ins>
      <w:ins w:id="2362" w:author="shalu.megotia" w:date="2022-04-28T10:05:37Z">
        <w:r>
          <w:rPr/>
          <w:fldChar w:fldCharType="separate"/>
        </w:r>
      </w:ins>
      <w:ins w:id="2363" w:author="shalu.megotia" w:date="2022-04-28T10:05:37Z">
        <w:r>
          <w:rPr/>
          <w:t>13</w:t>
        </w:r>
      </w:ins>
      <w:ins w:id="2364" w:author="shalu.megotia" w:date="2022-04-28T10:05:37Z">
        <w:r>
          <w:rPr/>
          <w:fldChar w:fldCharType="end"/>
        </w:r>
      </w:ins>
      <w:ins w:id="2365" w:author="shalu.megotia" w:date="2022-04-28T10:05:37Z">
        <w:r>
          <w:rPr/>
          <w:fldChar w:fldCharType="end"/>
        </w:r>
      </w:ins>
    </w:p>
    <w:p>
      <w:pPr>
        <w:pStyle w:val="29"/>
        <w:tabs>
          <w:tab w:val="left" w:pos="880"/>
          <w:tab w:val="right" w:leader="dot" w:pos="9016"/>
        </w:tabs>
        <w:rPr>
          <w:ins w:id="2366" w:author="shalu.megotia" w:date="2022-04-28T10:05:37Z"/>
          <w:rFonts w:asciiTheme="minorHAnsi" w:hAnsiTheme="minorHAnsi" w:eastAsiaTheme="minorEastAsia" w:cstheme="minorBidi"/>
          <w:smallCaps w:val="0"/>
          <w:sz w:val="22"/>
          <w:szCs w:val="22"/>
        </w:rPr>
      </w:pPr>
      <w:ins w:id="2367" w:author="shalu.megotia" w:date="2022-04-28T10:05:37Z">
        <w:r>
          <w:rPr/>
          <w:fldChar w:fldCharType="begin"/>
        </w:r>
      </w:ins>
      <w:ins w:id="2368" w:author="shalu.megotia" w:date="2022-04-28T10:05:37Z">
        <w:r>
          <w:rPr/>
          <w:instrText xml:space="preserve"> HYPERLINK \l "_Toc72191896" </w:instrText>
        </w:r>
      </w:ins>
      <w:ins w:id="2369" w:author="shalu.megotia" w:date="2022-04-28T10:05:37Z">
        <w:r>
          <w:rPr/>
          <w:fldChar w:fldCharType="separate"/>
        </w:r>
      </w:ins>
      <w:ins w:id="2370" w:author="shalu.megotia" w:date="2022-04-28T10:05:37Z">
        <w:r>
          <w:rPr>
            <w:rStyle w:val="24"/>
            <w:rFonts w:ascii="Calibri" w:hAnsi="Calibri" w:eastAsiaTheme="minorHAnsi"/>
            <w:b/>
            <w:bCs/>
            <w:caps/>
            <w:kern w:val="32"/>
          </w:rPr>
          <w:t>3.11</w:t>
        </w:r>
      </w:ins>
      <w:ins w:id="2371" w:author="shalu.megotia" w:date="2022-04-28T10:05:37Z">
        <w:r>
          <w:rPr>
            <w:rFonts w:asciiTheme="minorHAnsi" w:hAnsiTheme="minorHAnsi" w:eastAsiaTheme="minorEastAsia" w:cstheme="minorBidi"/>
            <w:smallCaps w:val="0"/>
            <w:sz w:val="22"/>
            <w:szCs w:val="22"/>
          </w:rPr>
          <w:tab/>
        </w:r>
      </w:ins>
      <w:ins w:id="2372" w:author="shalu.megotia" w:date="2022-04-28T10:05:37Z">
        <w:r>
          <w:rPr>
            <w:rStyle w:val="24"/>
            <w:rFonts w:cs="Arial" w:eastAsiaTheme="minorHAnsi"/>
            <w:b/>
            <w:bCs/>
            <w:caps/>
            <w:kern w:val="32"/>
          </w:rPr>
          <w:t>Product/Facilities</w:t>
        </w:r>
      </w:ins>
      <w:ins w:id="2373" w:author="shalu.megotia" w:date="2022-04-28T10:05:37Z">
        <w:r>
          <w:rPr/>
          <w:tab/>
        </w:r>
      </w:ins>
      <w:ins w:id="2374" w:author="shalu.megotia" w:date="2022-04-28T10:05:37Z">
        <w:r>
          <w:rPr/>
          <w:fldChar w:fldCharType="begin"/>
        </w:r>
      </w:ins>
      <w:ins w:id="2375" w:author="shalu.megotia" w:date="2022-04-28T10:05:37Z">
        <w:r>
          <w:rPr/>
          <w:instrText xml:space="preserve"> PAGEREF _Toc72191896 \h </w:instrText>
        </w:r>
      </w:ins>
      <w:ins w:id="2376" w:author="shalu.megotia" w:date="2022-04-28T10:05:37Z">
        <w:r>
          <w:rPr/>
          <w:fldChar w:fldCharType="separate"/>
        </w:r>
      </w:ins>
      <w:ins w:id="2377" w:author="shalu.megotia" w:date="2022-04-28T10:05:37Z">
        <w:r>
          <w:rPr/>
          <w:t>13</w:t>
        </w:r>
      </w:ins>
      <w:ins w:id="2378" w:author="shalu.megotia" w:date="2022-04-28T10:05:37Z">
        <w:r>
          <w:rPr/>
          <w:fldChar w:fldCharType="end"/>
        </w:r>
      </w:ins>
      <w:ins w:id="2379" w:author="shalu.megotia" w:date="2022-04-28T10:05:37Z">
        <w:r>
          <w:rPr/>
          <w:fldChar w:fldCharType="end"/>
        </w:r>
      </w:ins>
    </w:p>
    <w:p>
      <w:pPr>
        <w:pStyle w:val="29"/>
        <w:tabs>
          <w:tab w:val="left" w:pos="880"/>
          <w:tab w:val="right" w:leader="dot" w:pos="9016"/>
        </w:tabs>
        <w:rPr>
          <w:ins w:id="2380" w:author="shalu.megotia" w:date="2022-04-28T10:05:37Z"/>
          <w:rFonts w:asciiTheme="minorHAnsi" w:hAnsiTheme="minorHAnsi" w:eastAsiaTheme="minorEastAsia" w:cstheme="minorBidi"/>
          <w:smallCaps w:val="0"/>
          <w:sz w:val="22"/>
          <w:szCs w:val="22"/>
        </w:rPr>
      </w:pPr>
      <w:ins w:id="2381" w:author="shalu.megotia" w:date="2022-04-28T10:05:37Z">
        <w:r>
          <w:rPr/>
          <w:fldChar w:fldCharType="begin"/>
        </w:r>
      </w:ins>
      <w:ins w:id="2382" w:author="shalu.megotia" w:date="2022-04-28T10:05:37Z">
        <w:r>
          <w:rPr/>
          <w:instrText xml:space="preserve"> HYPERLINK \l "_Toc72191897" </w:instrText>
        </w:r>
      </w:ins>
      <w:ins w:id="2383" w:author="shalu.megotia" w:date="2022-04-28T10:05:37Z">
        <w:r>
          <w:rPr/>
          <w:fldChar w:fldCharType="separate"/>
        </w:r>
      </w:ins>
      <w:ins w:id="2384" w:author="shalu.megotia" w:date="2022-04-28T10:05:37Z">
        <w:r>
          <w:rPr>
            <w:rStyle w:val="24"/>
            <w:rFonts w:ascii="Calibri" w:hAnsi="Calibri"/>
            <w:b/>
          </w:rPr>
          <w:t>3.12</w:t>
        </w:r>
      </w:ins>
      <w:ins w:id="2385" w:author="shalu.megotia" w:date="2022-04-28T10:05:37Z">
        <w:r>
          <w:rPr>
            <w:rFonts w:asciiTheme="minorHAnsi" w:hAnsiTheme="minorHAnsi" w:eastAsiaTheme="minorEastAsia" w:cstheme="minorBidi"/>
            <w:smallCaps w:val="0"/>
            <w:sz w:val="22"/>
            <w:szCs w:val="22"/>
          </w:rPr>
          <w:tab/>
        </w:r>
      </w:ins>
      <w:ins w:id="2386" w:author="shalu.megotia" w:date="2022-04-28T10:05:37Z">
        <w:r>
          <w:rPr>
            <w:rStyle w:val="24"/>
            <w:rFonts w:cs="Arial" w:eastAsiaTheme="minorHAnsi"/>
            <w:b/>
            <w:bCs/>
            <w:caps/>
            <w:kern w:val="32"/>
          </w:rPr>
          <w:t>Collateral Type</w:t>
        </w:r>
      </w:ins>
      <w:ins w:id="2387" w:author="shalu.megotia" w:date="2022-04-28T10:05:37Z">
        <w:r>
          <w:rPr/>
          <w:tab/>
        </w:r>
      </w:ins>
      <w:ins w:id="2388" w:author="shalu.megotia" w:date="2022-04-28T10:05:37Z">
        <w:r>
          <w:rPr/>
          <w:fldChar w:fldCharType="begin"/>
        </w:r>
      </w:ins>
      <w:ins w:id="2389" w:author="shalu.megotia" w:date="2022-04-28T10:05:37Z">
        <w:r>
          <w:rPr/>
          <w:instrText xml:space="preserve"> PAGEREF _Toc72191897 \h </w:instrText>
        </w:r>
      </w:ins>
      <w:ins w:id="2390" w:author="shalu.megotia" w:date="2022-04-28T10:05:37Z">
        <w:r>
          <w:rPr/>
          <w:fldChar w:fldCharType="separate"/>
        </w:r>
      </w:ins>
      <w:ins w:id="2391" w:author="shalu.megotia" w:date="2022-04-28T10:05:37Z">
        <w:r>
          <w:rPr/>
          <w:t>13</w:t>
        </w:r>
      </w:ins>
      <w:ins w:id="2392" w:author="shalu.megotia" w:date="2022-04-28T10:05:37Z">
        <w:r>
          <w:rPr/>
          <w:fldChar w:fldCharType="end"/>
        </w:r>
      </w:ins>
      <w:ins w:id="2393" w:author="shalu.megotia" w:date="2022-04-28T10:05:37Z">
        <w:r>
          <w:rPr/>
          <w:fldChar w:fldCharType="end"/>
        </w:r>
      </w:ins>
    </w:p>
    <w:p>
      <w:pPr>
        <w:pStyle w:val="29"/>
        <w:tabs>
          <w:tab w:val="left" w:pos="880"/>
          <w:tab w:val="right" w:leader="dot" w:pos="9016"/>
        </w:tabs>
        <w:rPr>
          <w:ins w:id="2394" w:author="shalu.megotia" w:date="2022-04-28T10:05:37Z"/>
          <w:rFonts w:asciiTheme="minorHAnsi" w:hAnsiTheme="minorHAnsi" w:eastAsiaTheme="minorEastAsia" w:cstheme="minorBidi"/>
          <w:smallCaps w:val="0"/>
          <w:sz w:val="22"/>
          <w:szCs w:val="22"/>
        </w:rPr>
      </w:pPr>
      <w:ins w:id="2395" w:author="shalu.megotia" w:date="2022-04-28T10:05:37Z">
        <w:r>
          <w:rPr/>
          <w:fldChar w:fldCharType="begin"/>
        </w:r>
      </w:ins>
      <w:ins w:id="2396" w:author="shalu.megotia" w:date="2022-04-28T10:05:37Z">
        <w:r>
          <w:rPr/>
          <w:instrText xml:space="preserve"> HYPERLINK \l "_Toc72191898" </w:instrText>
        </w:r>
      </w:ins>
      <w:ins w:id="2397" w:author="shalu.megotia" w:date="2022-04-28T10:05:37Z">
        <w:r>
          <w:rPr/>
          <w:fldChar w:fldCharType="separate"/>
        </w:r>
      </w:ins>
      <w:ins w:id="2398" w:author="shalu.megotia" w:date="2022-04-28T10:05:37Z">
        <w:r>
          <w:rPr>
            <w:rStyle w:val="24"/>
            <w:rFonts w:ascii="Calibri" w:hAnsi="Calibri" w:eastAsiaTheme="minorHAnsi"/>
            <w:b/>
            <w:bCs/>
            <w:caps/>
            <w:kern w:val="32"/>
          </w:rPr>
          <w:t>3.13</w:t>
        </w:r>
      </w:ins>
      <w:ins w:id="2399" w:author="shalu.megotia" w:date="2022-04-28T10:05:37Z">
        <w:r>
          <w:rPr>
            <w:rFonts w:asciiTheme="minorHAnsi" w:hAnsiTheme="minorHAnsi" w:eastAsiaTheme="minorEastAsia" w:cstheme="minorBidi"/>
            <w:smallCaps w:val="0"/>
            <w:sz w:val="22"/>
            <w:szCs w:val="22"/>
          </w:rPr>
          <w:tab/>
        </w:r>
      </w:ins>
      <w:ins w:id="2400" w:author="shalu.megotia" w:date="2022-04-28T10:05:37Z">
        <w:r>
          <w:rPr>
            <w:rStyle w:val="24"/>
            <w:rFonts w:cs="Arial" w:eastAsiaTheme="minorHAnsi"/>
            <w:b/>
            <w:bCs/>
            <w:caps/>
            <w:kern w:val="32"/>
          </w:rPr>
          <w:t>MSME Classification</w:t>
        </w:r>
      </w:ins>
      <w:ins w:id="2401" w:author="shalu.megotia" w:date="2022-04-28T10:05:37Z">
        <w:r>
          <w:rPr/>
          <w:tab/>
        </w:r>
      </w:ins>
      <w:ins w:id="2402" w:author="shalu.megotia" w:date="2022-04-28T10:05:37Z">
        <w:r>
          <w:rPr/>
          <w:fldChar w:fldCharType="begin"/>
        </w:r>
      </w:ins>
      <w:ins w:id="2403" w:author="shalu.megotia" w:date="2022-04-28T10:05:37Z">
        <w:r>
          <w:rPr/>
          <w:instrText xml:space="preserve"> PAGEREF _Toc72191898 \h </w:instrText>
        </w:r>
      </w:ins>
      <w:ins w:id="2404" w:author="shalu.megotia" w:date="2022-04-28T10:05:37Z">
        <w:r>
          <w:rPr/>
          <w:fldChar w:fldCharType="separate"/>
        </w:r>
      </w:ins>
      <w:ins w:id="2405" w:author="shalu.megotia" w:date="2022-04-28T10:05:37Z">
        <w:r>
          <w:rPr/>
          <w:t>14</w:t>
        </w:r>
      </w:ins>
      <w:ins w:id="2406" w:author="shalu.megotia" w:date="2022-04-28T10:05:37Z">
        <w:r>
          <w:rPr/>
          <w:fldChar w:fldCharType="end"/>
        </w:r>
      </w:ins>
      <w:ins w:id="2407" w:author="shalu.megotia" w:date="2022-04-28T10:05:37Z">
        <w:r>
          <w:rPr/>
          <w:fldChar w:fldCharType="end"/>
        </w:r>
      </w:ins>
    </w:p>
    <w:p>
      <w:pPr>
        <w:pStyle w:val="29"/>
        <w:tabs>
          <w:tab w:val="left" w:pos="880"/>
          <w:tab w:val="right" w:leader="dot" w:pos="9016"/>
        </w:tabs>
        <w:rPr>
          <w:ins w:id="2408" w:author="shalu.megotia" w:date="2022-04-28T10:05:37Z"/>
          <w:rFonts w:asciiTheme="minorHAnsi" w:hAnsiTheme="minorHAnsi" w:eastAsiaTheme="minorEastAsia" w:cstheme="minorBidi"/>
          <w:smallCaps w:val="0"/>
          <w:sz w:val="22"/>
          <w:szCs w:val="22"/>
        </w:rPr>
      </w:pPr>
      <w:ins w:id="2409" w:author="shalu.megotia" w:date="2022-04-28T10:05:37Z">
        <w:r>
          <w:rPr/>
          <w:fldChar w:fldCharType="begin"/>
        </w:r>
      </w:ins>
      <w:ins w:id="2410" w:author="shalu.megotia" w:date="2022-04-28T10:05:37Z">
        <w:r>
          <w:rPr/>
          <w:instrText xml:space="preserve"> HYPERLINK \l "_Toc72191899" </w:instrText>
        </w:r>
      </w:ins>
      <w:ins w:id="2411" w:author="shalu.megotia" w:date="2022-04-28T10:05:37Z">
        <w:r>
          <w:rPr/>
          <w:fldChar w:fldCharType="separate"/>
        </w:r>
      </w:ins>
      <w:ins w:id="2412" w:author="shalu.megotia" w:date="2022-04-28T10:05:37Z">
        <w:r>
          <w:rPr>
            <w:rStyle w:val="24"/>
            <w:rFonts w:ascii="Calibri" w:hAnsi="Calibri" w:eastAsiaTheme="minorHAnsi"/>
            <w:b/>
            <w:bCs/>
            <w:caps/>
            <w:kern w:val="32"/>
          </w:rPr>
          <w:t>3.14</w:t>
        </w:r>
      </w:ins>
      <w:ins w:id="2413" w:author="shalu.megotia" w:date="2022-04-28T10:05:37Z">
        <w:r>
          <w:rPr>
            <w:rFonts w:asciiTheme="minorHAnsi" w:hAnsiTheme="minorHAnsi" w:eastAsiaTheme="minorEastAsia" w:cstheme="minorBidi"/>
            <w:smallCaps w:val="0"/>
            <w:sz w:val="22"/>
            <w:szCs w:val="22"/>
          </w:rPr>
          <w:tab/>
        </w:r>
      </w:ins>
      <w:ins w:id="2414" w:author="shalu.megotia" w:date="2022-04-28T10:05:37Z">
        <w:r>
          <w:rPr>
            <w:rStyle w:val="24"/>
            <w:rFonts w:cs="Arial" w:eastAsiaTheme="minorHAnsi"/>
            <w:b/>
            <w:bCs/>
            <w:caps/>
            <w:kern w:val="32"/>
          </w:rPr>
          <w:t>MIS Codes</w:t>
        </w:r>
      </w:ins>
      <w:ins w:id="2415" w:author="shalu.megotia" w:date="2022-04-28T10:05:37Z">
        <w:r>
          <w:rPr/>
          <w:tab/>
        </w:r>
      </w:ins>
      <w:ins w:id="2416" w:author="shalu.megotia" w:date="2022-04-28T10:05:37Z">
        <w:r>
          <w:rPr/>
          <w:fldChar w:fldCharType="begin"/>
        </w:r>
      </w:ins>
      <w:ins w:id="2417" w:author="shalu.megotia" w:date="2022-04-28T10:05:37Z">
        <w:r>
          <w:rPr/>
          <w:instrText xml:space="preserve"> PAGEREF _Toc72191899 \h </w:instrText>
        </w:r>
      </w:ins>
      <w:ins w:id="2418" w:author="shalu.megotia" w:date="2022-04-28T10:05:37Z">
        <w:r>
          <w:rPr/>
          <w:fldChar w:fldCharType="separate"/>
        </w:r>
      </w:ins>
      <w:ins w:id="2419" w:author="shalu.megotia" w:date="2022-04-28T10:05:37Z">
        <w:r>
          <w:rPr/>
          <w:t>14</w:t>
        </w:r>
      </w:ins>
      <w:ins w:id="2420" w:author="shalu.megotia" w:date="2022-04-28T10:05:37Z">
        <w:r>
          <w:rPr/>
          <w:fldChar w:fldCharType="end"/>
        </w:r>
      </w:ins>
      <w:ins w:id="2421" w:author="shalu.megotia" w:date="2022-04-28T10:05:37Z">
        <w:r>
          <w:rPr/>
          <w:fldChar w:fldCharType="end"/>
        </w:r>
      </w:ins>
    </w:p>
    <w:p>
      <w:pPr>
        <w:pStyle w:val="29"/>
        <w:tabs>
          <w:tab w:val="left" w:pos="880"/>
          <w:tab w:val="right" w:leader="dot" w:pos="9016"/>
        </w:tabs>
        <w:rPr>
          <w:ins w:id="2422" w:author="shalu.megotia" w:date="2022-04-28T10:05:37Z"/>
          <w:rFonts w:asciiTheme="minorHAnsi" w:hAnsiTheme="minorHAnsi" w:eastAsiaTheme="minorEastAsia" w:cstheme="minorBidi"/>
          <w:smallCaps w:val="0"/>
          <w:sz w:val="22"/>
          <w:szCs w:val="22"/>
        </w:rPr>
      </w:pPr>
      <w:ins w:id="2423" w:author="shalu.megotia" w:date="2022-04-28T10:05:37Z">
        <w:r>
          <w:rPr/>
          <w:fldChar w:fldCharType="begin"/>
        </w:r>
      </w:ins>
      <w:ins w:id="2424" w:author="shalu.megotia" w:date="2022-04-28T10:05:37Z">
        <w:r>
          <w:rPr/>
          <w:instrText xml:space="preserve"> HYPERLINK \l "_Toc72191900" </w:instrText>
        </w:r>
      </w:ins>
      <w:ins w:id="2425" w:author="shalu.megotia" w:date="2022-04-28T10:05:37Z">
        <w:r>
          <w:rPr/>
          <w:fldChar w:fldCharType="separate"/>
        </w:r>
      </w:ins>
      <w:ins w:id="2426" w:author="shalu.megotia" w:date="2022-04-28T10:05:37Z">
        <w:r>
          <w:rPr>
            <w:rStyle w:val="24"/>
            <w:rFonts w:ascii="Calibri" w:hAnsi="Calibri" w:eastAsiaTheme="minorHAnsi"/>
            <w:b/>
            <w:bCs/>
            <w:caps/>
            <w:kern w:val="32"/>
          </w:rPr>
          <w:t>3.15</w:t>
        </w:r>
      </w:ins>
      <w:ins w:id="2427" w:author="shalu.megotia" w:date="2022-04-28T10:05:37Z">
        <w:r>
          <w:rPr>
            <w:rFonts w:asciiTheme="minorHAnsi" w:hAnsiTheme="minorHAnsi" w:eastAsiaTheme="minorEastAsia" w:cstheme="minorBidi"/>
            <w:smallCaps w:val="0"/>
            <w:sz w:val="22"/>
            <w:szCs w:val="22"/>
          </w:rPr>
          <w:tab/>
        </w:r>
      </w:ins>
      <w:ins w:id="2428" w:author="shalu.megotia" w:date="2022-04-28T10:05:37Z">
        <w:r>
          <w:rPr>
            <w:rStyle w:val="24"/>
            <w:rFonts w:cs="Arial" w:eastAsiaTheme="minorHAnsi"/>
            <w:b/>
            <w:bCs/>
            <w:caps/>
            <w:kern w:val="32"/>
          </w:rPr>
          <w:t>Internal Credit Rating</w:t>
        </w:r>
      </w:ins>
      <w:ins w:id="2429" w:author="shalu.megotia" w:date="2022-04-28T10:05:37Z">
        <w:r>
          <w:rPr/>
          <w:tab/>
        </w:r>
      </w:ins>
      <w:ins w:id="2430" w:author="shalu.megotia" w:date="2022-04-28T10:05:37Z">
        <w:r>
          <w:rPr/>
          <w:fldChar w:fldCharType="begin"/>
        </w:r>
      </w:ins>
      <w:ins w:id="2431" w:author="shalu.megotia" w:date="2022-04-28T10:05:37Z">
        <w:r>
          <w:rPr/>
          <w:instrText xml:space="preserve"> PAGEREF _Toc72191900 \h </w:instrText>
        </w:r>
      </w:ins>
      <w:ins w:id="2432" w:author="shalu.megotia" w:date="2022-04-28T10:05:37Z">
        <w:r>
          <w:rPr/>
          <w:fldChar w:fldCharType="separate"/>
        </w:r>
      </w:ins>
      <w:ins w:id="2433" w:author="shalu.megotia" w:date="2022-04-28T10:05:37Z">
        <w:r>
          <w:rPr/>
          <w:t>14</w:t>
        </w:r>
      </w:ins>
      <w:ins w:id="2434" w:author="shalu.megotia" w:date="2022-04-28T10:05:37Z">
        <w:r>
          <w:rPr/>
          <w:fldChar w:fldCharType="end"/>
        </w:r>
      </w:ins>
      <w:ins w:id="2435" w:author="shalu.megotia" w:date="2022-04-28T10:05:37Z">
        <w:r>
          <w:rPr/>
          <w:fldChar w:fldCharType="end"/>
        </w:r>
      </w:ins>
    </w:p>
    <w:p>
      <w:pPr>
        <w:pStyle w:val="29"/>
        <w:tabs>
          <w:tab w:val="left" w:pos="880"/>
          <w:tab w:val="right" w:leader="dot" w:pos="9016"/>
        </w:tabs>
        <w:rPr>
          <w:ins w:id="2436" w:author="shalu.megotia" w:date="2022-04-28T10:05:37Z"/>
          <w:rFonts w:asciiTheme="minorHAnsi" w:hAnsiTheme="minorHAnsi" w:eastAsiaTheme="minorEastAsia" w:cstheme="minorBidi"/>
          <w:smallCaps w:val="0"/>
          <w:sz w:val="22"/>
          <w:szCs w:val="22"/>
        </w:rPr>
      </w:pPr>
      <w:ins w:id="2437" w:author="shalu.megotia" w:date="2022-04-28T10:05:37Z">
        <w:r>
          <w:rPr/>
          <w:fldChar w:fldCharType="begin"/>
        </w:r>
      </w:ins>
      <w:ins w:id="2438" w:author="shalu.megotia" w:date="2022-04-28T10:05:37Z">
        <w:r>
          <w:rPr/>
          <w:instrText xml:space="preserve"> HYPERLINK \l "_Toc72191901" </w:instrText>
        </w:r>
      </w:ins>
      <w:ins w:id="2439" w:author="shalu.megotia" w:date="2022-04-28T10:05:37Z">
        <w:r>
          <w:rPr/>
          <w:fldChar w:fldCharType="separate"/>
        </w:r>
      </w:ins>
      <w:ins w:id="2440" w:author="shalu.megotia" w:date="2022-04-28T10:05:37Z">
        <w:r>
          <w:rPr>
            <w:rStyle w:val="24"/>
            <w:rFonts w:ascii="Calibri" w:hAnsi="Calibri" w:eastAsiaTheme="minorHAnsi"/>
            <w:b/>
            <w:bCs/>
            <w:caps/>
            <w:kern w:val="32"/>
          </w:rPr>
          <w:t>3.16</w:t>
        </w:r>
      </w:ins>
      <w:ins w:id="2441" w:author="shalu.megotia" w:date="2022-04-28T10:05:37Z">
        <w:r>
          <w:rPr>
            <w:rFonts w:asciiTheme="minorHAnsi" w:hAnsiTheme="minorHAnsi" w:eastAsiaTheme="minorEastAsia" w:cstheme="minorBidi"/>
            <w:smallCaps w:val="0"/>
            <w:sz w:val="22"/>
            <w:szCs w:val="22"/>
          </w:rPr>
          <w:tab/>
        </w:r>
      </w:ins>
      <w:ins w:id="2442" w:author="shalu.megotia" w:date="2022-04-28T10:05:37Z">
        <w:r>
          <w:rPr>
            <w:rStyle w:val="24"/>
            <w:rFonts w:cs="Arial" w:eastAsiaTheme="minorHAnsi"/>
            <w:b/>
            <w:bCs/>
            <w:caps/>
            <w:kern w:val="32"/>
          </w:rPr>
          <w:t>Exposure Ceilings Master</w:t>
        </w:r>
      </w:ins>
      <w:ins w:id="2443" w:author="shalu.megotia" w:date="2022-04-28T10:05:37Z">
        <w:r>
          <w:rPr/>
          <w:tab/>
        </w:r>
      </w:ins>
      <w:ins w:id="2444" w:author="shalu.megotia" w:date="2022-04-28T10:05:37Z">
        <w:r>
          <w:rPr/>
          <w:fldChar w:fldCharType="begin"/>
        </w:r>
      </w:ins>
      <w:ins w:id="2445" w:author="shalu.megotia" w:date="2022-04-28T10:05:37Z">
        <w:r>
          <w:rPr/>
          <w:instrText xml:space="preserve"> PAGEREF _Toc72191901 \h </w:instrText>
        </w:r>
      </w:ins>
      <w:ins w:id="2446" w:author="shalu.megotia" w:date="2022-04-28T10:05:37Z">
        <w:r>
          <w:rPr/>
          <w:fldChar w:fldCharType="separate"/>
        </w:r>
      </w:ins>
      <w:ins w:id="2447" w:author="shalu.megotia" w:date="2022-04-28T10:05:37Z">
        <w:r>
          <w:rPr/>
          <w:t>15</w:t>
        </w:r>
      </w:ins>
      <w:ins w:id="2448" w:author="shalu.megotia" w:date="2022-04-28T10:05:37Z">
        <w:r>
          <w:rPr/>
          <w:fldChar w:fldCharType="end"/>
        </w:r>
      </w:ins>
      <w:ins w:id="2449" w:author="shalu.megotia" w:date="2022-04-28T10:05:37Z">
        <w:r>
          <w:rPr/>
          <w:fldChar w:fldCharType="end"/>
        </w:r>
      </w:ins>
    </w:p>
    <w:p>
      <w:pPr>
        <w:pStyle w:val="29"/>
        <w:tabs>
          <w:tab w:val="left" w:pos="880"/>
          <w:tab w:val="right" w:leader="dot" w:pos="9016"/>
        </w:tabs>
        <w:rPr>
          <w:ins w:id="2450" w:author="shalu.megotia" w:date="2022-04-28T10:05:37Z"/>
          <w:rFonts w:asciiTheme="minorHAnsi" w:hAnsiTheme="minorHAnsi" w:eastAsiaTheme="minorEastAsia" w:cstheme="minorBidi"/>
          <w:smallCaps w:val="0"/>
          <w:sz w:val="22"/>
          <w:szCs w:val="22"/>
        </w:rPr>
      </w:pPr>
      <w:ins w:id="2451" w:author="shalu.megotia" w:date="2022-04-28T10:05:37Z">
        <w:r>
          <w:rPr/>
          <w:fldChar w:fldCharType="begin"/>
        </w:r>
      </w:ins>
      <w:ins w:id="2452" w:author="shalu.megotia" w:date="2022-04-28T10:05:37Z">
        <w:r>
          <w:rPr/>
          <w:instrText xml:space="preserve"> HYPERLINK \l "_Toc72191902" </w:instrText>
        </w:r>
      </w:ins>
      <w:ins w:id="2453" w:author="shalu.megotia" w:date="2022-04-28T10:05:37Z">
        <w:r>
          <w:rPr/>
          <w:fldChar w:fldCharType="separate"/>
        </w:r>
      </w:ins>
      <w:ins w:id="2454" w:author="shalu.megotia" w:date="2022-04-28T10:05:37Z">
        <w:r>
          <w:rPr>
            <w:rStyle w:val="24"/>
            <w:rFonts w:ascii="Calibri" w:hAnsi="Calibri" w:eastAsiaTheme="minorHAnsi"/>
            <w:b/>
            <w:bCs/>
            <w:caps/>
            <w:kern w:val="32"/>
          </w:rPr>
          <w:t>3.17</w:t>
        </w:r>
      </w:ins>
      <w:ins w:id="2455" w:author="shalu.megotia" w:date="2022-04-28T10:05:37Z">
        <w:r>
          <w:rPr>
            <w:rFonts w:asciiTheme="minorHAnsi" w:hAnsiTheme="minorHAnsi" w:eastAsiaTheme="minorEastAsia" w:cstheme="minorBidi"/>
            <w:smallCaps w:val="0"/>
            <w:sz w:val="22"/>
            <w:szCs w:val="22"/>
          </w:rPr>
          <w:tab/>
        </w:r>
      </w:ins>
      <w:ins w:id="2456" w:author="shalu.megotia" w:date="2022-04-28T10:05:37Z">
        <w:r>
          <w:rPr>
            <w:rStyle w:val="24"/>
            <w:rFonts w:cs="Arial" w:eastAsiaTheme="minorHAnsi"/>
            <w:b/>
            <w:bCs/>
            <w:caps/>
            <w:kern w:val="32"/>
          </w:rPr>
          <w:t>BML Eligibility Calculation</w:t>
        </w:r>
      </w:ins>
      <w:ins w:id="2457" w:author="shalu.megotia" w:date="2022-04-28T10:05:37Z">
        <w:r>
          <w:rPr/>
          <w:tab/>
        </w:r>
      </w:ins>
      <w:ins w:id="2458" w:author="shalu.megotia" w:date="2022-04-28T10:05:37Z">
        <w:r>
          <w:rPr/>
          <w:fldChar w:fldCharType="begin"/>
        </w:r>
      </w:ins>
      <w:ins w:id="2459" w:author="shalu.megotia" w:date="2022-04-28T10:05:37Z">
        <w:r>
          <w:rPr/>
          <w:instrText xml:space="preserve"> PAGEREF _Toc72191902 \h </w:instrText>
        </w:r>
      </w:ins>
      <w:ins w:id="2460" w:author="shalu.megotia" w:date="2022-04-28T10:05:37Z">
        <w:r>
          <w:rPr/>
          <w:fldChar w:fldCharType="separate"/>
        </w:r>
      </w:ins>
      <w:ins w:id="2461" w:author="shalu.megotia" w:date="2022-04-28T10:05:37Z">
        <w:r>
          <w:rPr/>
          <w:t>15</w:t>
        </w:r>
      </w:ins>
      <w:ins w:id="2462" w:author="shalu.megotia" w:date="2022-04-28T10:05:37Z">
        <w:r>
          <w:rPr/>
          <w:fldChar w:fldCharType="end"/>
        </w:r>
      </w:ins>
      <w:ins w:id="2463" w:author="shalu.megotia" w:date="2022-04-28T10:05:37Z">
        <w:r>
          <w:rPr/>
          <w:fldChar w:fldCharType="end"/>
        </w:r>
      </w:ins>
    </w:p>
    <w:p>
      <w:pPr>
        <w:pStyle w:val="29"/>
        <w:tabs>
          <w:tab w:val="left" w:pos="880"/>
          <w:tab w:val="right" w:leader="dot" w:pos="9016"/>
        </w:tabs>
        <w:rPr>
          <w:ins w:id="2464" w:author="shalu.megotia" w:date="2022-04-28T10:05:37Z"/>
          <w:rFonts w:asciiTheme="minorHAnsi" w:hAnsiTheme="minorHAnsi" w:eastAsiaTheme="minorEastAsia" w:cstheme="minorBidi"/>
          <w:smallCaps w:val="0"/>
          <w:sz w:val="22"/>
          <w:szCs w:val="22"/>
        </w:rPr>
      </w:pPr>
      <w:ins w:id="2465" w:author="shalu.megotia" w:date="2022-04-28T10:05:37Z">
        <w:r>
          <w:rPr/>
          <w:fldChar w:fldCharType="begin"/>
        </w:r>
      </w:ins>
      <w:ins w:id="2466" w:author="shalu.megotia" w:date="2022-04-28T10:05:37Z">
        <w:r>
          <w:rPr/>
          <w:instrText xml:space="preserve"> HYPERLINK \l "_Toc72191903" </w:instrText>
        </w:r>
      </w:ins>
      <w:ins w:id="2467" w:author="shalu.megotia" w:date="2022-04-28T10:05:37Z">
        <w:r>
          <w:rPr/>
          <w:fldChar w:fldCharType="separate"/>
        </w:r>
      </w:ins>
      <w:ins w:id="2468" w:author="shalu.megotia" w:date="2022-04-28T10:05:37Z">
        <w:r>
          <w:rPr>
            <w:rStyle w:val="24"/>
            <w:rFonts w:ascii="Calibri" w:hAnsi="Calibri" w:eastAsiaTheme="minorHAnsi"/>
            <w:b/>
            <w:bCs/>
            <w:caps/>
            <w:kern w:val="32"/>
          </w:rPr>
          <w:t>3.18</w:t>
        </w:r>
      </w:ins>
      <w:ins w:id="2469" w:author="shalu.megotia" w:date="2022-04-28T10:05:37Z">
        <w:r>
          <w:rPr>
            <w:rFonts w:asciiTheme="minorHAnsi" w:hAnsiTheme="minorHAnsi" w:eastAsiaTheme="minorEastAsia" w:cstheme="minorBidi"/>
            <w:smallCaps w:val="0"/>
            <w:sz w:val="22"/>
            <w:szCs w:val="22"/>
          </w:rPr>
          <w:tab/>
        </w:r>
      </w:ins>
      <w:ins w:id="2470" w:author="shalu.megotia" w:date="2022-04-28T10:05:37Z">
        <w:r>
          <w:rPr>
            <w:rStyle w:val="24"/>
            <w:rFonts w:cs="Arial" w:eastAsiaTheme="minorHAnsi"/>
            <w:b/>
            <w:bCs/>
            <w:caps/>
            <w:kern w:val="32"/>
          </w:rPr>
          <w:t>Reject Reason</w:t>
        </w:r>
      </w:ins>
      <w:ins w:id="2471" w:author="shalu.megotia" w:date="2022-04-28T10:05:37Z">
        <w:r>
          <w:rPr/>
          <w:tab/>
        </w:r>
      </w:ins>
      <w:ins w:id="2472" w:author="shalu.megotia" w:date="2022-04-28T10:05:37Z">
        <w:r>
          <w:rPr/>
          <w:fldChar w:fldCharType="begin"/>
        </w:r>
      </w:ins>
      <w:ins w:id="2473" w:author="shalu.megotia" w:date="2022-04-28T10:05:37Z">
        <w:r>
          <w:rPr/>
          <w:instrText xml:space="preserve"> PAGEREF _Toc72191903 \h </w:instrText>
        </w:r>
      </w:ins>
      <w:ins w:id="2474" w:author="shalu.megotia" w:date="2022-04-28T10:05:37Z">
        <w:r>
          <w:rPr/>
          <w:fldChar w:fldCharType="separate"/>
        </w:r>
      </w:ins>
      <w:ins w:id="2475" w:author="shalu.megotia" w:date="2022-04-28T10:05:37Z">
        <w:r>
          <w:rPr/>
          <w:t>15</w:t>
        </w:r>
      </w:ins>
      <w:ins w:id="2476" w:author="shalu.megotia" w:date="2022-04-28T10:05:37Z">
        <w:r>
          <w:rPr/>
          <w:fldChar w:fldCharType="end"/>
        </w:r>
      </w:ins>
      <w:ins w:id="2477" w:author="shalu.megotia" w:date="2022-04-28T10:05:37Z">
        <w:r>
          <w:rPr/>
          <w:fldChar w:fldCharType="end"/>
        </w:r>
      </w:ins>
    </w:p>
    <w:p>
      <w:pPr>
        <w:pStyle w:val="28"/>
        <w:tabs>
          <w:tab w:val="left" w:pos="400"/>
        </w:tabs>
        <w:rPr>
          <w:ins w:id="2478" w:author="shalu.megotia" w:date="2022-04-28T10:05:37Z"/>
          <w:rFonts w:asciiTheme="minorHAnsi" w:hAnsiTheme="minorHAnsi" w:eastAsiaTheme="minorEastAsia" w:cstheme="minorBidi"/>
          <w:b w:val="0"/>
          <w:bCs w:val="0"/>
          <w:caps w:val="0"/>
          <w:sz w:val="22"/>
          <w:szCs w:val="22"/>
        </w:rPr>
      </w:pPr>
      <w:ins w:id="2479" w:author="shalu.megotia" w:date="2022-04-28T10:05:37Z">
        <w:r>
          <w:rPr/>
          <w:fldChar w:fldCharType="begin"/>
        </w:r>
      </w:ins>
      <w:ins w:id="2480" w:author="shalu.megotia" w:date="2022-04-28T10:05:37Z">
        <w:r>
          <w:rPr/>
          <w:instrText xml:space="preserve"> HYPERLINK \l "_Toc72191904" </w:instrText>
        </w:r>
      </w:ins>
      <w:ins w:id="2481" w:author="shalu.megotia" w:date="2022-04-28T10:05:37Z">
        <w:r>
          <w:rPr/>
          <w:fldChar w:fldCharType="separate"/>
        </w:r>
      </w:ins>
      <w:ins w:id="2482" w:author="shalu.megotia" w:date="2022-04-28T10:05:37Z">
        <w:r>
          <w:rPr>
            <w:rStyle w:val="24"/>
            <w:rFonts w:cstheme="minorHAnsi"/>
          </w:rPr>
          <w:t>4</w:t>
        </w:r>
      </w:ins>
      <w:ins w:id="2483" w:author="shalu.megotia" w:date="2022-04-28T10:05:37Z">
        <w:r>
          <w:rPr>
            <w:rFonts w:asciiTheme="minorHAnsi" w:hAnsiTheme="minorHAnsi" w:eastAsiaTheme="minorEastAsia" w:cstheme="minorBidi"/>
            <w:b w:val="0"/>
            <w:bCs w:val="0"/>
            <w:caps w:val="0"/>
            <w:sz w:val="22"/>
            <w:szCs w:val="22"/>
          </w:rPr>
          <w:tab/>
        </w:r>
      </w:ins>
      <w:ins w:id="2484" w:author="shalu.megotia" w:date="2022-04-28T10:05:37Z">
        <w:r>
          <w:rPr>
            <w:rStyle w:val="24"/>
          </w:rPr>
          <w:t>Workflow</w:t>
        </w:r>
      </w:ins>
      <w:ins w:id="2485" w:author="shalu.megotia" w:date="2022-04-28T10:05:37Z">
        <w:r>
          <w:rPr/>
          <w:tab/>
        </w:r>
      </w:ins>
      <w:ins w:id="2486" w:author="shalu.megotia" w:date="2022-04-28T10:05:37Z">
        <w:r>
          <w:rPr/>
          <w:fldChar w:fldCharType="begin"/>
        </w:r>
      </w:ins>
      <w:ins w:id="2487" w:author="shalu.megotia" w:date="2022-04-28T10:05:37Z">
        <w:r>
          <w:rPr/>
          <w:instrText xml:space="preserve"> PAGEREF _Toc72191904 \h </w:instrText>
        </w:r>
      </w:ins>
      <w:ins w:id="2488" w:author="shalu.megotia" w:date="2022-04-28T10:05:37Z">
        <w:r>
          <w:rPr/>
          <w:fldChar w:fldCharType="separate"/>
        </w:r>
      </w:ins>
      <w:ins w:id="2489" w:author="shalu.megotia" w:date="2022-04-28T10:05:37Z">
        <w:r>
          <w:rPr/>
          <w:t>15</w:t>
        </w:r>
      </w:ins>
      <w:ins w:id="2490" w:author="shalu.megotia" w:date="2022-04-28T10:05:37Z">
        <w:r>
          <w:rPr/>
          <w:fldChar w:fldCharType="end"/>
        </w:r>
      </w:ins>
      <w:ins w:id="2491" w:author="shalu.megotia" w:date="2022-04-28T10:05:37Z">
        <w:r>
          <w:rPr/>
          <w:fldChar w:fldCharType="end"/>
        </w:r>
      </w:ins>
    </w:p>
    <w:p>
      <w:pPr>
        <w:pStyle w:val="29"/>
        <w:tabs>
          <w:tab w:val="left" w:pos="880"/>
          <w:tab w:val="right" w:leader="dot" w:pos="9016"/>
        </w:tabs>
        <w:rPr>
          <w:ins w:id="2492" w:author="shalu.megotia" w:date="2022-04-28T10:05:37Z"/>
          <w:rFonts w:asciiTheme="minorHAnsi" w:hAnsiTheme="minorHAnsi" w:eastAsiaTheme="minorEastAsia" w:cstheme="minorBidi"/>
          <w:smallCaps w:val="0"/>
          <w:sz w:val="22"/>
          <w:szCs w:val="22"/>
        </w:rPr>
      </w:pPr>
      <w:ins w:id="2493" w:author="shalu.megotia" w:date="2022-04-28T10:05:37Z">
        <w:r>
          <w:rPr/>
          <w:fldChar w:fldCharType="begin"/>
        </w:r>
      </w:ins>
      <w:ins w:id="2494" w:author="shalu.megotia" w:date="2022-04-28T10:05:37Z">
        <w:r>
          <w:rPr/>
          <w:instrText xml:space="preserve"> HYPERLINK \l "_Toc72191905" </w:instrText>
        </w:r>
      </w:ins>
      <w:ins w:id="2495" w:author="shalu.megotia" w:date="2022-04-28T10:05:37Z">
        <w:r>
          <w:rPr/>
          <w:fldChar w:fldCharType="separate"/>
        </w:r>
      </w:ins>
      <w:ins w:id="2496" w:author="shalu.megotia" w:date="2022-04-28T10:05:37Z">
        <w:r>
          <w:rPr>
            <w:rStyle w:val="24"/>
            <w:rFonts w:ascii="Calibri" w:hAnsi="Calibri" w:eastAsiaTheme="minorHAnsi"/>
            <w:b/>
            <w:bCs/>
            <w:caps/>
            <w:kern w:val="32"/>
          </w:rPr>
          <w:t>4.1</w:t>
        </w:r>
      </w:ins>
      <w:ins w:id="2497" w:author="shalu.megotia" w:date="2022-04-28T10:05:37Z">
        <w:r>
          <w:rPr>
            <w:rFonts w:asciiTheme="minorHAnsi" w:hAnsiTheme="minorHAnsi" w:eastAsiaTheme="minorEastAsia" w:cstheme="minorBidi"/>
            <w:smallCaps w:val="0"/>
            <w:sz w:val="22"/>
            <w:szCs w:val="22"/>
          </w:rPr>
          <w:tab/>
        </w:r>
      </w:ins>
      <w:ins w:id="2498" w:author="shalu.megotia" w:date="2022-04-28T10:05:37Z">
        <w:r>
          <w:rPr>
            <w:rStyle w:val="24"/>
            <w:rFonts w:cs="Arial" w:eastAsiaTheme="minorHAnsi"/>
            <w:b/>
            <w:bCs/>
            <w:caps/>
            <w:kern w:val="32"/>
          </w:rPr>
          <w:t>APPLICATION ENTRY</w:t>
        </w:r>
      </w:ins>
      <w:ins w:id="2499" w:author="shalu.megotia" w:date="2022-04-28T10:05:37Z">
        <w:r>
          <w:rPr/>
          <w:tab/>
        </w:r>
      </w:ins>
      <w:ins w:id="2500" w:author="shalu.megotia" w:date="2022-04-28T10:05:37Z">
        <w:r>
          <w:rPr/>
          <w:fldChar w:fldCharType="begin"/>
        </w:r>
      </w:ins>
      <w:ins w:id="2501" w:author="shalu.megotia" w:date="2022-04-28T10:05:37Z">
        <w:r>
          <w:rPr/>
          <w:instrText xml:space="preserve"> PAGEREF _Toc72191905 \h </w:instrText>
        </w:r>
      </w:ins>
      <w:ins w:id="2502" w:author="shalu.megotia" w:date="2022-04-28T10:05:37Z">
        <w:r>
          <w:rPr/>
          <w:fldChar w:fldCharType="separate"/>
        </w:r>
      </w:ins>
      <w:ins w:id="2503" w:author="shalu.megotia" w:date="2022-04-28T10:05:37Z">
        <w:r>
          <w:rPr/>
          <w:t>19</w:t>
        </w:r>
      </w:ins>
      <w:ins w:id="2504" w:author="shalu.megotia" w:date="2022-04-28T10:05:37Z">
        <w:r>
          <w:rPr/>
          <w:fldChar w:fldCharType="end"/>
        </w:r>
      </w:ins>
      <w:ins w:id="2505" w:author="shalu.megotia" w:date="2022-04-28T10:05:37Z">
        <w:r>
          <w:rPr/>
          <w:fldChar w:fldCharType="end"/>
        </w:r>
      </w:ins>
    </w:p>
    <w:p>
      <w:pPr>
        <w:pStyle w:val="30"/>
        <w:tabs>
          <w:tab w:val="left" w:pos="1100"/>
          <w:tab w:val="right" w:leader="dot" w:pos="9016"/>
        </w:tabs>
        <w:rPr>
          <w:ins w:id="2506" w:author="shalu.megotia" w:date="2022-04-28T10:05:37Z"/>
          <w:rFonts w:asciiTheme="minorHAnsi" w:hAnsiTheme="minorHAnsi" w:eastAsiaTheme="minorEastAsia" w:cstheme="minorBidi"/>
          <w:i w:val="0"/>
          <w:iCs w:val="0"/>
          <w:sz w:val="22"/>
          <w:szCs w:val="22"/>
        </w:rPr>
      </w:pPr>
      <w:ins w:id="2507" w:author="shalu.megotia" w:date="2022-04-28T10:05:37Z">
        <w:r>
          <w:rPr/>
          <w:fldChar w:fldCharType="begin"/>
        </w:r>
      </w:ins>
      <w:ins w:id="2508" w:author="shalu.megotia" w:date="2022-04-28T10:05:37Z">
        <w:r>
          <w:rPr/>
          <w:instrText xml:space="preserve"> HYPERLINK \l "_Toc72191906" </w:instrText>
        </w:r>
      </w:ins>
      <w:ins w:id="2509" w:author="shalu.megotia" w:date="2022-04-28T10:05:37Z">
        <w:r>
          <w:rPr/>
          <w:fldChar w:fldCharType="separate"/>
        </w:r>
      </w:ins>
      <w:ins w:id="2510" w:author="shalu.megotia" w:date="2022-04-28T10:05:37Z">
        <w:r>
          <w:rPr>
            <w:rStyle w:val="24"/>
            <w:rFonts w:ascii="Calibri" w:hAnsi="Calibri"/>
            <w:b/>
            <w:bCs/>
          </w:rPr>
          <w:t>4.1.1</w:t>
        </w:r>
      </w:ins>
      <w:ins w:id="2511" w:author="shalu.megotia" w:date="2022-04-28T10:05:37Z">
        <w:r>
          <w:rPr>
            <w:rFonts w:asciiTheme="minorHAnsi" w:hAnsiTheme="minorHAnsi" w:eastAsiaTheme="minorEastAsia" w:cstheme="minorBidi"/>
            <w:i w:val="0"/>
            <w:iCs w:val="0"/>
            <w:sz w:val="22"/>
            <w:szCs w:val="22"/>
          </w:rPr>
          <w:tab/>
        </w:r>
      </w:ins>
      <w:ins w:id="2512" w:author="shalu.megotia" w:date="2022-04-28T10:05:37Z">
        <w:r>
          <w:rPr>
            <w:rStyle w:val="24"/>
            <w:rFonts w:cs="Arial" w:eastAsiaTheme="minorHAnsi"/>
            <w:b/>
            <w:bCs/>
            <w:caps/>
            <w:kern w:val="32"/>
          </w:rPr>
          <w:t>QDE</w:t>
        </w:r>
      </w:ins>
      <w:ins w:id="2513" w:author="shalu.megotia" w:date="2022-04-28T10:05:37Z">
        <w:r>
          <w:rPr>
            <w:rStyle w:val="24"/>
            <w:rFonts w:cstheme="minorHAnsi"/>
            <w:b/>
            <w:bCs/>
          </w:rPr>
          <w:t xml:space="preserve"> (Quick Data Entry)</w:t>
        </w:r>
      </w:ins>
      <w:ins w:id="2514" w:author="shalu.megotia" w:date="2022-04-28T10:05:37Z">
        <w:r>
          <w:rPr/>
          <w:tab/>
        </w:r>
      </w:ins>
      <w:ins w:id="2515" w:author="shalu.megotia" w:date="2022-04-28T10:05:37Z">
        <w:r>
          <w:rPr/>
          <w:fldChar w:fldCharType="begin"/>
        </w:r>
      </w:ins>
      <w:ins w:id="2516" w:author="shalu.megotia" w:date="2022-04-28T10:05:37Z">
        <w:r>
          <w:rPr/>
          <w:instrText xml:space="preserve"> PAGEREF _Toc72191906 \h </w:instrText>
        </w:r>
      </w:ins>
      <w:ins w:id="2517" w:author="shalu.megotia" w:date="2022-04-28T10:05:37Z">
        <w:r>
          <w:rPr/>
          <w:fldChar w:fldCharType="separate"/>
        </w:r>
      </w:ins>
      <w:ins w:id="2518" w:author="shalu.megotia" w:date="2022-04-28T10:05:37Z">
        <w:r>
          <w:rPr/>
          <w:t>20</w:t>
        </w:r>
      </w:ins>
      <w:ins w:id="2519" w:author="shalu.megotia" w:date="2022-04-28T10:05:37Z">
        <w:r>
          <w:rPr/>
          <w:fldChar w:fldCharType="end"/>
        </w:r>
      </w:ins>
      <w:ins w:id="2520" w:author="shalu.megotia" w:date="2022-04-28T10:05:37Z">
        <w:r>
          <w:rPr/>
          <w:fldChar w:fldCharType="end"/>
        </w:r>
      </w:ins>
    </w:p>
    <w:p>
      <w:pPr>
        <w:pStyle w:val="30"/>
        <w:tabs>
          <w:tab w:val="left" w:pos="1100"/>
          <w:tab w:val="right" w:leader="dot" w:pos="9016"/>
        </w:tabs>
        <w:rPr>
          <w:ins w:id="2521" w:author="shalu.megotia" w:date="2022-04-28T10:05:37Z"/>
          <w:rFonts w:asciiTheme="minorHAnsi" w:hAnsiTheme="minorHAnsi" w:eastAsiaTheme="minorEastAsia" w:cstheme="minorBidi"/>
          <w:i w:val="0"/>
          <w:iCs w:val="0"/>
          <w:sz w:val="22"/>
          <w:szCs w:val="22"/>
        </w:rPr>
      </w:pPr>
      <w:ins w:id="2522" w:author="shalu.megotia" w:date="2022-04-28T10:05:37Z">
        <w:r>
          <w:rPr/>
          <w:fldChar w:fldCharType="begin"/>
        </w:r>
      </w:ins>
      <w:ins w:id="2523" w:author="shalu.megotia" w:date="2022-04-28T10:05:37Z">
        <w:r>
          <w:rPr/>
          <w:instrText xml:space="preserve"> HYPERLINK \l "_Toc72191907" </w:instrText>
        </w:r>
      </w:ins>
      <w:ins w:id="2524" w:author="shalu.megotia" w:date="2022-04-28T10:05:37Z">
        <w:r>
          <w:rPr/>
          <w:fldChar w:fldCharType="separate"/>
        </w:r>
      </w:ins>
      <w:ins w:id="2525" w:author="shalu.megotia" w:date="2022-04-28T10:05:37Z">
        <w:r>
          <w:rPr>
            <w:rStyle w:val="24"/>
            <w:rFonts w:ascii="Calibri" w:hAnsi="Calibri"/>
            <w:b/>
            <w:bCs/>
          </w:rPr>
          <w:t>4.1.2</w:t>
        </w:r>
      </w:ins>
      <w:ins w:id="2526" w:author="shalu.megotia" w:date="2022-04-28T10:05:37Z">
        <w:r>
          <w:rPr>
            <w:rFonts w:asciiTheme="minorHAnsi" w:hAnsiTheme="minorHAnsi" w:eastAsiaTheme="minorEastAsia" w:cstheme="minorBidi"/>
            <w:i w:val="0"/>
            <w:iCs w:val="0"/>
            <w:sz w:val="22"/>
            <w:szCs w:val="22"/>
          </w:rPr>
          <w:tab/>
        </w:r>
      </w:ins>
      <w:ins w:id="2527" w:author="shalu.megotia" w:date="2022-04-28T10:05:37Z">
        <w:r>
          <w:rPr>
            <w:rStyle w:val="24"/>
            <w:rFonts w:cstheme="minorHAnsi"/>
            <w:b/>
            <w:bCs/>
          </w:rPr>
          <w:t>Checklist Documents Upload</w:t>
        </w:r>
      </w:ins>
      <w:ins w:id="2528" w:author="shalu.megotia" w:date="2022-04-28T10:05:37Z">
        <w:r>
          <w:rPr/>
          <w:tab/>
        </w:r>
      </w:ins>
      <w:ins w:id="2529" w:author="shalu.megotia" w:date="2022-04-28T10:05:37Z">
        <w:r>
          <w:rPr/>
          <w:fldChar w:fldCharType="begin"/>
        </w:r>
      </w:ins>
      <w:ins w:id="2530" w:author="shalu.megotia" w:date="2022-04-28T10:05:37Z">
        <w:r>
          <w:rPr/>
          <w:instrText xml:space="preserve"> PAGEREF _Toc72191907 \h </w:instrText>
        </w:r>
      </w:ins>
      <w:ins w:id="2531" w:author="shalu.megotia" w:date="2022-04-28T10:05:37Z">
        <w:r>
          <w:rPr/>
          <w:fldChar w:fldCharType="separate"/>
        </w:r>
      </w:ins>
      <w:ins w:id="2532" w:author="shalu.megotia" w:date="2022-04-28T10:05:37Z">
        <w:r>
          <w:rPr/>
          <w:t>22</w:t>
        </w:r>
      </w:ins>
      <w:ins w:id="2533" w:author="shalu.megotia" w:date="2022-04-28T10:05:37Z">
        <w:r>
          <w:rPr/>
          <w:fldChar w:fldCharType="end"/>
        </w:r>
      </w:ins>
      <w:ins w:id="2534" w:author="shalu.megotia" w:date="2022-04-28T10:05:37Z">
        <w:r>
          <w:rPr/>
          <w:fldChar w:fldCharType="end"/>
        </w:r>
      </w:ins>
    </w:p>
    <w:p>
      <w:pPr>
        <w:pStyle w:val="30"/>
        <w:tabs>
          <w:tab w:val="left" w:pos="1100"/>
          <w:tab w:val="right" w:leader="dot" w:pos="9016"/>
        </w:tabs>
        <w:rPr>
          <w:ins w:id="2535" w:author="shalu.megotia" w:date="2022-04-28T10:05:37Z"/>
          <w:rFonts w:asciiTheme="minorHAnsi" w:hAnsiTheme="minorHAnsi" w:eastAsiaTheme="minorEastAsia" w:cstheme="minorBidi"/>
          <w:i w:val="0"/>
          <w:iCs w:val="0"/>
          <w:sz w:val="22"/>
          <w:szCs w:val="22"/>
        </w:rPr>
      </w:pPr>
      <w:ins w:id="2536" w:author="shalu.megotia" w:date="2022-04-28T10:05:37Z">
        <w:r>
          <w:rPr/>
          <w:fldChar w:fldCharType="begin"/>
        </w:r>
      </w:ins>
      <w:ins w:id="2537" w:author="shalu.megotia" w:date="2022-04-28T10:05:37Z">
        <w:r>
          <w:rPr/>
          <w:instrText xml:space="preserve"> HYPERLINK \l "_Toc72191908" </w:instrText>
        </w:r>
      </w:ins>
      <w:ins w:id="2538" w:author="shalu.megotia" w:date="2022-04-28T10:05:37Z">
        <w:r>
          <w:rPr/>
          <w:fldChar w:fldCharType="separate"/>
        </w:r>
      </w:ins>
      <w:ins w:id="2539" w:author="shalu.megotia" w:date="2022-04-28T10:05:37Z">
        <w:r>
          <w:rPr>
            <w:rStyle w:val="24"/>
            <w:rFonts w:ascii="Calibri" w:hAnsi="Calibri"/>
            <w:b/>
            <w:bCs/>
          </w:rPr>
          <w:t>4.1.3</w:t>
        </w:r>
      </w:ins>
      <w:ins w:id="2540" w:author="shalu.megotia" w:date="2022-04-28T10:05:37Z">
        <w:r>
          <w:rPr>
            <w:rFonts w:asciiTheme="minorHAnsi" w:hAnsiTheme="minorHAnsi" w:eastAsiaTheme="minorEastAsia" w:cstheme="minorBidi"/>
            <w:i w:val="0"/>
            <w:iCs w:val="0"/>
            <w:sz w:val="22"/>
            <w:szCs w:val="22"/>
          </w:rPr>
          <w:tab/>
        </w:r>
      </w:ins>
      <w:ins w:id="2541" w:author="shalu.megotia" w:date="2022-04-28T10:05:37Z">
        <w:r>
          <w:rPr>
            <w:rStyle w:val="24"/>
            <w:rFonts w:cstheme="minorHAnsi"/>
            <w:b/>
            <w:bCs/>
          </w:rPr>
          <w:t>In-Principle Approval</w:t>
        </w:r>
      </w:ins>
      <w:ins w:id="2542" w:author="shalu.megotia" w:date="2022-04-28T10:05:37Z">
        <w:r>
          <w:rPr/>
          <w:tab/>
        </w:r>
      </w:ins>
      <w:ins w:id="2543" w:author="shalu.megotia" w:date="2022-04-28T10:05:37Z">
        <w:r>
          <w:rPr/>
          <w:fldChar w:fldCharType="begin"/>
        </w:r>
      </w:ins>
      <w:ins w:id="2544" w:author="shalu.megotia" w:date="2022-04-28T10:05:37Z">
        <w:r>
          <w:rPr/>
          <w:instrText xml:space="preserve"> PAGEREF _Toc72191908 \h </w:instrText>
        </w:r>
      </w:ins>
      <w:ins w:id="2545" w:author="shalu.megotia" w:date="2022-04-28T10:05:37Z">
        <w:r>
          <w:rPr/>
          <w:fldChar w:fldCharType="separate"/>
        </w:r>
      </w:ins>
      <w:ins w:id="2546" w:author="shalu.megotia" w:date="2022-04-28T10:05:37Z">
        <w:r>
          <w:rPr/>
          <w:t>23</w:t>
        </w:r>
      </w:ins>
      <w:ins w:id="2547" w:author="shalu.megotia" w:date="2022-04-28T10:05:37Z">
        <w:r>
          <w:rPr/>
          <w:fldChar w:fldCharType="end"/>
        </w:r>
      </w:ins>
      <w:ins w:id="2548" w:author="shalu.megotia" w:date="2022-04-28T10:05:37Z">
        <w:r>
          <w:rPr/>
          <w:fldChar w:fldCharType="end"/>
        </w:r>
      </w:ins>
    </w:p>
    <w:p>
      <w:pPr>
        <w:pStyle w:val="30"/>
        <w:tabs>
          <w:tab w:val="left" w:pos="1100"/>
          <w:tab w:val="right" w:leader="dot" w:pos="9016"/>
        </w:tabs>
        <w:rPr>
          <w:ins w:id="2549" w:author="shalu.megotia" w:date="2022-04-28T10:05:37Z"/>
          <w:rFonts w:asciiTheme="minorHAnsi" w:hAnsiTheme="minorHAnsi" w:eastAsiaTheme="minorEastAsia" w:cstheme="minorBidi"/>
          <w:i w:val="0"/>
          <w:iCs w:val="0"/>
          <w:sz w:val="22"/>
          <w:szCs w:val="22"/>
        </w:rPr>
      </w:pPr>
      <w:ins w:id="2550" w:author="shalu.megotia" w:date="2022-04-28T10:05:37Z">
        <w:r>
          <w:rPr/>
          <w:fldChar w:fldCharType="begin"/>
        </w:r>
      </w:ins>
      <w:ins w:id="2551" w:author="shalu.megotia" w:date="2022-04-28T10:05:37Z">
        <w:r>
          <w:rPr/>
          <w:instrText xml:space="preserve"> HYPERLINK \l "_Toc72191909" </w:instrText>
        </w:r>
      </w:ins>
      <w:ins w:id="2552" w:author="shalu.megotia" w:date="2022-04-28T10:05:37Z">
        <w:r>
          <w:rPr/>
          <w:fldChar w:fldCharType="separate"/>
        </w:r>
      </w:ins>
      <w:ins w:id="2553" w:author="shalu.megotia" w:date="2022-04-28T10:05:37Z">
        <w:r>
          <w:rPr>
            <w:rStyle w:val="24"/>
            <w:rFonts w:ascii="Calibri" w:hAnsi="Calibri"/>
            <w:b/>
            <w:bCs/>
          </w:rPr>
          <w:t>4.1.4</w:t>
        </w:r>
      </w:ins>
      <w:ins w:id="2554" w:author="shalu.megotia" w:date="2022-04-28T10:05:37Z">
        <w:r>
          <w:rPr>
            <w:rFonts w:asciiTheme="minorHAnsi" w:hAnsiTheme="minorHAnsi" w:eastAsiaTheme="minorEastAsia" w:cstheme="minorBidi"/>
            <w:i w:val="0"/>
            <w:iCs w:val="0"/>
            <w:sz w:val="22"/>
            <w:szCs w:val="22"/>
          </w:rPr>
          <w:tab/>
        </w:r>
      </w:ins>
      <w:ins w:id="2555" w:author="shalu.megotia" w:date="2022-04-28T10:05:37Z">
        <w:r>
          <w:rPr>
            <w:rStyle w:val="24"/>
            <w:rFonts w:cstheme="minorHAnsi"/>
            <w:b/>
            <w:bCs/>
          </w:rPr>
          <w:t>DDE (</w:t>
        </w:r>
      </w:ins>
      <w:ins w:id="2556" w:author="shalu.megotia" w:date="2022-04-28T10:05:37Z">
        <w:r>
          <w:rPr>
            <w:rStyle w:val="24"/>
            <w:rFonts w:cs="Arial" w:eastAsiaTheme="minorHAnsi"/>
            <w:b/>
            <w:bCs/>
            <w:caps/>
            <w:kern w:val="32"/>
          </w:rPr>
          <w:t>Detailed Data Entry</w:t>
        </w:r>
      </w:ins>
      <w:ins w:id="2557" w:author="shalu.megotia" w:date="2022-04-28T10:05:37Z">
        <w:r>
          <w:rPr>
            <w:rStyle w:val="24"/>
            <w:rFonts w:cstheme="minorHAnsi"/>
            <w:b/>
            <w:bCs/>
          </w:rPr>
          <w:t>)</w:t>
        </w:r>
      </w:ins>
      <w:ins w:id="2558" w:author="shalu.megotia" w:date="2022-04-28T10:05:37Z">
        <w:r>
          <w:rPr/>
          <w:tab/>
        </w:r>
      </w:ins>
      <w:ins w:id="2559" w:author="shalu.megotia" w:date="2022-04-28T10:05:37Z">
        <w:r>
          <w:rPr/>
          <w:fldChar w:fldCharType="begin"/>
        </w:r>
      </w:ins>
      <w:ins w:id="2560" w:author="shalu.megotia" w:date="2022-04-28T10:05:37Z">
        <w:r>
          <w:rPr/>
          <w:instrText xml:space="preserve"> PAGEREF _Toc72191909 \h </w:instrText>
        </w:r>
      </w:ins>
      <w:ins w:id="2561" w:author="shalu.megotia" w:date="2022-04-28T10:05:37Z">
        <w:r>
          <w:rPr/>
          <w:fldChar w:fldCharType="separate"/>
        </w:r>
      </w:ins>
      <w:ins w:id="2562" w:author="shalu.megotia" w:date="2022-04-28T10:05:37Z">
        <w:r>
          <w:rPr/>
          <w:t>24</w:t>
        </w:r>
      </w:ins>
      <w:ins w:id="2563" w:author="shalu.megotia" w:date="2022-04-28T10:05:37Z">
        <w:r>
          <w:rPr/>
          <w:fldChar w:fldCharType="end"/>
        </w:r>
      </w:ins>
      <w:ins w:id="2564" w:author="shalu.megotia" w:date="2022-04-28T10:05:37Z">
        <w:r>
          <w:rPr/>
          <w:fldChar w:fldCharType="end"/>
        </w:r>
      </w:ins>
    </w:p>
    <w:p>
      <w:pPr>
        <w:pStyle w:val="30"/>
        <w:tabs>
          <w:tab w:val="left" w:pos="1100"/>
          <w:tab w:val="right" w:leader="dot" w:pos="9016"/>
        </w:tabs>
        <w:rPr>
          <w:ins w:id="2565" w:author="shalu.megotia" w:date="2022-04-28T10:05:37Z"/>
          <w:rFonts w:asciiTheme="minorHAnsi" w:hAnsiTheme="minorHAnsi" w:eastAsiaTheme="minorEastAsia" w:cstheme="minorBidi"/>
          <w:i w:val="0"/>
          <w:iCs w:val="0"/>
          <w:sz w:val="22"/>
          <w:szCs w:val="22"/>
        </w:rPr>
      </w:pPr>
      <w:ins w:id="2566" w:author="shalu.megotia" w:date="2022-04-28T10:05:37Z">
        <w:r>
          <w:rPr/>
          <w:fldChar w:fldCharType="begin"/>
        </w:r>
      </w:ins>
      <w:ins w:id="2567" w:author="shalu.megotia" w:date="2022-04-28T10:05:37Z">
        <w:r>
          <w:rPr/>
          <w:instrText xml:space="preserve"> HYPERLINK \l "_Toc72191910" </w:instrText>
        </w:r>
      </w:ins>
      <w:ins w:id="2568" w:author="shalu.megotia" w:date="2022-04-28T10:05:37Z">
        <w:r>
          <w:rPr/>
          <w:fldChar w:fldCharType="separate"/>
        </w:r>
      </w:ins>
      <w:ins w:id="2569" w:author="shalu.megotia" w:date="2022-04-28T10:05:37Z">
        <w:r>
          <w:rPr>
            <w:rStyle w:val="24"/>
            <w:rFonts w:ascii="Calibri" w:hAnsi="Calibri"/>
            <w:b/>
            <w:bCs/>
            <w:highlight w:val="yellow"/>
          </w:rPr>
          <w:t>4.1.5</w:t>
        </w:r>
      </w:ins>
      <w:ins w:id="2570" w:author="shalu.megotia" w:date="2022-04-28T10:05:37Z">
        <w:r>
          <w:rPr>
            <w:rFonts w:asciiTheme="minorHAnsi" w:hAnsiTheme="minorHAnsi" w:eastAsiaTheme="minorEastAsia" w:cstheme="minorBidi"/>
            <w:i w:val="0"/>
            <w:iCs w:val="0"/>
            <w:sz w:val="22"/>
            <w:szCs w:val="22"/>
          </w:rPr>
          <w:tab/>
        </w:r>
      </w:ins>
      <w:ins w:id="2571" w:author="shalu.megotia" w:date="2022-04-28T10:05:37Z">
        <w:r>
          <w:rPr>
            <w:rStyle w:val="24"/>
            <w:rFonts w:cstheme="minorHAnsi"/>
            <w:b/>
            <w:bCs/>
            <w:highlight w:val="yellow"/>
          </w:rPr>
          <w:t>Dedupe &amp; Negative List check</w:t>
        </w:r>
      </w:ins>
      <w:ins w:id="2572" w:author="shalu.megotia" w:date="2022-04-28T10:05:37Z">
        <w:r>
          <w:rPr/>
          <w:tab/>
        </w:r>
      </w:ins>
      <w:ins w:id="2573" w:author="shalu.megotia" w:date="2022-04-28T10:05:37Z">
        <w:r>
          <w:rPr/>
          <w:fldChar w:fldCharType="begin"/>
        </w:r>
      </w:ins>
      <w:ins w:id="2574" w:author="shalu.megotia" w:date="2022-04-28T10:05:37Z">
        <w:r>
          <w:rPr/>
          <w:instrText xml:space="preserve"> PAGEREF _Toc72191910 \h </w:instrText>
        </w:r>
      </w:ins>
      <w:ins w:id="2575" w:author="shalu.megotia" w:date="2022-04-28T10:05:37Z">
        <w:r>
          <w:rPr/>
          <w:fldChar w:fldCharType="separate"/>
        </w:r>
      </w:ins>
      <w:ins w:id="2576" w:author="shalu.megotia" w:date="2022-04-28T10:05:37Z">
        <w:r>
          <w:rPr/>
          <w:t>26</w:t>
        </w:r>
      </w:ins>
      <w:ins w:id="2577" w:author="shalu.megotia" w:date="2022-04-28T10:05:37Z">
        <w:r>
          <w:rPr/>
          <w:fldChar w:fldCharType="end"/>
        </w:r>
      </w:ins>
      <w:ins w:id="2578" w:author="shalu.megotia" w:date="2022-04-28T10:05:37Z">
        <w:r>
          <w:rPr/>
          <w:fldChar w:fldCharType="end"/>
        </w:r>
      </w:ins>
    </w:p>
    <w:p>
      <w:pPr>
        <w:pStyle w:val="30"/>
        <w:tabs>
          <w:tab w:val="left" w:pos="1100"/>
          <w:tab w:val="right" w:leader="dot" w:pos="9016"/>
        </w:tabs>
        <w:rPr>
          <w:ins w:id="2579" w:author="shalu.megotia" w:date="2022-04-28T10:05:37Z"/>
          <w:rFonts w:asciiTheme="minorHAnsi" w:hAnsiTheme="minorHAnsi" w:eastAsiaTheme="minorEastAsia" w:cstheme="minorBidi"/>
          <w:i w:val="0"/>
          <w:iCs w:val="0"/>
          <w:sz w:val="22"/>
          <w:szCs w:val="22"/>
        </w:rPr>
      </w:pPr>
      <w:ins w:id="2580" w:author="shalu.megotia" w:date="2022-04-28T10:05:37Z">
        <w:r>
          <w:rPr/>
          <w:fldChar w:fldCharType="begin"/>
        </w:r>
      </w:ins>
      <w:ins w:id="2581" w:author="shalu.megotia" w:date="2022-04-28T10:05:37Z">
        <w:r>
          <w:rPr/>
          <w:instrText xml:space="preserve"> HYPERLINK \l "_Toc72191911" </w:instrText>
        </w:r>
      </w:ins>
      <w:ins w:id="2582" w:author="shalu.megotia" w:date="2022-04-28T10:05:37Z">
        <w:r>
          <w:rPr/>
          <w:fldChar w:fldCharType="separate"/>
        </w:r>
      </w:ins>
      <w:ins w:id="2583" w:author="shalu.megotia" w:date="2022-04-28T10:05:37Z">
        <w:r>
          <w:rPr>
            <w:rStyle w:val="24"/>
            <w:rFonts w:ascii="Calibri" w:hAnsi="Calibri"/>
            <w:b/>
            <w:bCs/>
            <w:highlight w:val="yellow"/>
          </w:rPr>
          <w:t>4.1.6</w:t>
        </w:r>
      </w:ins>
      <w:ins w:id="2584" w:author="shalu.megotia" w:date="2022-04-28T10:05:37Z">
        <w:r>
          <w:rPr>
            <w:rFonts w:asciiTheme="minorHAnsi" w:hAnsiTheme="minorHAnsi" w:eastAsiaTheme="minorEastAsia" w:cstheme="minorBidi"/>
            <w:i w:val="0"/>
            <w:iCs w:val="0"/>
            <w:sz w:val="22"/>
            <w:szCs w:val="22"/>
          </w:rPr>
          <w:tab/>
        </w:r>
      </w:ins>
      <w:ins w:id="2585" w:author="shalu.megotia" w:date="2022-04-28T10:05:37Z">
        <w:r>
          <w:rPr>
            <w:rStyle w:val="24"/>
            <w:rFonts w:cstheme="minorHAnsi"/>
            <w:b/>
            <w:bCs/>
            <w:highlight w:val="yellow"/>
          </w:rPr>
          <w:t>Credit Bureau Check Result</w:t>
        </w:r>
      </w:ins>
      <w:ins w:id="2586" w:author="shalu.megotia" w:date="2022-04-28T10:05:37Z">
        <w:r>
          <w:rPr/>
          <w:tab/>
        </w:r>
      </w:ins>
      <w:ins w:id="2587" w:author="shalu.megotia" w:date="2022-04-28T10:05:37Z">
        <w:r>
          <w:rPr/>
          <w:fldChar w:fldCharType="begin"/>
        </w:r>
      </w:ins>
      <w:ins w:id="2588" w:author="shalu.megotia" w:date="2022-04-28T10:05:37Z">
        <w:r>
          <w:rPr/>
          <w:instrText xml:space="preserve"> PAGEREF _Toc72191911 \h </w:instrText>
        </w:r>
      </w:ins>
      <w:ins w:id="2589" w:author="shalu.megotia" w:date="2022-04-28T10:05:37Z">
        <w:r>
          <w:rPr/>
          <w:fldChar w:fldCharType="separate"/>
        </w:r>
      </w:ins>
      <w:ins w:id="2590" w:author="shalu.megotia" w:date="2022-04-28T10:05:37Z">
        <w:r>
          <w:rPr/>
          <w:t>27</w:t>
        </w:r>
      </w:ins>
      <w:ins w:id="2591" w:author="shalu.megotia" w:date="2022-04-28T10:05:37Z">
        <w:r>
          <w:rPr/>
          <w:fldChar w:fldCharType="end"/>
        </w:r>
      </w:ins>
      <w:ins w:id="2592" w:author="shalu.megotia" w:date="2022-04-28T10:05:37Z">
        <w:r>
          <w:rPr/>
          <w:fldChar w:fldCharType="end"/>
        </w:r>
      </w:ins>
    </w:p>
    <w:p>
      <w:pPr>
        <w:pStyle w:val="30"/>
        <w:tabs>
          <w:tab w:val="left" w:pos="1100"/>
          <w:tab w:val="right" w:leader="dot" w:pos="9016"/>
        </w:tabs>
        <w:rPr>
          <w:ins w:id="2593" w:author="shalu.megotia" w:date="2022-04-28T10:05:37Z"/>
          <w:rFonts w:asciiTheme="minorHAnsi" w:hAnsiTheme="minorHAnsi" w:eastAsiaTheme="minorEastAsia" w:cstheme="minorBidi"/>
          <w:i w:val="0"/>
          <w:iCs w:val="0"/>
          <w:sz w:val="22"/>
          <w:szCs w:val="22"/>
        </w:rPr>
      </w:pPr>
      <w:ins w:id="2594" w:author="shalu.megotia" w:date="2022-04-28T10:05:37Z">
        <w:r>
          <w:rPr/>
          <w:fldChar w:fldCharType="begin"/>
        </w:r>
      </w:ins>
      <w:ins w:id="2595" w:author="shalu.megotia" w:date="2022-04-28T10:05:37Z">
        <w:r>
          <w:rPr/>
          <w:instrText xml:space="preserve"> HYPERLINK \l "_Toc72191912" </w:instrText>
        </w:r>
      </w:ins>
      <w:ins w:id="2596" w:author="shalu.megotia" w:date="2022-04-28T10:05:37Z">
        <w:r>
          <w:rPr/>
          <w:fldChar w:fldCharType="separate"/>
        </w:r>
      </w:ins>
      <w:ins w:id="2597" w:author="shalu.megotia" w:date="2022-04-28T10:05:37Z">
        <w:r>
          <w:rPr>
            <w:rStyle w:val="24"/>
            <w:rFonts w:ascii="Calibri" w:hAnsi="Calibri"/>
            <w:b/>
            <w:bCs/>
          </w:rPr>
          <w:t>4.1.7</w:t>
        </w:r>
      </w:ins>
      <w:ins w:id="2598" w:author="shalu.megotia" w:date="2022-04-28T10:05:37Z">
        <w:r>
          <w:rPr>
            <w:rFonts w:asciiTheme="minorHAnsi" w:hAnsiTheme="minorHAnsi" w:eastAsiaTheme="minorEastAsia" w:cstheme="minorBidi"/>
            <w:i w:val="0"/>
            <w:iCs w:val="0"/>
            <w:sz w:val="22"/>
            <w:szCs w:val="22"/>
          </w:rPr>
          <w:tab/>
        </w:r>
      </w:ins>
      <w:ins w:id="2599" w:author="shalu.megotia" w:date="2022-04-28T10:05:37Z">
        <w:r>
          <w:rPr>
            <w:rStyle w:val="24"/>
            <w:rFonts w:cstheme="minorHAnsi"/>
            <w:b/>
            <w:bCs/>
          </w:rPr>
          <w:t>Document Receipt</w:t>
        </w:r>
      </w:ins>
      <w:ins w:id="2600" w:author="shalu.megotia" w:date="2022-04-28T10:05:37Z">
        <w:r>
          <w:rPr/>
          <w:tab/>
        </w:r>
      </w:ins>
      <w:ins w:id="2601" w:author="shalu.megotia" w:date="2022-04-28T10:05:37Z">
        <w:r>
          <w:rPr/>
          <w:fldChar w:fldCharType="begin"/>
        </w:r>
      </w:ins>
      <w:ins w:id="2602" w:author="shalu.megotia" w:date="2022-04-28T10:05:37Z">
        <w:r>
          <w:rPr/>
          <w:instrText xml:space="preserve"> PAGEREF _Toc72191912 \h </w:instrText>
        </w:r>
      </w:ins>
      <w:ins w:id="2603" w:author="shalu.megotia" w:date="2022-04-28T10:05:37Z">
        <w:r>
          <w:rPr/>
          <w:fldChar w:fldCharType="separate"/>
        </w:r>
      </w:ins>
      <w:ins w:id="2604" w:author="shalu.megotia" w:date="2022-04-28T10:05:37Z">
        <w:r>
          <w:rPr/>
          <w:t>28</w:t>
        </w:r>
      </w:ins>
      <w:ins w:id="2605" w:author="shalu.megotia" w:date="2022-04-28T10:05:37Z">
        <w:r>
          <w:rPr/>
          <w:fldChar w:fldCharType="end"/>
        </w:r>
      </w:ins>
      <w:ins w:id="2606" w:author="shalu.megotia" w:date="2022-04-28T10:05:37Z">
        <w:r>
          <w:rPr/>
          <w:fldChar w:fldCharType="end"/>
        </w:r>
      </w:ins>
    </w:p>
    <w:p>
      <w:pPr>
        <w:pStyle w:val="30"/>
        <w:tabs>
          <w:tab w:val="left" w:pos="1100"/>
          <w:tab w:val="right" w:leader="dot" w:pos="9016"/>
        </w:tabs>
        <w:rPr>
          <w:ins w:id="2607" w:author="shalu.megotia" w:date="2022-04-28T10:05:37Z"/>
          <w:rFonts w:asciiTheme="minorHAnsi" w:hAnsiTheme="minorHAnsi" w:eastAsiaTheme="minorEastAsia" w:cstheme="minorBidi"/>
          <w:i w:val="0"/>
          <w:iCs w:val="0"/>
          <w:sz w:val="22"/>
          <w:szCs w:val="22"/>
        </w:rPr>
      </w:pPr>
      <w:ins w:id="2608" w:author="shalu.megotia" w:date="2022-04-28T10:05:37Z">
        <w:r>
          <w:rPr/>
          <w:fldChar w:fldCharType="begin"/>
        </w:r>
      </w:ins>
      <w:ins w:id="2609" w:author="shalu.megotia" w:date="2022-04-28T10:05:37Z">
        <w:r>
          <w:rPr/>
          <w:instrText xml:space="preserve"> HYPERLINK \l "_Toc72191913" </w:instrText>
        </w:r>
      </w:ins>
      <w:ins w:id="2610" w:author="shalu.megotia" w:date="2022-04-28T10:05:37Z">
        <w:r>
          <w:rPr/>
          <w:fldChar w:fldCharType="separate"/>
        </w:r>
      </w:ins>
      <w:ins w:id="2611" w:author="shalu.megotia" w:date="2022-04-28T10:05:37Z">
        <w:r>
          <w:rPr>
            <w:rStyle w:val="24"/>
            <w:rFonts w:ascii="Calibri" w:hAnsi="Calibri"/>
            <w:b/>
            <w:bCs/>
          </w:rPr>
          <w:t>4.1.8</w:t>
        </w:r>
      </w:ins>
      <w:ins w:id="2612" w:author="shalu.megotia" w:date="2022-04-28T10:05:37Z">
        <w:r>
          <w:rPr>
            <w:rFonts w:asciiTheme="minorHAnsi" w:hAnsiTheme="minorHAnsi" w:eastAsiaTheme="minorEastAsia" w:cstheme="minorBidi"/>
            <w:i w:val="0"/>
            <w:iCs w:val="0"/>
            <w:sz w:val="22"/>
            <w:szCs w:val="22"/>
          </w:rPr>
          <w:tab/>
        </w:r>
      </w:ins>
      <w:ins w:id="2613" w:author="shalu.megotia" w:date="2022-04-28T10:05:37Z">
        <w:r>
          <w:rPr>
            <w:rStyle w:val="24"/>
            <w:rFonts w:cstheme="minorHAnsi"/>
            <w:b/>
            <w:bCs/>
          </w:rPr>
          <w:t>FCU Check</w:t>
        </w:r>
      </w:ins>
      <w:ins w:id="2614" w:author="shalu.megotia" w:date="2022-04-28T10:05:37Z">
        <w:r>
          <w:rPr/>
          <w:tab/>
        </w:r>
      </w:ins>
      <w:ins w:id="2615" w:author="shalu.megotia" w:date="2022-04-28T10:05:37Z">
        <w:r>
          <w:rPr/>
          <w:fldChar w:fldCharType="begin"/>
        </w:r>
      </w:ins>
      <w:ins w:id="2616" w:author="shalu.megotia" w:date="2022-04-28T10:05:37Z">
        <w:r>
          <w:rPr/>
          <w:instrText xml:space="preserve"> PAGEREF _Toc72191913 \h </w:instrText>
        </w:r>
      </w:ins>
      <w:ins w:id="2617" w:author="shalu.megotia" w:date="2022-04-28T10:05:37Z">
        <w:r>
          <w:rPr/>
          <w:fldChar w:fldCharType="separate"/>
        </w:r>
      </w:ins>
      <w:ins w:id="2618" w:author="shalu.megotia" w:date="2022-04-28T10:05:37Z">
        <w:r>
          <w:rPr/>
          <w:t>29</w:t>
        </w:r>
      </w:ins>
      <w:ins w:id="2619" w:author="shalu.megotia" w:date="2022-04-28T10:05:37Z">
        <w:r>
          <w:rPr/>
          <w:fldChar w:fldCharType="end"/>
        </w:r>
      </w:ins>
      <w:ins w:id="2620" w:author="shalu.megotia" w:date="2022-04-28T10:05:37Z">
        <w:r>
          <w:rPr/>
          <w:fldChar w:fldCharType="end"/>
        </w:r>
      </w:ins>
    </w:p>
    <w:p>
      <w:pPr>
        <w:pStyle w:val="30"/>
        <w:tabs>
          <w:tab w:val="left" w:pos="1320"/>
          <w:tab w:val="right" w:leader="dot" w:pos="9016"/>
        </w:tabs>
        <w:rPr>
          <w:ins w:id="2621" w:author="shalu.megotia" w:date="2022-04-28T10:05:37Z"/>
          <w:rFonts w:asciiTheme="minorHAnsi" w:hAnsiTheme="minorHAnsi" w:eastAsiaTheme="minorEastAsia" w:cstheme="minorBidi"/>
          <w:i w:val="0"/>
          <w:iCs w:val="0"/>
          <w:sz w:val="22"/>
          <w:szCs w:val="22"/>
        </w:rPr>
      </w:pPr>
      <w:ins w:id="2622" w:author="shalu.megotia" w:date="2022-04-28T10:05:37Z">
        <w:r>
          <w:rPr/>
          <w:fldChar w:fldCharType="begin"/>
        </w:r>
      </w:ins>
      <w:ins w:id="2623" w:author="shalu.megotia" w:date="2022-04-28T10:05:37Z">
        <w:r>
          <w:rPr/>
          <w:instrText xml:space="preserve"> HYPERLINK \l "_Toc72191914" </w:instrText>
        </w:r>
      </w:ins>
      <w:ins w:id="2624" w:author="shalu.megotia" w:date="2022-04-28T10:05:37Z">
        <w:r>
          <w:rPr/>
          <w:fldChar w:fldCharType="separate"/>
        </w:r>
      </w:ins>
      <w:ins w:id="2625" w:author="shalu.megotia" w:date="2022-04-28T10:05:37Z">
        <w:r>
          <w:rPr>
            <w:rStyle w:val="24"/>
            <w:b/>
            <w:bCs/>
          </w:rPr>
          <w:t>4.1.8.1</w:t>
        </w:r>
      </w:ins>
      <w:ins w:id="2626" w:author="shalu.megotia" w:date="2022-04-28T10:05:37Z">
        <w:r>
          <w:rPr>
            <w:rFonts w:asciiTheme="minorHAnsi" w:hAnsiTheme="minorHAnsi" w:eastAsiaTheme="minorEastAsia" w:cstheme="minorBidi"/>
            <w:i w:val="0"/>
            <w:iCs w:val="0"/>
            <w:sz w:val="22"/>
            <w:szCs w:val="22"/>
          </w:rPr>
          <w:tab/>
        </w:r>
      </w:ins>
      <w:ins w:id="2627" w:author="shalu.megotia" w:date="2022-04-28T10:05:37Z">
        <w:r>
          <w:rPr>
            <w:rStyle w:val="24"/>
            <w:rFonts w:cstheme="minorHAnsi"/>
            <w:b/>
            <w:bCs/>
          </w:rPr>
          <w:t>FCU Screening &amp; Sampling</w:t>
        </w:r>
      </w:ins>
      <w:ins w:id="2628" w:author="shalu.megotia" w:date="2022-04-28T10:05:37Z">
        <w:r>
          <w:rPr/>
          <w:tab/>
        </w:r>
      </w:ins>
      <w:ins w:id="2629" w:author="shalu.megotia" w:date="2022-04-28T10:05:37Z">
        <w:r>
          <w:rPr/>
          <w:fldChar w:fldCharType="begin"/>
        </w:r>
      </w:ins>
      <w:ins w:id="2630" w:author="shalu.megotia" w:date="2022-04-28T10:05:37Z">
        <w:r>
          <w:rPr/>
          <w:instrText xml:space="preserve"> PAGEREF _Toc72191914 \h </w:instrText>
        </w:r>
      </w:ins>
      <w:ins w:id="2631" w:author="shalu.megotia" w:date="2022-04-28T10:05:37Z">
        <w:r>
          <w:rPr/>
          <w:fldChar w:fldCharType="separate"/>
        </w:r>
      </w:ins>
      <w:ins w:id="2632" w:author="shalu.megotia" w:date="2022-04-28T10:05:37Z">
        <w:r>
          <w:rPr/>
          <w:t>29</w:t>
        </w:r>
      </w:ins>
      <w:ins w:id="2633" w:author="shalu.megotia" w:date="2022-04-28T10:05:37Z">
        <w:r>
          <w:rPr/>
          <w:fldChar w:fldCharType="end"/>
        </w:r>
      </w:ins>
      <w:ins w:id="2634" w:author="shalu.megotia" w:date="2022-04-28T10:05:37Z">
        <w:r>
          <w:rPr/>
          <w:fldChar w:fldCharType="end"/>
        </w:r>
      </w:ins>
    </w:p>
    <w:p>
      <w:pPr>
        <w:pStyle w:val="30"/>
        <w:tabs>
          <w:tab w:val="left" w:pos="1320"/>
          <w:tab w:val="right" w:leader="dot" w:pos="9016"/>
        </w:tabs>
        <w:rPr>
          <w:ins w:id="2635" w:author="shalu.megotia" w:date="2022-04-28T10:05:37Z"/>
          <w:rFonts w:asciiTheme="minorHAnsi" w:hAnsiTheme="minorHAnsi" w:eastAsiaTheme="minorEastAsia" w:cstheme="minorBidi"/>
          <w:i w:val="0"/>
          <w:iCs w:val="0"/>
          <w:sz w:val="22"/>
          <w:szCs w:val="22"/>
        </w:rPr>
      </w:pPr>
      <w:ins w:id="2636" w:author="shalu.megotia" w:date="2022-04-28T10:05:37Z">
        <w:r>
          <w:rPr/>
          <w:fldChar w:fldCharType="begin"/>
        </w:r>
      </w:ins>
      <w:ins w:id="2637" w:author="shalu.megotia" w:date="2022-04-28T10:05:37Z">
        <w:r>
          <w:rPr/>
          <w:instrText xml:space="preserve"> HYPERLINK \l "_Toc72191915" </w:instrText>
        </w:r>
      </w:ins>
      <w:ins w:id="2638" w:author="shalu.megotia" w:date="2022-04-28T10:05:37Z">
        <w:r>
          <w:rPr/>
          <w:fldChar w:fldCharType="separate"/>
        </w:r>
      </w:ins>
      <w:ins w:id="2639" w:author="shalu.megotia" w:date="2022-04-28T10:05:37Z">
        <w:r>
          <w:rPr>
            <w:rStyle w:val="24"/>
            <w:b/>
            <w:bCs/>
          </w:rPr>
          <w:t>4.1.8.2</w:t>
        </w:r>
      </w:ins>
      <w:ins w:id="2640" w:author="shalu.megotia" w:date="2022-04-28T10:05:37Z">
        <w:r>
          <w:rPr>
            <w:rFonts w:asciiTheme="minorHAnsi" w:hAnsiTheme="minorHAnsi" w:eastAsiaTheme="minorEastAsia" w:cstheme="minorBidi"/>
            <w:i w:val="0"/>
            <w:iCs w:val="0"/>
            <w:sz w:val="22"/>
            <w:szCs w:val="22"/>
          </w:rPr>
          <w:tab/>
        </w:r>
      </w:ins>
      <w:ins w:id="2641" w:author="shalu.megotia" w:date="2022-04-28T10:05:37Z">
        <w:r>
          <w:rPr>
            <w:rStyle w:val="24"/>
            <w:rFonts w:cstheme="minorHAnsi"/>
            <w:b/>
            <w:bCs/>
          </w:rPr>
          <w:t>FCU Check – Credit Decision</w:t>
        </w:r>
      </w:ins>
      <w:ins w:id="2642" w:author="shalu.megotia" w:date="2022-04-28T10:05:37Z">
        <w:r>
          <w:rPr/>
          <w:tab/>
        </w:r>
      </w:ins>
      <w:ins w:id="2643" w:author="shalu.megotia" w:date="2022-04-28T10:05:37Z">
        <w:r>
          <w:rPr/>
          <w:fldChar w:fldCharType="begin"/>
        </w:r>
      </w:ins>
      <w:ins w:id="2644" w:author="shalu.megotia" w:date="2022-04-28T10:05:37Z">
        <w:r>
          <w:rPr/>
          <w:instrText xml:space="preserve"> PAGEREF _Toc72191915 \h </w:instrText>
        </w:r>
      </w:ins>
      <w:ins w:id="2645" w:author="shalu.megotia" w:date="2022-04-28T10:05:37Z">
        <w:r>
          <w:rPr/>
          <w:fldChar w:fldCharType="separate"/>
        </w:r>
      </w:ins>
      <w:ins w:id="2646" w:author="shalu.megotia" w:date="2022-04-28T10:05:37Z">
        <w:r>
          <w:rPr/>
          <w:t>31</w:t>
        </w:r>
      </w:ins>
      <w:ins w:id="2647" w:author="shalu.megotia" w:date="2022-04-28T10:05:37Z">
        <w:r>
          <w:rPr/>
          <w:fldChar w:fldCharType="end"/>
        </w:r>
      </w:ins>
      <w:ins w:id="2648" w:author="shalu.megotia" w:date="2022-04-28T10:05:37Z">
        <w:r>
          <w:rPr/>
          <w:fldChar w:fldCharType="end"/>
        </w:r>
      </w:ins>
    </w:p>
    <w:p>
      <w:pPr>
        <w:pStyle w:val="30"/>
        <w:tabs>
          <w:tab w:val="left" w:pos="1320"/>
          <w:tab w:val="right" w:leader="dot" w:pos="9016"/>
        </w:tabs>
        <w:rPr>
          <w:ins w:id="2649" w:author="shalu.megotia" w:date="2022-04-28T10:05:37Z"/>
          <w:rFonts w:asciiTheme="minorHAnsi" w:hAnsiTheme="minorHAnsi" w:eastAsiaTheme="minorEastAsia" w:cstheme="minorBidi"/>
          <w:i w:val="0"/>
          <w:iCs w:val="0"/>
          <w:sz w:val="22"/>
          <w:szCs w:val="22"/>
        </w:rPr>
      </w:pPr>
      <w:ins w:id="2650" w:author="shalu.megotia" w:date="2022-04-28T10:05:37Z">
        <w:r>
          <w:rPr/>
          <w:fldChar w:fldCharType="begin"/>
        </w:r>
      </w:ins>
      <w:ins w:id="2651" w:author="shalu.megotia" w:date="2022-04-28T10:05:37Z">
        <w:r>
          <w:rPr/>
          <w:instrText xml:space="preserve"> HYPERLINK \l "_Toc72191916" </w:instrText>
        </w:r>
      </w:ins>
      <w:ins w:id="2652" w:author="shalu.megotia" w:date="2022-04-28T10:05:37Z">
        <w:r>
          <w:rPr/>
          <w:fldChar w:fldCharType="separate"/>
        </w:r>
      </w:ins>
      <w:ins w:id="2653" w:author="shalu.megotia" w:date="2022-04-28T10:05:37Z">
        <w:r>
          <w:rPr>
            <w:rStyle w:val="24"/>
            <w:b/>
            <w:bCs/>
          </w:rPr>
          <w:t>4.1.8.3</w:t>
        </w:r>
      </w:ins>
      <w:ins w:id="2654" w:author="shalu.megotia" w:date="2022-04-28T10:05:37Z">
        <w:r>
          <w:rPr>
            <w:rFonts w:asciiTheme="minorHAnsi" w:hAnsiTheme="minorHAnsi" w:eastAsiaTheme="minorEastAsia" w:cstheme="minorBidi"/>
            <w:i w:val="0"/>
            <w:iCs w:val="0"/>
            <w:sz w:val="22"/>
            <w:szCs w:val="22"/>
          </w:rPr>
          <w:tab/>
        </w:r>
      </w:ins>
      <w:ins w:id="2655" w:author="shalu.megotia" w:date="2022-04-28T10:05:37Z">
        <w:r>
          <w:rPr>
            <w:rStyle w:val="24"/>
            <w:rFonts w:cstheme="minorHAnsi"/>
            <w:b/>
            <w:bCs/>
          </w:rPr>
          <w:t>FCU Relook Approval</w:t>
        </w:r>
      </w:ins>
      <w:ins w:id="2656" w:author="shalu.megotia" w:date="2022-04-28T10:05:37Z">
        <w:r>
          <w:rPr/>
          <w:tab/>
        </w:r>
      </w:ins>
      <w:ins w:id="2657" w:author="shalu.megotia" w:date="2022-04-28T10:05:37Z">
        <w:r>
          <w:rPr/>
          <w:fldChar w:fldCharType="begin"/>
        </w:r>
      </w:ins>
      <w:ins w:id="2658" w:author="shalu.megotia" w:date="2022-04-28T10:05:37Z">
        <w:r>
          <w:rPr/>
          <w:instrText xml:space="preserve"> PAGEREF _Toc72191916 \h </w:instrText>
        </w:r>
      </w:ins>
      <w:ins w:id="2659" w:author="shalu.megotia" w:date="2022-04-28T10:05:37Z">
        <w:r>
          <w:rPr/>
          <w:fldChar w:fldCharType="separate"/>
        </w:r>
      </w:ins>
      <w:ins w:id="2660" w:author="shalu.megotia" w:date="2022-04-28T10:05:37Z">
        <w:r>
          <w:rPr/>
          <w:t>31</w:t>
        </w:r>
      </w:ins>
      <w:ins w:id="2661" w:author="shalu.megotia" w:date="2022-04-28T10:05:37Z">
        <w:r>
          <w:rPr/>
          <w:fldChar w:fldCharType="end"/>
        </w:r>
      </w:ins>
      <w:ins w:id="2662" w:author="shalu.megotia" w:date="2022-04-28T10:05:37Z">
        <w:r>
          <w:rPr/>
          <w:fldChar w:fldCharType="end"/>
        </w:r>
      </w:ins>
    </w:p>
    <w:p>
      <w:pPr>
        <w:pStyle w:val="29"/>
        <w:tabs>
          <w:tab w:val="left" w:pos="880"/>
          <w:tab w:val="right" w:leader="dot" w:pos="9016"/>
        </w:tabs>
        <w:rPr>
          <w:ins w:id="2663" w:author="shalu.megotia" w:date="2022-04-28T10:05:37Z"/>
          <w:rFonts w:asciiTheme="minorHAnsi" w:hAnsiTheme="minorHAnsi" w:eastAsiaTheme="minorEastAsia" w:cstheme="minorBidi"/>
          <w:smallCaps w:val="0"/>
          <w:sz w:val="22"/>
          <w:szCs w:val="22"/>
        </w:rPr>
      </w:pPr>
      <w:ins w:id="2664" w:author="shalu.megotia" w:date="2022-04-28T10:05:37Z">
        <w:r>
          <w:rPr/>
          <w:fldChar w:fldCharType="begin"/>
        </w:r>
      </w:ins>
      <w:ins w:id="2665" w:author="shalu.megotia" w:date="2022-04-28T10:05:37Z">
        <w:r>
          <w:rPr/>
          <w:instrText xml:space="preserve"> HYPERLINK \l "_Toc72191917" </w:instrText>
        </w:r>
      </w:ins>
      <w:ins w:id="2666" w:author="shalu.megotia" w:date="2022-04-28T10:05:37Z">
        <w:r>
          <w:rPr/>
          <w:fldChar w:fldCharType="separate"/>
        </w:r>
      </w:ins>
      <w:ins w:id="2667" w:author="shalu.megotia" w:date="2022-04-28T10:05:37Z">
        <w:r>
          <w:rPr>
            <w:rStyle w:val="24"/>
            <w:rFonts w:ascii="Calibri" w:hAnsi="Calibri" w:eastAsiaTheme="minorHAnsi"/>
            <w:b/>
            <w:bCs/>
            <w:caps/>
            <w:kern w:val="32"/>
          </w:rPr>
          <w:t>4.2</w:t>
        </w:r>
      </w:ins>
      <w:ins w:id="2668" w:author="shalu.megotia" w:date="2022-04-28T10:05:37Z">
        <w:r>
          <w:rPr>
            <w:rFonts w:asciiTheme="minorHAnsi" w:hAnsiTheme="minorHAnsi" w:eastAsiaTheme="minorEastAsia" w:cstheme="minorBidi"/>
            <w:smallCaps w:val="0"/>
            <w:sz w:val="22"/>
            <w:szCs w:val="22"/>
          </w:rPr>
          <w:tab/>
        </w:r>
      </w:ins>
      <w:ins w:id="2669" w:author="shalu.megotia" w:date="2022-04-28T10:05:37Z">
        <w:r>
          <w:rPr>
            <w:rStyle w:val="24"/>
            <w:rFonts w:cs="Arial" w:eastAsiaTheme="minorHAnsi"/>
            <w:b/>
            <w:bCs/>
            <w:caps/>
            <w:kern w:val="32"/>
          </w:rPr>
          <w:t>PRE-UNDERWRITING</w:t>
        </w:r>
      </w:ins>
      <w:ins w:id="2670" w:author="shalu.megotia" w:date="2022-04-28T10:05:37Z">
        <w:r>
          <w:rPr/>
          <w:tab/>
        </w:r>
      </w:ins>
      <w:ins w:id="2671" w:author="shalu.megotia" w:date="2022-04-28T10:05:37Z">
        <w:r>
          <w:rPr/>
          <w:fldChar w:fldCharType="begin"/>
        </w:r>
      </w:ins>
      <w:ins w:id="2672" w:author="shalu.megotia" w:date="2022-04-28T10:05:37Z">
        <w:r>
          <w:rPr/>
          <w:instrText xml:space="preserve"> PAGEREF _Toc72191917 \h </w:instrText>
        </w:r>
      </w:ins>
      <w:ins w:id="2673" w:author="shalu.megotia" w:date="2022-04-28T10:05:37Z">
        <w:r>
          <w:rPr/>
          <w:fldChar w:fldCharType="separate"/>
        </w:r>
      </w:ins>
      <w:ins w:id="2674" w:author="shalu.megotia" w:date="2022-04-28T10:05:37Z">
        <w:r>
          <w:rPr/>
          <w:t>33</w:t>
        </w:r>
      </w:ins>
      <w:ins w:id="2675" w:author="shalu.megotia" w:date="2022-04-28T10:05:37Z">
        <w:r>
          <w:rPr/>
          <w:fldChar w:fldCharType="end"/>
        </w:r>
      </w:ins>
      <w:ins w:id="2676" w:author="shalu.megotia" w:date="2022-04-28T10:05:37Z">
        <w:r>
          <w:rPr/>
          <w:fldChar w:fldCharType="end"/>
        </w:r>
      </w:ins>
    </w:p>
    <w:p>
      <w:pPr>
        <w:pStyle w:val="30"/>
        <w:tabs>
          <w:tab w:val="left" w:pos="1100"/>
          <w:tab w:val="right" w:leader="dot" w:pos="9016"/>
        </w:tabs>
        <w:rPr>
          <w:ins w:id="2677" w:author="shalu.megotia" w:date="2022-04-28T10:05:37Z"/>
          <w:rFonts w:asciiTheme="minorHAnsi" w:hAnsiTheme="minorHAnsi" w:eastAsiaTheme="minorEastAsia" w:cstheme="minorBidi"/>
          <w:i w:val="0"/>
          <w:iCs w:val="0"/>
          <w:sz w:val="22"/>
          <w:szCs w:val="22"/>
        </w:rPr>
      </w:pPr>
      <w:ins w:id="2678" w:author="shalu.megotia" w:date="2022-04-28T10:05:37Z">
        <w:r>
          <w:rPr/>
          <w:fldChar w:fldCharType="begin"/>
        </w:r>
      </w:ins>
      <w:ins w:id="2679" w:author="shalu.megotia" w:date="2022-04-28T10:05:37Z">
        <w:r>
          <w:rPr/>
          <w:instrText xml:space="preserve"> HYPERLINK \l "_Toc72191918" </w:instrText>
        </w:r>
      </w:ins>
      <w:ins w:id="2680" w:author="shalu.megotia" w:date="2022-04-28T10:05:37Z">
        <w:r>
          <w:rPr/>
          <w:fldChar w:fldCharType="separate"/>
        </w:r>
      </w:ins>
      <w:ins w:id="2681" w:author="shalu.megotia" w:date="2022-04-28T10:05:37Z">
        <w:r>
          <w:rPr>
            <w:rStyle w:val="24"/>
            <w:rFonts w:ascii="Calibri" w:hAnsi="Calibri"/>
            <w:b/>
            <w:bCs/>
          </w:rPr>
          <w:t>4.2.1</w:t>
        </w:r>
      </w:ins>
      <w:ins w:id="2682" w:author="shalu.megotia" w:date="2022-04-28T10:05:37Z">
        <w:r>
          <w:rPr>
            <w:rFonts w:asciiTheme="minorHAnsi" w:hAnsiTheme="minorHAnsi" w:eastAsiaTheme="minorEastAsia" w:cstheme="minorBidi"/>
            <w:i w:val="0"/>
            <w:iCs w:val="0"/>
            <w:sz w:val="22"/>
            <w:szCs w:val="22"/>
          </w:rPr>
          <w:tab/>
        </w:r>
      </w:ins>
      <w:ins w:id="2683" w:author="shalu.megotia" w:date="2022-04-28T10:05:37Z">
        <w:r>
          <w:rPr>
            <w:rStyle w:val="24"/>
            <w:rFonts w:cstheme="minorHAnsi"/>
            <w:b/>
            <w:bCs/>
          </w:rPr>
          <w:t>Fee &amp; Charges Receipt</w:t>
        </w:r>
      </w:ins>
      <w:ins w:id="2684" w:author="shalu.megotia" w:date="2022-04-28T10:05:37Z">
        <w:r>
          <w:rPr/>
          <w:tab/>
        </w:r>
      </w:ins>
      <w:ins w:id="2685" w:author="shalu.megotia" w:date="2022-04-28T10:05:37Z">
        <w:r>
          <w:rPr/>
          <w:fldChar w:fldCharType="begin"/>
        </w:r>
      </w:ins>
      <w:ins w:id="2686" w:author="shalu.megotia" w:date="2022-04-28T10:05:37Z">
        <w:r>
          <w:rPr/>
          <w:instrText xml:space="preserve"> PAGEREF _Toc72191918 \h </w:instrText>
        </w:r>
      </w:ins>
      <w:ins w:id="2687" w:author="shalu.megotia" w:date="2022-04-28T10:05:37Z">
        <w:r>
          <w:rPr/>
          <w:fldChar w:fldCharType="separate"/>
        </w:r>
      </w:ins>
      <w:ins w:id="2688" w:author="shalu.megotia" w:date="2022-04-28T10:05:37Z">
        <w:r>
          <w:rPr/>
          <w:t>34</w:t>
        </w:r>
      </w:ins>
      <w:ins w:id="2689" w:author="shalu.megotia" w:date="2022-04-28T10:05:37Z">
        <w:r>
          <w:rPr/>
          <w:fldChar w:fldCharType="end"/>
        </w:r>
      </w:ins>
      <w:ins w:id="2690" w:author="shalu.megotia" w:date="2022-04-28T10:05:37Z">
        <w:r>
          <w:rPr/>
          <w:fldChar w:fldCharType="end"/>
        </w:r>
      </w:ins>
    </w:p>
    <w:p>
      <w:pPr>
        <w:pStyle w:val="30"/>
        <w:tabs>
          <w:tab w:val="left" w:pos="1100"/>
          <w:tab w:val="right" w:leader="dot" w:pos="9016"/>
        </w:tabs>
        <w:rPr>
          <w:ins w:id="2691" w:author="shalu.megotia" w:date="2022-04-28T10:05:37Z"/>
          <w:rFonts w:asciiTheme="minorHAnsi" w:hAnsiTheme="minorHAnsi" w:eastAsiaTheme="minorEastAsia" w:cstheme="minorBidi"/>
          <w:i w:val="0"/>
          <w:iCs w:val="0"/>
          <w:sz w:val="22"/>
          <w:szCs w:val="22"/>
        </w:rPr>
      </w:pPr>
      <w:ins w:id="2692" w:author="shalu.megotia" w:date="2022-04-28T10:05:37Z">
        <w:r>
          <w:rPr/>
          <w:fldChar w:fldCharType="begin"/>
        </w:r>
      </w:ins>
      <w:ins w:id="2693" w:author="shalu.megotia" w:date="2022-04-28T10:05:37Z">
        <w:r>
          <w:rPr/>
          <w:instrText xml:space="preserve"> HYPERLINK \l "_Toc72191919" </w:instrText>
        </w:r>
      </w:ins>
      <w:ins w:id="2694" w:author="shalu.megotia" w:date="2022-04-28T10:05:37Z">
        <w:r>
          <w:rPr/>
          <w:fldChar w:fldCharType="separate"/>
        </w:r>
      </w:ins>
      <w:ins w:id="2695" w:author="shalu.megotia" w:date="2022-04-28T10:05:37Z">
        <w:r>
          <w:rPr>
            <w:rStyle w:val="24"/>
            <w:rFonts w:ascii="Calibri" w:hAnsi="Calibri"/>
            <w:b/>
            <w:bCs/>
          </w:rPr>
          <w:t>4.2.2</w:t>
        </w:r>
      </w:ins>
      <w:ins w:id="2696" w:author="shalu.megotia" w:date="2022-04-28T10:05:37Z">
        <w:r>
          <w:rPr>
            <w:rFonts w:asciiTheme="minorHAnsi" w:hAnsiTheme="minorHAnsi" w:eastAsiaTheme="minorEastAsia" w:cstheme="minorBidi"/>
            <w:i w:val="0"/>
            <w:iCs w:val="0"/>
            <w:sz w:val="22"/>
            <w:szCs w:val="22"/>
          </w:rPr>
          <w:tab/>
        </w:r>
      </w:ins>
      <w:ins w:id="2697" w:author="shalu.megotia" w:date="2022-04-28T10:05:37Z">
        <w:r>
          <w:rPr>
            <w:rStyle w:val="24"/>
            <w:rFonts w:cstheme="minorHAnsi"/>
            <w:b/>
            <w:bCs/>
          </w:rPr>
          <w:t>Collateral Verification</w:t>
        </w:r>
      </w:ins>
      <w:ins w:id="2698" w:author="shalu.megotia" w:date="2022-04-28T10:05:37Z">
        <w:r>
          <w:rPr/>
          <w:tab/>
        </w:r>
      </w:ins>
      <w:ins w:id="2699" w:author="shalu.megotia" w:date="2022-04-28T10:05:37Z">
        <w:r>
          <w:rPr/>
          <w:fldChar w:fldCharType="begin"/>
        </w:r>
      </w:ins>
      <w:ins w:id="2700" w:author="shalu.megotia" w:date="2022-04-28T10:05:37Z">
        <w:r>
          <w:rPr/>
          <w:instrText xml:space="preserve"> PAGEREF _Toc72191919 \h </w:instrText>
        </w:r>
      </w:ins>
      <w:ins w:id="2701" w:author="shalu.megotia" w:date="2022-04-28T10:05:37Z">
        <w:r>
          <w:rPr/>
          <w:fldChar w:fldCharType="separate"/>
        </w:r>
      </w:ins>
      <w:ins w:id="2702" w:author="shalu.megotia" w:date="2022-04-28T10:05:37Z">
        <w:r>
          <w:rPr/>
          <w:t>35</w:t>
        </w:r>
      </w:ins>
      <w:ins w:id="2703" w:author="shalu.megotia" w:date="2022-04-28T10:05:37Z">
        <w:r>
          <w:rPr/>
          <w:fldChar w:fldCharType="end"/>
        </w:r>
      </w:ins>
      <w:ins w:id="2704" w:author="shalu.megotia" w:date="2022-04-28T10:05:37Z">
        <w:r>
          <w:rPr/>
          <w:fldChar w:fldCharType="end"/>
        </w:r>
      </w:ins>
    </w:p>
    <w:p>
      <w:pPr>
        <w:pStyle w:val="30"/>
        <w:tabs>
          <w:tab w:val="left" w:pos="1100"/>
          <w:tab w:val="right" w:leader="dot" w:pos="9016"/>
        </w:tabs>
        <w:rPr>
          <w:ins w:id="2705" w:author="shalu.megotia" w:date="2022-04-28T10:05:37Z"/>
          <w:rFonts w:asciiTheme="minorHAnsi" w:hAnsiTheme="minorHAnsi" w:eastAsiaTheme="minorEastAsia" w:cstheme="minorBidi"/>
          <w:i w:val="0"/>
          <w:iCs w:val="0"/>
          <w:sz w:val="22"/>
          <w:szCs w:val="22"/>
        </w:rPr>
      </w:pPr>
      <w:ins w:id="2706" w:author="shalu.megotia" w:date="2022-04-28T10:05:37Z">
        <w:r>
          <w:rPr/>
          <w:fldChar w:fldCharType="begin"/>
        </w:r>
      </w:ins>
      <w:ins w:id="2707" w:author="shalu.megotia" w:date="2022-04-28T10:05:37Z">
        <w:r>
          <w:rPr/>
          <w:instrText xml:space="preserve"> HYPERLINK \l "_Toc72191920" </w:instrText>
        </w:r>
      </w:ins>
      <w:ins w:id="2708" w:author="shalu.megotia" w:date="2022-04-28T10:05:37Z">
        <w:r>
          <w:rPr/>
          <w:fldChar w:fldCharType="separate"/>
        </w:r>
      </w:ins>
      <w:ins w:id="2709" w:author="shalu.megotia" w:date="2022-04-28T10:05:37Z">
        <w:r>
          <w:rPr>
            <w:rStyle w:val="24"/>
            <w:rFonts w:ascii="Calibri" w:hAnsi="Calibri"/>
            <w:b/>
            <w:bCs/>
          </w:rPr>
          <w:t>4.2.3</w:t>
        </w:r>
      </w:ins>
      <w:ins w:id="2710" w:author="shalu.megotia" w:date="2022-04-28T10:05:37Z">
        <w:r>
          <w:rPr>
            <w:rFonts w:asciiTheme="minorHAnsi" w:hAnsiTheme="minorHAnsi" w:eastAsiaTheme="minorEastAsia" w:cstheme="minorBidi"/>
            <w:i w:val="0"/>
            <w:iCs w:val="0"/>
            <w:sz w:val="22"/>
            <w:szCs w:val="22"/>
          </w:rPr>
          <w:tab/>
        </w:r>
      </w:ins>
      <w:ins w:id="2711" w:author="shalu.megotia" w:date="2022-04-28T10:05:37Z">
        <w:r>
          <w:rPr>
            <w:rStyle w:val="24"/>
            <w:rFonts w:cstheme="minorHAnsi"/>
            <w:b/>
            <w:bCs/>
          </w:rPr>
          <w:t>Collateral Association</w:t>
        </w:r>
      </w:ins>
      <w:ins w:id="2712" w:author="shalu.megotia" w:date="2022-04-28T10:05:37Z">
        <w:r>
          <w:rPr/>
          <w:tab/>
        </w:r>
      </w:ins>
      <w:ins w:id="2713" w:author="shalu.megotia" w:date="2022-04-28T10:05:37Z">
        <w:r>
          <w:rPr/>
          <w:fldChar w:fldCharType="begin"/>
        </w:r>
      </w:ins>
      <w:ins w:id="2714" w:author="shalu.megotia" w:date="2022-04-28T10:05:37Z">
        <w:r>
          <w:rPr/>
          <w:instrText xml:space="preserve"> PAGEREF _Toc72191920 \h </w:instrText>
        </w:r>
      </w:ins>
      <w:ins w:id="2715" w:author="shalu.megotia" w:date="2022-04-28T10:05:37Z">
        <w:r>
          <w:rPr/>
          <w:fldChar w:fldCharType="separate"/>
        </w:r>
      </w:ins>
      <w:ins w:id="2716" w:author="shalu.megotia" w:date="2022-04-28T10:05:37Z">
        <w:r>
          <w:rPr/>
          <w:t>36</w:t>
        </w:r>
      </w:ins>
      <w:ins w:id="2717" w:author="shalu.megotia" w:date="2022-04-28T10:05:37Z">
        <w:r>
          <w:rPr/>
          <w:fldChar w:fldCharType="end"/>
        </w:r>
      </w:ins>
      <w:ins w:id="2718" w:author="shalu.megotia" w:date="2022-04-28T10:05:37Z">
        <w:r>
          <w:rPr/>
          <w:fldChar w:fldCharType="end"/>
        </w:r>
      </w:ins>
    </w:p>
    <w:p>
      <w:pPr>
        <w:pStyle w:val="30"/>
        <w:tabs>
          <w:tab w:val="left" w:pos="1100"/>
          <w:tab w:val="right" w:leader="dot" w:pos="9016"/>
        </w:tabs>
        <w:rPr>
          <w:ins w:id="2719" w:author="shalu.megotia" w:date="2022-04-28T10:05:37Z"/>
          <w:rFonts w:asciiTheme="minorHAnsi" w:hAnsiTheme="minorHAnsi" w:eastAsiaTheme="minorEastAsia" w:cstheme="minorBidi"/>
          <w:i w:val="0"/>
          <w:iCs w:val="0"/>
          <w:sz w:val="22"/>
          <w:szCs w:val="22"/>
        </w:rPr>
      </w:pPr>
      <w:ins w:id="2720" w:author="shalu.megotia" w:date="2022-04-28T10:05:37Z">
        <w:r>
          <w:rPr/>
          <w:fldChar w:fldCharType="begin"/>
        </w:r>
      </w:ins>
      <w:ins w:id="2721" w:author="shalu.megotia" w:date="2022-04-28T10:05:37Z">
        <w:r>
          <w:rPr/>
          <w:instrText xml:space="preserve"> HYPERLINK \l "_Toc72191921" </w:instrText>
        </w:r>
      </w:ins>
      <w:ins w:id="2722" w:author="shalu.megotia" w:date="2022-04-28T10:05:37Z">
        <w:r>
          <w:rPr/>
          <w:fldChar w:fldCharType="separate"/>
        </w:r>
      </w:ins>
      <w:ins w:id="2723" w:author="shalu.megotia" w:date="2022-04-28T10:05:37Z">
        <w:r>
          <w:rPr>
            <w:rStyle w:val="24"/>
            <w:rFonts w:ascii="Calibri" w:hAnsi="Calibri"/>
            <w:b/>
            <w:bCs/>
          </w:rPr>
          <w:t>4.2.4</w:t>
        </w:r>
      </w:ins>
      <w:ins w:id="2724" w:author="shalu.megotia" w:date="2022-04-28T10:05:37Z">
        <w:r>
          <w:rPr>
            <w:rFonts w:asciiTheme="minorHAnsi" w:hAnsiTheme="minorHAnsi" w:eastAsiaTheme="minorEastAsia" w:cstheme="minorBidi"/>
            <w:i w:val="0"/>
            <w:iCs w:val="0"/>
            <w:sz w:val="22"/>
            <w:szCs w:val="22"/>
          </w:rPr>
          <w:tab/>
        </w:r>
      </w:ins>
      <w:ins w:id="2725" w:author="shalu.megotia" w:date="2022-04-28T10:05:37Z">
        <w:r>
          <w:rPr>
            <w:rStyle w:val="24"/>
            <w:rFonts w:cstheme="minorHAnsi"/>
            <w:b/>
            <w:bCs/>
          </w:rPr>
          <w:t>Financial Analysis</w:t>
        </w:r>
      </w:ins>
      <w:ins w:id="2726" w:author="shalu.megotia" w:date="2022-04-28T10:05:37Z">
        <w:r>
          <w:rPr/>
          <w:tab/>
        </w:r>
      </w:ins>
      <w:ins w:id="2727" w:author="shalu.megotia" w:date="2022-04-28T10:05:37Z">
        <w:r>
          <w:rPr/>
          <w:fldChar w:fldCharType="begin"/>
        </w:r>
      </w:ins>
      <w:ins w:id="2728" w:author="shalu.megotia" w:date="2022-04-28T10:05:37Z">
        <w:r>
          <w:rPr/>
          <w:instrText xml:space="preserve"> PAGEREF _Toc72191921 \h </w:instrText>
        </w:r>
      </w:ins>
      <w:ins w:id="2729" w:author="shalu.megotia" w:date="2022-04-28T10:05:37Z">
        <w:r>
          <w:rPr/>
          <w:fldChar w:fldCharType="separate"/>
        </w:r>
      </w:ins>
      <w:ins w:id="2730" w:author="shalu.megotia" w:date="2022-04-28T10:05:37Z">
        <w:r>
          <w:rPr/>
          <w:t>36</w:t>
        </w:r>
      </w:ins>
      <w:ins w:id="2731" w:author="shalu.megotia" w:date="2022-04-28T10:05:37Z">
        <w:r>
          <w:rPr/>
          <w:fldChar w:fldCharType="end"/>
        </w:r>
      </w:ins>
      <w:ins w:id="2732" w:author="shalu.megotia" w:date="2022-04-28T10:05:37Z">
        <w:r>
          <w:rPr/>
          <w:fldChar w:fldCharType="end"/>
        </w:r>
      </w:ins>
    </w:p>
    <w:p>
      <w:pPr>
        <w:pStyle w:val="30"/>
        <w:tabs>
          <w:tab w:val="left" w:pos="1100"/>
          <w:tab w:val="right" w:leader="dot" w:pos="9016"/>
        </w:tabs>
        <w:rPr>
          <w:ins w:id="2733" w:author="shalu.megotia" w:date="2022-04-28T10:05:37Z"/>
          <w:rFonts w:asciiTheme="minorHAnsi" w:hAnsiTheme="minorHAnsi" w:eastAsiaTheme="minorEastAsia" w:cstheme="minorBidi"/>
          <w:i w:val="0"/>
          <w:iCs w:val="0"/>
          <w:sz w:val="22"/>
          <w:szCs w:val="22"/>
        </w:rPr>
      </w:pPr>
      <w:ins w:id="2734" w:author="shalu.megotia" w:date="2022-04-28T10:05:37Z">
        <w:r>
          <w:rPr/>
          <w:fldChar w:fldCharType="begin"/>
        </w:r>
      </w:ins>
      <w:ins w:id="2735" w:author="shalu.megotia" w:date="2022-04-28T10:05:37Z">
        <w:r>
          <w:rPr/>
          <w:instrText xml:space="preserve"> HYPERLINK \l "_Toc72191922" </w:instrText>
        </w:r>
      </w:ins>
      <w:ins w:id="2736" w:author="shalu.megotia" w:date="2022-04-28T10:05:37Z">
        <w:r>
          <w:rPr/>
          <w:fldChar w:fldCharType="separate"/>
        </w:r>
      </w:ins>
      <w:ins w:id="2737" w:author="shalu.megotia" w:date="2022-04-28T10:05:37Z">
        <w:r>
          <w:rPr>
            <w:rStyle w:val="24"/>
            <w:rFonts w:ascii="Calibri" w:hAnsi="Calibri"/>
            <w:b/>
            <w:bCs/>
          </w:rPr>
          <w:t>4.2.5</w:t>
        </w:r>
      </w:ins>
      <w:ins w:id="2738" w:author="shalu.megotia" w:date="2022-04-28T10:05:37Z">
        <w:r>
          <w:rPr>
            <w:rFonts w:asciiTheme="minorHAnsi" w:hAnsiTheme="minorHAnsi" w:eastAsiaTheme="minorEastAsia" w:cstheme="minorBidi"/>
            <w:i w:val="0"/>
            <w:iCs w:val="0"/>
            <w:sz w:val="22"/>
            <w:szCs w:val="22"/>
          </w:rPr>
          <w:tab/>
        </w:r>
      </w:ins>
      <w:ins w:id="2739" w:author="shalu.megotia" w:date="2022-04-28T10:05:37Z">
        <w:r>
          <w:rPr>
            <w:rStyle w:val="24"/>
            <w:rFonts w:cstheme="minorHAnsi"/>
            <w:b/>
            <w:bCs/>
          </w:rPr>
          <w:t>Assessment of Limits</w:t>
        </w:r>
      </w:ins>
      <w:ins w:id="2740" w:author="shalu.megotia" w:date="2022-04-28T10:05:37Z">
        <w:r>
          <w:rPr/>
          <w:tab/>
        </w:r>
      </w:ins>
      <w:ins w:id="2741" w:author="shalu.megotia" w:date="2022-04-28T10:05:37Z">
        <w:r>
          <w:rPr/>
          <w:fldChar w:fldCharType="begin"/>
        </w:r>
      </w:ins>
      <w:ins w:id="2742" w:author="shalu.megotia" w:date="2022-04-28T10:05:37Z">
        <w:r>
          <w:rPr/>
          <w:instrText xml:space="preserve"> PAGEREF _Toc72191922 \h </w:instrText>
        </w:r>
      </w:ins>
      <w:ins w:id="2743" w:author="shalu.megotia" w:date="2022-04-28T10:05:37Z">
        <w:r>
          <w:rPr/>
          <w:fldChar w:fldCharType="separate"/>
        </w:r>
      </w:ins>
      <w:ins w:id="2744" w:author="shalu.megotia" w:date="2022-04-28T10:05:37Z">
        <w:r>
          <w:rPr/>
          <w:t>38</w:t>
        </w:r>
      </w:ins>
      <w:ins w:id="2745" w:author="shalu.megotia" w:date="2022-04-28T10:05:37Z">
        <w:r>
          <w:rPr/>
          <w:fldChar w:fldCharType="end"/>
        </w:r>
      </w:ins>
      <w:ins w:id="2746" w:author="shalu.megotia" w:date="2022-04-28T10:05:37Z">
        <w:r>
          <w:rPr/>
          <w:fldChar w:fldCharType="end"/>
        </w:r>
      </w:ins>
    </w:p>
    <w:p>
      <w:pPr>
        <w:pStyle w:val="30"/>
        <w:tabs>
          <w:tab w:val="left" w:pos="1100"/>
          <w:tab w:val="right" w:leader="dot" w:pos="9016"/>
        </w:tabs>
        <w:rPr>
          <w:ins w:id="2747" w:author="shalu.megotia" w:date="2022-04-28T10:05:37Z"/>
          <w:rFonts w:asciiTheme="minorHAnsi" w:hAnsiTheme="minorHAnsi" w:eastAsiaTheme="minorEastAsia" w:cstheme="minorBidi"/>
          <w:i w:val="0"/>
          <w:iCs w:val="0"/>
          <w:sz w:val="22"/>
          <w:szCs w:val="22"/>
        </w:rPr>
      </w:pPr>
      <w:ins w:id="2748" w:author="shalu.megotia" w:date="2022-04-28T10:05:37Z">
        <w:r>
          <w:rPr/>
          <w:fldChar w:fldCharType="begin"/>
        </w:r>
      </w:ins>
      <w:ins w:id="2749" w:author="shalu.megotia" w:date="2022-04-28T10:05:37Z">
        <w:r>
          <w:rPr/>
          <w:instrText xml:space="preserve"> HYPERLINK \l "_Toc72191923" </w:instrText>
        </w:r>
      </w:ins>
      <w:ins w:id="2750" w:author="shalu.megotia" w:date="2022-04-28T10:05:37Z">
        <w:r>
          <w:rPr/>
          <w:fldChar w:fldCharType="separate"/>
        </w:r>
      </w:ins>
      <w:ins w:id="2751" w:author="shalu.megotia" w:date="2022-04-28T10:05:37Z">
        <w:r>
          <w:rPr>
            <w:rStyle w:val="24"/>
            <w:rFonts w:ascii="Calibri" w:hAnsi="Calibri"/>
            <w:b/>
            <w:bCs/>
          </w:rPr>
          <w:t>4.2.6</w:t>
        </w:r>
      </w:ins>
      <w:ins w:id="2752" w:author="shalu.megotia" w:date="2022-04-28T10:05:37Z">
        <w:r>
          <w:rPr>
            <w:rFonts w:asciiTheme="minorHAnsi" w:hAnsiTheme="minorHAnsi" w:eastAsiaTheme="minorEastAsia" w:cstheme="minorBidi"/>
            <w:i w:val="0"/>
            <w:iCs w:val="0"/>
            <w:sz w:val="22"/>
            <w:szCs w:val="22"/>
          </w:rPr>
          <w:tab/>
        </w:r>
      </w:ins>
      <w:ins w:id="2753" w:author="shalu.megotia" w:date="2022-04-28T10:05:37Z">
        <w:r>
          <w:rPr>
            <w:rStyle w:val="24"/>
            <w:rFonts w:cstheme="minorHAnsi"/>
            <w:b/>
            <w:bCs/>
          </w:rPr>
          <w:t>Credit Rating</w:t>
        </w:r>
      </w:ins>
      <w:ins w:id="2754" w:author="shalu.megotia" w:date="2022-04-28T10:05:37Z">
        <w:r>
          <w:rPr/>
          <w:tab/>
        </w:r>
      </w:ins>
      <w:ins w:id="2755" w:author="shalu.megotia" w:date="2022-04-28T10:05:37Z">
        <w:r>
          <w:rPr/>
          <w:fldChar w:fldCharType="begin"/>
        </w:r>
      </w:ins>
      <w:ins w:id="2756" w:author="shalu.megotia" w:date="2022-04-28T10:05:37Z">
        <w:r>
          <w:rPr/>
          <w:instrText xml:space="preserve"> PAGEREF _Toc72191923 \h </w:instrText>
        </w:r>
      </w:ins>
      <w:ins w:id="2757" w:author="shalu.megotia" w:date="2022-04-28T10:05:37Z">
        <w:r>
          <w:rPr/>
          <w:fldChar w:fldCharType="separate"/>
        </w:r>
      </w:ins>
      <w:ins w:id="2758" w:author="shalu.megotia" w:date="2022-04-28T10:05:37Z">
        <w:r>
          <w:rPr/>
          <w:t>39</w:t>
        </w:r>
      </w:ins>
      <w:ins w:id="2759" w:author="shalu.megotia" w:date="2022-04-28T10:05:37Z">
        <w:r>
          <w:rPr/>
          <w:fldChar w:fldCharType="end"/>
        </w:r>
      </w:ins>
      <w:ins w:id="2760" w:author="shalu.megotia" w:date="2022-04-28T10:05:37Z">
        <w:r>
          <w:rPr/>
          <w:fldChar w:fldCharType="end"/>
        </w:r>
      </w:ins>
    </w:p>
    <w:p>
      <w:pPr>
        <w:pStyle w:val="30"/>
        <w:tabs>
          <w:tab w:val="left" w:pos="1100"/>
          <w:tab w:val="right" w:leader="dot" w:pos="9016"/>
        </w:tabs>
        <w:rPr>
          <w:ins w:id="2761" w:author="shalu.megotia" w:date="2022-04-28T10:05:37Z"/>
          <w:rFonts w:asciiTheme="minorHAnsi" w:hAnsiTheme="minorHAnsi" w:eastAsiaTheme="minorEastAsia" w:cstheme="minorBidi"/>
          <w:i w:val="0"/>
          <w:iCs w:val="0"/>
          <w:sz w:val="22"/>
          <w:szCs w:val="22"/>
        </w:rPr>
      </w:pPr>
      <w:ins w:id="2762" w:author="shalu.megotia" w:date="2022-04-28T10:05:37Z">
        <w:r>
          <w:rPr/>
          <w:fldChar w:fldCharType="begin"/>
        </w:r>
      </w:ins>
      <w:ins w:id="2763" w:author="shalu.megotia" w:date="2022-04-28T10:05:37Z">
        <w:r>
          <w:rPr/>
          <w:instrText xml:space="preserve"> HYPERLINK \l "_Toc72191924" </w:instrText>
        </w:r>
      </w:ins>
      <w:ins w:id="2764" w:author="shalu.megotia" w:date="2022-04-28T10:05:37Z">
        <w:r>
          <w:rPr/>
          <w:fldChar w:fldCharType="separate"/>
        </w:r>
      </w:ins>
      <w:ins w:id="2765" w:author="shalu.megotia" w:date="2022-04-28T10:05:37Z">
        <w:r>
          <w:rPr>
            <w:rStyle w:val="24"/>
            <w:rFonts w:ascii="Calibri" w:hAnsi="Calibri"/>
            <w:b/>
            <w:bCs/>
          </w:rPr>
          <w:t>4.2.7</w:t>
        </w:r>
      </w:ins>
      <w:ins w:id="2766" w:author="shalu.megotia" w:date="2022-04-28T10:05:37Z">
        <w:r>
          <w:rPr>
            <w:rFonts w:asciiTheme="minorHAnsi" w:hAnsiTheme="minorHAnsi" w:eastAsiaTheme="minorEastAsia" w:cstheme="minorBidi"/>
            <w:i w:val="0"/>
            <w:iCs w:val="0"/>
            <w:sz w:val="22"/>
            <w:szCs w:val="22"/>
          </w:rPr>
          <w:tab/>
        </w:r>
      </w:ins>
      <w:ins w:id="2767" w:author="shalu.megotia" w:date="2022-04-28T10:05:37Z">
        <w:r>
          <w:rPr>
            <w:rStyle w:val="24"/>
            <w:rFonts w:cstheme="minorHAnsi"/>
            <w:b/>
            <w:bCs/>
          </w:rPr>
          <w:t>Exposure Check</w:t>
        </w:r>
      </w:ins>
      <w:ins w:id="2768" w:author="shalu.megotia" w:date="2022-04-28T10:05:37Z">
        <w:r>
          <w:rPr/>
          <w:tab/>
        </w:r>
      </w:ins>
      <w:ins w:id="2769" w:author="shalu.megotia" w:date="2022-04-28T10:05:37Z">
        <w:r>
          <w:rPr/>
          <w:fldChar w:fldCharType="begin"/>
        </w:r>
      </w:ins>
      <w:ins w:id="2770" w:author="shalu.megotia" w:date="2022-04-28T10:05:37Z">
        <w:r>
          <w:rPr/>
          <w:instrText xml:space="preserve"> PAGEREF _Toc72191924 \h </w:instrText>
        </w:r>
      </w:ins>
      <w:ins w:id="2771" w:author="shalu.megotia" w:date="2022-04-28T10:05:37Z">
        <w:r>
          <w:rPr/>
          <w:fldChar w:fldCharType="separate"/>
        </w:r>
      </w:ins>
      <w:ins w:id="2772" w:author="shalu.megotia" w:date="2022-04-28T10:05:37Z">
        <w:r>
          <w:rPr/>
          <w:t>40</w:t>
        </w:r>
      </w:ins>
      <w:ins w:id="2773" w:author="shalu.megotia" w:date="2022-04-28T10:05:37Z">
        <w:r>
          <w:rPr/>
          <w:fldChar w:fldCharType="end"/>
        </w:r>
      </w:ins>
      <w:ins w:id="2774" w:author="shalu.megotia" w:date="2022-04-28T10:05:37Z">
        <w:r>
          <w:rPr/>
          <w:fldChar w:fldCharType="end"/>
        </w:r>
      </w:ins>
    </w:p>
    <w:p>
      <w:pPr>
        <w:pStyle w:val="30"/>
        <w:tabs>
          <w:tab w:val="left" w:pos="1100"/>
          <w:tab w:val="right" w:leader="dot" w:pos="9016"/>
        </w:tabs>
        <w:rPr>
          <w:ins w:id="2775" w:author="shalu.megotia" w:date="2022-04-28T10:05:37Z"/>
          <w:rFonts w:asciiTheme="minorHAnsi" w:hAnsiTheme="minorHAnsi" w:eastAsiaTheme="minorEastAsia" w:cstheme="minorBidi"/>
          <w:i w:val="0"/>
          <w:iCs w:val="0"/>
          <w:sz w:val="22"/>
          <w:szCs w:val="22"/>
        </w:rPr>
      </w:pPr>
      <w:ins w:id="2776" w:author="shalu.megotia" w:date="2022-04-28T10:05:37Z">
        <w:r>
          <w:rPr/>
          <w:fldChar w:fldCharType="begin"/>
        </w:r>
      </w:ins>
      <w:ins w:id="2777" w:author="shalu.megotia" w:date="2022-04-28T10:05:37Z">
        <w:r>
          <w:rPr/>
          <w:instrText xml:space="preserve"> HYPERLINK \l "_Toc72191925" </w:instrText>
        </w:r>
      </w:ins>
      <w:ins w:id="2778" w:author="shalu.megotia" w:date="2022-04-28T10:05:37Z">
        <w:r>
          <w:rPr/>
          <w:fldChar w:fldCharType="separate"/>
        </w:r>
      </w:ins>
      <w:ins w:id="2779" w:author="shalu.megotia" w:date="2022-04-28T10:05:37Z">
        <w:r>
          <w:rPr>
            <w:rStyle w:val="24"/>
            <w:rFonts w:ascii="Calibri" w:hAnsi="Calibri"/>
            <w:b/>
            <w:bCs/>
          </w:rPr>
          <w:t>4.2.8</w:t>
        </w:r>
      </w:ins>
      <w:ins w:id="2780" w:author="shalu.megotia" w:date="2022-04-28T10:05:37Z">
        <w:r>
          <w:rPr>
            <w:rFonts w:asciiTheme="minorHAnsi" w:hAnsiTheme="minorHAnsi" w:eastAsiaTheme="minorEastAsia" w:cstheme="minorBidi"/>
            <w:i w:val="0"/>
            <w:iCs w:val="0"/>
            <w:sz w:val="22"/>
            <w:szCs w:val="22"/>
          </w:rPr>
          <w:tab/>
        </w:r>
      </w:ins>
      <w:ins w:id="2781" w:author="shalu.megotia" w:date="2022-04-28T10:05:37Z">
        <w:r>
          <w:rPr>
            <w:rStyle w:val="24"/>
            <w:rFonts w:cstheme="minorHAnsi"/>
            <w:b/>
            <w:bCs/>
          </w:rPr>
          <w:t>Pricing</w:t>
        </w:r>
      </w:ins>
      <w:ins w:id="2782" w:author="shalu.megotia" w:date="2022-04-28T10:05:37Z">
        <w:r>
          <w:rPr/>
          <w:tab/>
        </w:r>
      </w:ins>
      <w:ins w:id="2783" w:author="shalu.megotia" w:date="2022-04-28T10:05:37Z">
        <w:r>
          <w:rPr/>
          <w:fldChar w:fldCharType="begin"/>
        </w:r>
      </w:ins>
      <w:ins w:id="2784" w:author="shalu.megotia" w:date="2022-04-28T10:05:37Z">
        <w:r>
          <w:rPr/>
          <w:instrText xml:space="preserve"> PAGEREF _Toc72191925 \h </w:instrText>
        </w:r>
      </w:ins>
      <w:ins w:id="2785" w:author="shalu.megotia" w:date="2022-04-28T10:05:37Z">
        <w:r>
          <w:rPr/>
          <w:fldChar w:fldCharType="separate"/>
        </w:r>
      </w:ins>
      <w:ins w:id="2786" w:author="shalu.megotia" w:date="2022-04-28T10:05:37Z">
        <w:r>
          <w:rPr/>
          <w:t>41</w:t>
        </w:r>
      </w:ins>
      <w:ins w:id="2787" w:author="shalu.megotia" w:date="2022-04-28T10:05:37Z">
        <w:r>
          <w:rPr/>
          <w:fldChar w:fldCharType="end"/>
        </w:r>
      </w:ins>
      <w:ins w:id="2788" w:author="shalu.megotia" w:date="2022-04-28T10:05:37Z">
        <w:r>
          <w:rPr/>
          <w:fldChar w:fldCharType="end"/>
        </w:r>
      </w:ins>
    </w:p>
    <w:p>
      <w:pPr>
        <w:pStyle w:val="30"/>
        <w:tabs>
          <w:tab w:val="left" w:pos="1100"/>
          <w:tab w:val="right" w:leader="dot" w:pos="9016"/>
        </w:tabs>
        <w:rPr>
          <w:ins w:id="2789" w:author="shalu.megotia" w:date="2022-04-28T10:05:37Z"/>
          <w:rFonts w:asciiTheme="minorHAnsi" w:hAnsiTheme="minorHAnsi" w:eastAsiaTheme="minorEastAsia" w:cstheme="minorBidi"/>
          <w:i w:val="0"/>
          <w:iCs w:val="0"/>
          <w:sz w:val="22"/>
          <w:szCs w:val="22"/>
        </w:rPr>
      </w:pPr>
      <w:ins w:id="2790" w:author="shalu.megotia" w:date="2022-04-28T10:05:37Z">
        <w:r>
          <w:rPr/>
          <w:fldChar w:fldCharType="begin"/>
        </w:r>
      </w:ins>
      <w:ins w:id="2791" w:author="shalu.megotia" w:date="2022-04-28T10:05:37Z">
        <w:r>
          <w:rPr/>
          <w:instrText xml:space="preserve"> HYPERLINK \l "_Toc72191926" </w:instrText>
        </w:r>
      </w:ins>
      <w:ins w:id="2792" w:author="shalu.megotia" w:date="2022-04-28T10:05:37Z">
        <w:r>
          <w:rPr/>
          <w:fldChar w:fldCharType="separate"/>
        </w:r>
      </w:ins>
      <w:ins w:id="2793" w:author="shalu.megotia" w:date="2022-04-28T10:05:37Z">
        <w:r>
          <w:rPr>
            <w:rStyle w:val="24"/>
            <w:rFonts w:ascii="Calibri" w:hAnsi="Calibri"/>
            <w:b/>
            <w:bCs/>
          </w:rPr>
          <w:t>4.2.9</w:t>
        </w:r>
      </w:ins>
      <w:ins w:id="2794" w:author="shalu.megotia" w:date="2022-04-28T10:05:37Z">
        <w:r>
          <w:rPr>
            <w:rFonts w:asciiTheme="minorHAnsi" w:hAnsiTheme="minorHAnsi" w:eastAsiaTheme="minorEastAsia" w:cstheme="minorBidi"/>
            <w:i w:val="0"/>
            <w:iCs w:val="0"/>
            <w:sz w:val="22"/>
            <w:szCs w:val="22"/>
          </w:rPr>
          <w:tab/>
        </w:r>
      </w:ins>
      <w:ins w:id="2795" w:author="shalu.megotia" w:date="2022-04-28T10:05:37Z">
        <w:r>
          <w:rPr>
            <w:rStyle w:val="24"/>
            <w:rFonts w:cstheme="minorHAnsi"/>
            <w:b/>
            <w:bCs/>
          </w:rPr>
          <w:t>Deviations Check</w:t>
        </w:r>
      </w:ins>
      <w:ins w:id="2796" w:author="shalu.megotia" w:date="2022-04-28T10:05:37Z">
        <w:r>
          <w:rPr/>
          <w:tab/>
        </w:r>
      </w:ins>
      <w:ins w:id="2797" w:author="shalu.megotia" w:date="2022-04-28T10:05:37Z">
        <w:r>
          <w:rPr/>
          <w:fldChar w:fldCharType="begin"/>
        </w:r>
      </w:ins>
      <w:ins w:id="2798" w:author="shalu.megotia" w:date="2022-04-28T10:05:37Z">
        <w:r>
          <w:rPr/>
          <w:instrText xml:space="preserve"> PAGEREF _Toc72191926 \h </w:instrText>
        </w:r>
      </w:ins>
      <w:ins w:id="2799" w:author="shalu.megotia" w:date="2022-04-28T10:05:37Z">
        <w:r>
          <w:rPr/>
          <w:fldChar w:fldCharType="separate"/>
        </w:r>
      </w:ins>
      <w:ins w:id="2800" w:author="shalu.megotia" w:date="2022-04-28T10:05:37Z">
        <w:r>
          <w:rPr/>
          <w:t>42</w:t>
        </w:r>
      </w:ins>
      <w:ins w:id="2801" w:author="shalu.megotia" w:date="2022-04-28T10:05:37Z">
        <w:r>
          <w:rPr/>
          <w:fldChar w:fldCharType="end"/>
        </w:r>
      </w:ins>
      <w:ins w:id="2802" w:author="shalu.megotia" w:date="2022-04-28T10:05:37Z">
        <w:r>
          <w:rPr/>
          <w:fldChar w:fldCharType="end"/>
        </w:r>
      </w:ins>
    </w:p>
    <w:p>
      <w:pPr>
        <w:pStyle w:val="30"/>
        <w:tabs>
          <w:tab w:val="left" w:pos="1320"/>
          <w:tab w:val="right" w:leader="dot" w:pos="9016"/>
        </w:tabs>
        <w:rPr>
          <w:ins w:id="2803" w:author="shalu.megotia" w:date="2022-04-28T10:05:37Z"/>
          <w:rFonts w:asciiTheme="minorHAnsi" w:hAnsiTheme="minorHAnsi" w:eastAsiaTheme="minorEastAsia" w:cstheme="minorBidi"/>
          <w:i w:val="0"/>
          <w:iCs w:val="0"/>
          <w:sz w:val="22"/>
          <w:szCs w:val="22"/>
        </w:rPr>
      </w:pPr>
      <w:ins w:id="2804" w:author="shalu.megotia" w:date="2022-04-28T10:05:37Z">
        <w:r>
          <w:rPr/>
          <w:fldChar w:fldCharType="begin"/>
        </w:r>
      </w:ins>
      <w:ins w:id="2805" w:author="shalu.megotia" w:date="2022-04-28T10:05:37Z">
        <w:r>
          <w:rPr/>
          <w:instrText xml:space="preserve"> HYPERLINK \l "_Toc72191927" </w:instrText>
        </w:r>
      </w:ins>
      <w:ins w:id="2806" w:author="shalu.megotia" w:date="2022-04-28T10:05:37Z">
        <w:r>
          <w:rPr/>
          <w:fldChar w:fldCharType="separate"/>
        </w:r>
      </w:ins>
      <w:ins w:id="2807" w:author="shalu.megotia" w:date="2022-04-28T10:05:37Z">
        <w:r>
          <w:rPr>
            <w:rStyle w:val="24"/>
            <w:rFonts w:ascii="Calibri" w:hAnsi="Calibri"/>
            <w:b/>
            <w:bCs/>
          </w:rPr>
          <w:t>4.2.10</w:t>
        </w:r>
      </w:ins>
      <w:ins w:id="2808" w:author="shalu.megotia" w:date="2022-04-28T10:05:37Z">
        <w:r>
          <w:rPr>
            <w:rFonts w:asciiTheme="minorHAnsi" w:hAnsiTheme="minorHAnsi" w:eastAsiaTheme="minorEastAsia" w:cstheme="minorBidi"/>
            <w:i w:val="0"/>
            <w:iCs w:val="0"/>
            <w:sz w:val="22"/>
            <w:szCs w:val="22"/>
          </w:rPr>
          <w:tab/>
        </w:r>
      </w:ins>
      <w:ins w:id="2809" w:author="shalu.megotia" w:date="2022-04-28T10:05:37Z">
        <w:r>
          <w:rPr>
            <w:rStyle w:val="24"/>
            <w:rFonts w:cstheme="minorHAnsi"/>
            <w:b/>
            <w:bCs/>
          </w:rPr>
          <w:t>Deviations Approval</w:t>
        </w:r>
      </w:ins>
      <w:ins w:id="2810" w:author="shalu.megotia" w:date="2022-04-28T10:05:37Z">
        <w:r>
          <w:rPr/>
          <w:tab/>
        </w:r>
      </w:ins>
      <w:ins w:id="2811" w:author="shalu.megotia" w:date="2022-04-28T10:05:37Z">
        <w:r>
          <w:rPr/>
          <w:fldChar w:fldCharType="begin"/>
        </w:r>
      </w:ins>
      <w:ins w:id="2812" w:author="shalu.megotia" w:date="2022-04-28T10:05:37Z">
        <w:r>
          <w:rPr/>
          <w:instrText xml:space="preserve"> PAGEREF _Toc72191927 \h </w:instrText>
        </w:r>
      </w:ins>
      <w:ins w:id="2813" w:author="shalu.megotia" w:date="2022-04-28T10:05:37Z">
        <w:r>
          <w:rPr/>
          <w:fldChar w:fldCharType="separate"/>
        </w:r>
      </w:ins>
      <w:ins w:id="2814" w:author="shalu.megotia" w:date="2022-04-28T10:05:37Z">
        <w:r>
          <w:rPr/>
          <w:t>44</w:t>
        </w:r>
      </w:ins>
      <w:ins w:id="2815" w:author="shalu.megotia" w:date="2022-04-28T10:05:37Z">
        <w:r>
          <w:rPr/>
          <w:fldChar w:fldCharType="end"/>
        </w:r>
      </w:ins>
      <w:ins w:id="2816" w:author="shalu.megotia" w:date="2022-04-28T10:05:37Z">
        <w:r>
          <w:rPr/>
          <w:fldChar w:fldCharType="end"/>
        </w:r>
      </w:ins>
    </w:p>
    <w:p>
      <w:pPr>
        <w:pStyle w:val="29"/>
        <w:tabs>
          <w:tab w:val="left" w:pos="880"/>
          <w:tab w:val="right" w:leader="dot" w:pos="9016"/>
        </w:tabs>
        <w:rPr>
          <w:ins w:id="2817" w:author="shalu.megotia" w:date="2022-04-28T10:05:37Z"/>
          <w:rFonts w:asciiTheme="minorHAnsi" w:hAnsiTheme="minorHAnsi" w:eastAsiaTheme="minorEastAsia" w:cstheme="minorBidi"/>
          <w:smallCaps w:val="0"/>
          <w:sz w:val="22"/>
          <w:szCs w:val="22"/>
        </w:rPr>
      </w:pPr>
      <w:ins w:id="2818" w:author="shalu.megotia" w:date="2022-04-28T10:05:37Z">
        <w:r>
          <w:rPr/>
          <w:fldChar w:fldCharType="begin"/>
        </w:r>
      </w:ins>
      <w:ins w:id="2819" w:author="shalu.megotia" w:date="2022-04-28T10:05:37Z">
        <w:r>
          <w:rPr/>
          <w:instrText xml:space="preserve"> HYPERLINK \l "_Toc72191928" </w:instrText>
        </w:r>
      </w:ins>
      <w:ins w:id="2820" w:author="shalu.megotia" w:date="2022-04-28T10:05:37Z">
        <w:r>
          <w:rPr/>
          <w:fldChar w:fldCharType="separate"/>
        </w:r>
      </w:ins>
      <w:ins w:id="2821" w:author="shalu.megotia" w:date="2022-04-28T10:05:37Z">
        <w:r>
          <w:rPr>
            <w:rStyle w:val="24"/>
            <w:rFonts w:ascii="Calibri" w:hAnsi="Calibri" w:eastAsiaTheme="minorHAnsi"/>
            <w:b/>
            <w:bCs/>
            <w:caps/>
            <w:kern w:val="32"/>
          </w:rPr>
          <w:t>4.3</w:t>
        </w:r>
      </w:ins>
      <w:ins w:id="2822" w:author="shalu.megotia" w:date="2022-04-28T10:05:37Z">
        <w:r>
          <w:rPr>
            <w:rFonts w:asciiTheme="minorHAnsi" w:hAnsiTheme="minorHAnsi" w:eastAsiaTheme="minorEastAsia" w:cstheme="minorBidi"/>
            <w:smallCaps w:val="0"/>
            <w:sz w:val="22"/>
            <w:szCs w:val="22"/>
          </w:rPr>
          <w:tab/>
        </w:r>
      </w:ins>
      <w:ins w:id="2823" w:author="shalu.megotia" w:date="2022-04-28T10:05:37Z">
        <w:r>
          <w:rPr>
            <w:rStyle w:val="24"/>
            <w:rFonts w:cs="Arial" w:eastAsiaTheme="minorHAnsi"/>
            <w:b/>
            <w:bCs/>
            <w:caps/>
            <w:kern w:val="32"/>
          </w:rPr>
          <w:t>UNDERWRITING &amp; PRE-LIMIT LOADING</w:t>
        </w:r>
      </w:ins>
      <w:ins w:id="2824" w:author="shalu.megotia" w:date="2022-04-28T10:05:37Z">
        <w:r>
          <w:rPr/>
          <w:tab/>
        </w:r>
      </w:ins>
      <w:ins w:id="2825" w:author="shalu.megotia" w:date="2022-04-28T10:05:37Z">
        <w:r>
          <w:rPr/>
          <w:fldChar w:fldCharType="begin"/>
        </w:r>
      </w:ins>
      <w:ins w:id="2826" w:author="shalu.megotia" w:date="2022-04-28T10:05:37Z">
        <w:r>
          <w:rPr/>
          <w:instrText xml:space="preserve"> PAGEREF _Toc72191928 \h </w:instrText>
        </w:r>
      </w:ins>
      <w:ins w:id="2827" w:author="shalu.megotia" w:date="2022-04-28T10:05:37Z">
        <w:r>
          <w:rPr/>
          <w:fldChar w:fldCharType="separate"/>
        </w:r>
      </w:ins>
      <w:ins w:id="2828" w:author="shalu.megotia" w:date="2022-04-28T10:05:37Z">
        <w:r>
          <w:rPr/>
          <w:t>45</w:t>
        </w:r>
      </w:ins>
      <w:ins w:id="2829" w:author="shalu.megotia" w:date="2022-04-28T10:05:37Z">
        <w:r>
          <w:rPr/>
          <w:fldChar w:fldCharType="end"/>
        </w:r>
      </w:ins>
      <w:ins w:id="2830" w:author="shalu.megotia" w:date="2022-04-28T10:05:37Z">
        <w:r>
          <w:rPr/>
          <w:fldChar w:fldCharType="end"/>
        </w:r>
      </w:ins>
    </w:p>
    <w:p>
      <w:pPr>
        <w:pStyle w:val="30"/>
        <w:tabs>
          <w:tab w:val="left" w:pos="1100"/>
          <w:tab w:val="right" w:leader="dot" w:pos="9016"/>
        </w:tabs>
        <w:rPr>
          <w:ins w:id="2831" w:author="shalu.megotia" w:date="2022-04-28T10:05:37Z"/>
          <w:rFonts w:asciiTheme="minorHAnsi" w:hAnsiTheme="minorHAnsi" w:eastAsiaTheme="minorEastAsia" w:cstheme="minorBidi"/>
          <w:i w:val="0"/>
          <w:iCs w:val="0"/>
          <w:sz w:val="22"/>
          <w:szCs w:val="22"/>
        </w:rPr>
      </w:pPr>
      <w:ins w:id="2832" w:author="shalu.megotia" w:date="2022-04-28T10:05:37Z">
        <w:r>
          <w:rPr/>
          <w:fldChar w:fldCharType="begin"/>
        </w:r>
      </w:ins>
      <w:ins w:id="2833" w:author="shalu.megotia" w:date="2022-04-28T10:05:37Z">
        <w:r>
          <w:rPr/>
          <w:instrText xml:space="preserve"> HYPERLINK \l "_Toc72191929" </w:instrText>
        </w:r>
      </w:ins>
      <w:ins w:id="2834" w:author="shalu.megotia" w:date="2022-04-28T10:05:37Z">
        <w:r>
          <w:rPr/>
          <w:fldChar w:fldCharType="separate"/>
        </w:r>
      </w:ins>
      <w:ins w:id="2835" w:author="shalu.megotia" w:date="2022-04-28T10:05:37Z">
        <w:r>
          <w:rPr>
            <w:rStyle w:val="24"/>
            <w:rFonts w:ascii="Calibri" w:hAnsi="Calibri"/>
            <w:b/>
            <w:bCs/>
          </w:rPr>
          <w:t>4.3.1</w:t>
        </w:r>
      </w:ins>
      <w:ins w:id="2836" w:author="shalu.megotia" w:date="2022-04-28T10:05:37Z">
        <w:r>
          <w:rPr>
            <w:rFonts w:asciiTheme="minorHAnsi" w:hAnsiTheme="minorHAnsi" w:eastAsiaTheme="minorEastAsia" w:cstheme="minorBidi"/>
            <w:i w:val="0"/>
            <w:iCs w:val="0"/>
            <w:sz w:val="22"/>
            <w:szCs w:val="22"/>
          </w:rPr>
          <w:tab/>
        </w:r>
      </w:ins>
      <w:ins w:id="2837" w:author="shalu.megotia" w:date="2022-04-28T10:05:37Z">
        <w:r>
          <w:rPr>
            <w:rStyle w:val="24"/>
            <w:rFonts w:cstheme="minorHAnsi"/>
            <w:b/>
            <w:bCs/>
          </w:rPr>
          <w:t>Underwriting</w:t>
        </w:r>
      </w:ins>
      <w:ins w:id="2838" w:author="shalu.megotia" w:date="2022-04-28T10:05:37Z">
        <w:r>
          <w:rPr/>
          <w:tab/>
        </w:r>
      </w:ins>
      <w:ins w:id="2839" w:author="shalu.megotia" w:date="2022-04-28T10:05:37Z">
        <w:r>
          <w:rPr/>
          <w:fldChar w:fldCharType="begin"/>
        </w:r>
      </w:ins>
      <w:ins w:id="2840" w:author="shalu.megotia" w:date="2022-04-28T10:05:37Z">
        <w:r>
          <w:rPr/>
          <w:instrText xml:space="preserve"> PAGEREF _Toc72191929 \h </w:instrText>
        </w:r>
      </w:ins>
      <w:ins w:id="2841" w:author="shalu.megotia" w:date="2022-04-28T10:05:37Z">
        <w:r>
          <w:rPr/>
          <w:fldChar w:fldCharType="separate"/>
        </w:r>
      </w:ins>
      <w:ins w:id="2842" w:author="shalu.megotia" w:date="2022-04-28T10:05:37Z">
        <w:r>
          <w:rPr/>
          <w:t>47</w:t>
        </w:r>
      </w:ins>
      <w:ins w:id="2843" w:author="shalu.megotia" w:date="2022-04-28T10:05:37Z">
        <w:r>
          <w:rPr/>
          <w:fldChar w:fldCharType="end"/>
        </w:r>
      </w:ins>
      <w:ins w:id="2844" w:author="shalu.megotia" w:date="2022-04-28T10:05:37Z">
        <w:r>
          <w:rPr/>
          <w:fldChar w:fldCharType="end"/>
        </w:r>
      </w:ins>
    </w:p>
    <w:p>
      <w:pPr>
        <w:pStyle w:val="30"/>
        <w:tabs>
          <w:tab w:val="left" w:pos="1100"/>
          <w:tab w:val="right" w:leader="dot" w:pos="9016"/>
        </w:tabs>
        <w:rPr>
          <w:ins w:id="2845" w:author="shalu.megotia" w:date="2022-04-28T10:05:37Z"/>
          <w:rFonts w:asciiTheme="minorHAnsi" w:hAnsiTheme="minorHAnsi" w:eastAsiaTheme="minorEastAsia" w:cstheme="minorBidi"/>
          <w:i w:val="0"/>
          <w:iCs w:val="0"/>
          <w:sz w:val="22"/>
          <w:szCs w:val="22"/>
        </w:rPr>
      </w:pPr>
      <w:ins w:id="2846" w:author="shalu.megotia" w:date="2022-04-28T10:05:37Z">
        <w:r>
          <w:rPr/>
          <w:fldChar w:fldCharType="begin"/>
        </w:r>
      </w:ins>
      <w:ins w:id="2847" w:author="shalu.megotia" w:date="2022-04-28T10:05:37Z">
        <w:r>
          <w:rPr/>
          <w:instrText xml:space="preserve"> HYPERLINK \l "_Toc72191930" </w:instrText>
        </w:r>
      </w:ins>
      <w:ins w:id="2848" w:author="shalu.megotia" w:date="2022-04-28T10:05:37Z">
        <w:r>
          <w:rPr/>
          <w:fldChar w:fldCharType="separate"/>
        </w:r>
      </w:ins>
      <w:ins w:id="2849" w:author="shalu.megotia" w:date="2022-04-28T10:05:37Z">
        <w:r>
          <w:rPr>
            <w:rStyle w:val="24"/>
            <w:rFonts w:ascii="Calibri" w:hAnsi="Calibri"/>
            <w:b/>
            <w:bCs/>
          </w:rPr>
          <w:t>4.3.2</w:t>
        </w:r>
      </w:ins>
      <w:ins w:id="2850" w:author="shalu.megotia" w:date="2022-04-28T10:05:37Z">
        <w:r>
          <w:rPr>
            <w:rFonts w:asciiTheme="minorHAnsi" w:hAnsiTheme="minorHAnsi" w:eastAsiaTheme="minorEastAsia" w:cstheme="minorBidi"/>
            <w:i w:val="0"/>
            <w:iCs w:val="0"/>
            <w:sz w:val="22"/>
            <w:szCs w:val="22"/>
          </w:rPr>
          <w:tab/>
        </w:r>
      </w:ins>
      <w:ins w:id="2851" w:author="shalu.megotia" w:date="2022-04-28T10:05:37Z">
        <w:r>
          <w:rPr>
            <w:rStyle w:val="24"/>
            <w:rFonts w:cstheme="minorHAnsi"/>
            <w:b/>
            <w:bCs/>
          </w:rPr>
          <w:t>Sanction Review</w:t>
        </w:r>
      </w:ins>
      <w:ins w:id="2852" w:author="shalu.megotia" w:date="2022-04-28T10:05:37Z">
        <w:r>
          <w:rPr/>
          <w:tab/>
        </w:r>
      </w:ins>
      <w:ins w:id="2853" w:author="shalu.megotia" w:date="2022-04-28T10:05:37Z">
        <w:r>
          <w:rPr/>
          <w:fldChar w:fldCharType="begin"/>
        </w:r>
      </w:ins>
      <w:ins w:id="2854" w:author="shalu.megotia" w:date="2022-04-28T10:05:37Z">
        <w:r>
          <w:rPr/>
          <w:instrText xml:space="preserve"> PAGEREF _Toc72191930 \h </w:instrText>
        </w:r>
      </w:ins>
      <w:ins w:id="2855" w:author="shalu.megotia" w:date="2022-04-28T10:05:37Z">
        <w:r>
          <w:rPr/>
          <w:fldChar w:fldCharType="separate"/>
        </w:r>
      </w:ins>
      <w:ins w:id="2856" w:author="shalu.megotia" w:date="2022-04-28T10:05:37Z">
        <w:r>
          <w:rPr/>
          <w:t>50</w:t>
        </w:r>
      </w:ins>
      <w:ins w:id="2857" w:author="shalu.megotia" w:date="2022-04-28T10:05:37Z">
        <w:r>
          <w:rPr/>
          <w:fldChar w:fldCharType="end"/>
        </w:r>
      </w:ins>
      <w:ins w:id="2858" w:author="shalu.megotia" w:date="2022-04-28T10:05:37Z">
        <w:r>
          <w:rPr/>
          <w:fldChar w:fldCharType="end"/>
        </w:r>
      </w:ins>
    </w:p>
    <w:p>
      <w:pPr>
        <w:pStyle w:val="30"/>
        <w:tabs>
          <w:tab w:val="left" w:pos="1100"/>
          <w:tab w:val="right" w:leader="dot" w:pos="9016"/>
        </w:tabs>
        <w:rPr>
          <w:ins w:id="2859" w:author="shalu.megotia" w:date="2022-04-28T10:05:37Z"/>
          <w:rFonts w:asciiTheme="minorHAnsi" w:hAnsiTheme="minorHAnsi" w:eastAsiaTheme="minorEastAsia" w:cstheme="minorBidi"/>
          <w:i w:val="0"/>
          <w:iCs w:val="0"/>
          <w:sz w:val="22"/>
          <w:szCs w:val="22"/>
        </w:rPr>
      </w:pPr>
      <w:ins w:id="2860" w:author="shalu.megotia" w:date="2022-04-28T10:05:37Z">
        <w:r>
          <w:rPr/>
          <w:fldChar w:fldCharType="begin"/>
        </w:r>
      </w:ins>
      <w:ins w:id="2861" w:author="shalu.megotia" w:date="2022-04-28T10:05:37Z">
        <w:r>
          <w:rPr/>
          <w:instrText xml:space="preserve"> HYPERLINK \l "_Toc72191931" </w:instrText>
        </w:r>
      </w:ins>
      <w:ins w:id="2862" w:author="shalu.megotia" w:date="2022-04-28T10:05:37Z">
        <w:r>
          <w:rPr/>
          <w:fldChar w:fldCharType="separate"/>
        </w:r>
      </w:ins>
      <w:ins w:id="2863" w:author="shalu.megotia" w:date="2022-04-28T10:05:37Z">
        <w:r>
          <w:rPr>
            <w:rStyle w:val="24"/>
            <w:rFonts w:ascii="Calibri" w:hAnsi="Calibri"/>
            <w:b/>
            <w:bCs/>
          </w:rPr>
          <w:t>4.3.3</w:t>
        </w:r>
      </w:ins>
      <w:ins w:id="2864" w:author="shalu.megotia" w:date="2022-04-28T10:05:37Z">
        <w:r>
          <w:rPr>
            <w:rFonts w:asciiTheme="minorHAnsi" w:hAnsiTheme="minorHAnsi" w:eastAsiaTheme="minorEastAsia" w:cstheme="minorBidi"/>
            <w:i w:val="0"/>
            <w:iCs w:val="0"/>
            <w:sz w:val="22"/>
            <w:szCs w:val="22"/>
          </w:rPr>
          <w:tab/>
        </w:r>
      </w:ins>
      <w:ins w:id="2865" w:author="shalu.megotia" w:date="2022-04-28T10:05:37Z">
        <w:r>
          <w:rPr>
            <w:rStyle w:val="24"/>
            <w:rFonts w:cstheme="minorHAnsi"/>
            <w:b/>
            <w:bCs/>
          </w:rPr>
          <w:t>CBO Maker &amp; Checker Allocation</w:t>
        </w:r>
      </w:ins>
      <w:ins w:id="2866" w:author="shalu.megotia" w:date="2022-04-28T10:05:37Z">
        <w:r>
          <w:rPr/>
          <w:tab/>
        </w:r>
      </w:ins>
      <w:ins w:id="2867" w:author="shalu.megotia" w:date="2022-04-28T10:05:37Z">
        <w:r>
          <w:rPr/>
          <w:fldChar w:fldCharType="begin"/>
        </w:r>
      </w:ins>
      <w:ins w:id="2868" w:author="shalu.megotia" w:date="2022-04-28T10:05:37Z">
        <w:r>
          <w:rPr/>
          <w:instrText xml:space="preserve"> PAGEREF _Toc72191931 \h </w:instrText>
        </w:r>
      </w:ins>
      <w:ins w:id="2869" w:author="shalu.megotia" w:date="2022-04-28T10:05:37Z">
        <w:r>
          <w:rPr/>
          <w:fldChar w:fldCharType="separate"/>
        </w:r>
      </w:ins>
      <w:ins w:id="2870" w:author="shalu.megotia" w:date="2022-04-28T10:05:37Z">
        <w:r>
          <w:rPr/>
          <w:t>51</w:t>
        </w:r>
      </w:ins>
      <w:ins w:id="2871" w:author="shalu.megotia" w:date="2022-04-28T10:05:37Z">
        <w:r>
          <w:rPr/>
          <w:fldChar w:fldCharType="end"/>
        </w:r>
      </w:ins>
      <w:ins w:id="2872" w:author="shalu.megotia" w:date="2022-04-28T10:05:37Z">
        <w:r>
          <w:rPr/>
          <w:fldChar w:fldCharType="end"/>
        </w:r>
      </w:ins>
    </w:p>
    <w:p>
      <w:pPr>
        <w:pStyle w:val="30"/>
        <w:tabs>
          <w:tab w:val="left" w:pos="1100"/>
          <w:tab w:val="right" w:leader="dot" w:pos="9016"/>
        </w:tabs>
        <w:rPr>
          <w:ins w:id="2873" w:author="shalu.megotia" w:date="2022-04-28T10:05:37Z"/>
          <w:rFonts w:asciiTheme="minorHAnsi" w:hAnsiTheme="minorHAnsi" w:eastAsiaTheme="minorEastAsia" w:cstheme="minorBidi"/>
          <w:i w:val="0"/>
          <w:iCs w:val="0"/>
          <w:sz w:val="22"/>
          <w:szCs w:val="22"/>
        </w:rPr>
      </w:pPr>
      <w:ins w:id="2874" w:author="shalu.megotia" w:date="2022-04-28T10:05:37Z">
        <w:r>
          <w:rPr/>
          <w:fldChar w:fldCharType="begin"/>
        </w:r>
      </w:ins>
      <w:ins w:id="2875" w:author="shalu.megotia" w:date="2022-04-28T10:05:37Z">
        <w:r>
          <w:rPr/>
          <w:instrText xml:space="preserve"> HYPERLINK \l "_Toc72191932" </w:instrText>
        </w:r>
      </w:ins>
      <w:ins w:id="2876" w:author="shalu.megotia" w:date="2022-04-28T10:05:37Z">
        <w:r>
          <w:rPr/>
          <w:fldChar w:fldCharType="separate"/>
        </w:r>
      </w:ins>
      <w:ins w:id="2877" w:author="shalu.megotia" w:date="2022-04-28T10:05:37Z">
        <w:r>
          <w:rPr>
            <w:rStyle w:val="24"/>
            <w:rFonts w:ascii="Calibri" w:hAnsi="Calibri"/>
            <w:b/>
            <w:bCs/>
          </w:rPr>
          <w:t>4.3.4</w:t>
        </w:r>
      </w:ins>
      <w:ins w:id="2878" w:author="shalu.megotia" w:date="2022-04-28T10:05:37Z">
        <w:r>
          <w:rPr>
            <w:rFonts w:asciiTheme="minorHAnsi" w:hAnsiTheme="minorHAnsi" w:eastAsiaTheme="minorEastAsia" w:cstheme="minorBidi"/>
            <w:i w:val="0"/>
            <w:iCs w:val="0"/>
            <w:sz w:val="22"/>
            <w:szCs w:val="22"/>
          </w:rPr>
          <w:tab/>
        </w:r>
      </w:ins>
      <w:ins w:id="2879" w:author="shalu.megotia" w:date="2022-04-28T10:05:37Z">
        <w:r>
          <w:rPr>
            <w:rStyle w:val="24"/>
            <w:rFonts w:cstheme="minorHAnsi"/>
            <w:b/>
            <w:bCs/>
          </w:rPr>
          <w:t>Generation of Sanction Letter</w:t>
        </w:r>
      </w:ins>
      <w:ins w:id="2880" w:author="shalu.megotia" w:date="2022-04-28T10:05:37Z">
        <w:r>
          <w:rPr/>
          <w:tab/>
        </w:r>
      </w:ins>
      <w:ins w:id="2881" w:author="shalu.megotia" w:date="2022-04-28T10:05:37Z">
        <w:r>
          <w:rPr/>
          <w:fldChar w:fldCharType="begin"/>
        </w:r>
      </w:ins>
      <w:ins w:id="2882" w:author="shalu.megotia" w:date="2022-04-28T10:05:37Z">
        <w:r>
          <w:rPr/>
          <w:instrText xml:space="preserve"> PAGEREF _Toc72191932 \h </w:instrText>
        </w:r>
      </w:ins>
      <w:ins w:id="2883" w:author="shalu.megotia" w:date="2022-04-28T10:05:37Z">
        <w:r>
          <w:rPr/>
          <w:fldChar w:fldCharType="separate"/>
        </w:r>
      </w:ins>
      <w:ins w:id="2884" w:author="shalu.megotia" w:date="2022-04-28T10:05:37Z">
        <w:r>
          <w:rPr/>
          <w:t>51</w:t>
        </w:r>
      </w:ins>
      <w:ins w:id="2885" w:author="shalu.megotia" w:date="2022-04-28T10:05:37Z">
        <w:r>
          <w:rPr/>
          <w:fldChar w:fldCharType="end"/>
        </w:r>
      </w:ins>
      <w:ins w:id="2886" w:author="shalu.megotia" w:date="2022-04-28T10:05:37Z">
        <w:r>
          <w:rPr/>
          <w:fldChar w:fldCharType="end"/>
        </w:r>
      </w:ins>
    </w:p>
    <w:p>
      <w:pPr>
        <w:pStyle w:val="30"/>
        <w:tabs>
          <w:tab w:val="left" w:pos="1100"/>
          <w:tab w:val="right" w:leader="dot" w:pos="9016"/>
        </w:tabs>
        <w:rPr>
          <w:ins w:id="2887" w:author="shalu.megotia" w:date="2022-04-28T10:05:37Z"/>
          <w:rFonts w:asciiTheme="minorHAnsi" w:hAnsiTheme="minorHAnsi" w:eastAsiaTheme="minorEastAsia" w:cstheme="minorBidi"/>
          <w:i w:val="0"/>
          <w:iCs w:val="0"/>
          <w:sz w:val="22"/>
          <w:szCs w:val="22"/>
        </w:rPr>
      </w:pPr>
      <w:ins w:id="2888" w:author="shalu.megotia" w:date="2022-04-28T10:05:37Z">
        <w:r>
          <w:rPr/>
          <w:fldChar w:fldCharType="begin"/>
        </w:r>
      </w:ins>
      <w:ins w:id="2889" w:author="shalu.megotia" w:date="2022-04-28T10:05:37Z">
        <w:r>
          <w:rPr/>
          <w:instrText xml:space="preserve"> HYPERLINK \l "_Toc72191933" </w:instrText>
        </w:r>
      </w:ins>
      <w:ins w:id="2890" w:author="shalu.megotia" w:date="2022-04-28T10:05:37Z">
        <w:r>
          <w:rPr/>
          <w:fldChar w:fldCharType="separate"/>
        </w:r>
      </w:ins>
      <w:ins w:id="2891" w:author="shalu.megotia" w:date="2022-04-28T10:05:37Z">
        <w:r>
          <w:rPr>
            <w:rStyle w:val="24"/>
            <w:rFonts w:ascii="Calibri" w:hAnsi="Calibri"/>
            <w:b/>
            <w:bCs/>
          </w:rPr>
          <w:t>4.3.5</w:t>
        </w:r>
      </w:ins>
      <w:ins w:id="2892" w:author="shalu.megotia" w:date="2022-04-28T10:05:37Z">
        <w:r>
          <w:rPr>
            <w:rFonts w:asciiTheme="minorHAnsi" w:hAnsiTheme="minorHAnsi" w:eastAsiaTheme="minorEastAsia" w:cstheme="minorBidi"/>
            <w:i w:val="0"/>
            <w:iCs w:val="0"/>
            <w:sz w:val="22"/>
            <w:szCs w:val="22"/>
          </w:rPr>
          <w:tab/>
        </w:r>
      </w:ins>
      <w:ins w:id="2893" w:author="shalu.megotia" w:date="2022-04-28T10:05:37Z">
        <w:r>
          <w:rPr>
            <w:rStyle w:val="24"/>
            <w:rFonts w:cstheme="minorHAnsi"/>
            <w:b/>
            <w:bCs/>
          </w:rPr>
          <w:t>Approval Acceptance</w:t>
        </w:r>
      </w:ins>
      <w:ins w:id="2894" w:author="shalu.megotia" w:date="2022-04-28T10:05:37Z">
        <w:r>
          <w:rPr/>
          <w:tab/>
        </w:r>
      </w:ins>
      <w:ins w:id="2895" w:author="shalu.megotia" w:date="2022-04-28T10:05:37Z">
        <w:r>
          <w:rPr/>
          <w:fldChar w:fldCharType="begin"/>
        </w:r>
      </w:ins>
      <w:ins w:id="2896" w:author="shalu.megotia" w:date="2022-04-28T10:05:37Z">
        <w:r>
          <w:rPr/>
          <w:instrText xml:space="preserve"> PAGEREF _Toc72191933 \h </w:instrText>
        </w:r>
      </w:ins>
      <w:ins w:id="2897" w:author="shalu.megotia" w:date="2022-04-28T10:05:37Z">
        <w:r>
          <w:rPr/>
          <w:fldChar w:fldCharType="separate"/>
        </w:r>
      </w:ins>
      <w:ins w:id="2898" w:author="shalu.megotia" w:date="2022-04-28T10:05:37Z">
        <w:r>
          <w:rPr/>
          <w:t>52</w:t>
        </w:r>
      </w:ins>
      <w:ins w:id="2899" w:author="shalu.megotia" w:date="2022-04-28T10:05:37Z">
        <w:r>
          <w:rPr/>
          <w:fldChar w:fldCharType="end"/>
        </w:r>
      </w:ins>
      <w:ins w:id="2900" w:author="shalu.megotia" w:date="2022-04-28T10:05:37Z">
        <w:r>
          <w:rPr/>
          <w:fldChar w:fldCharType="end"/>
        </w:r>
      </w:ins>
    </w:p>
    <w:p>
      <w:pPr>
        <w:pStyle w:val="30"/>
        <w:tabs>
          <w:tab w:val="left" w:pos="1100"/>
          <w:tab w:val="right" w:leader="dot" w:pos="9016"/>
        </w:tabs>
        <w:rPr>
          <w:ins w:id="2901" w:author="shalu.megotia" w:date="2022-04-28T10:05:37Z"/>
          <w:rFonts w:asciiTheme="minorHAnsi" w:hAnsiTheme="minorHAnsi" w:eastAsiaTheme="minorEastAsia" w:cstheme="minorBidi"/>
          <w:i w:val="0"/>
          <w:iCs w:val="0"/>
          <w:sz w:val="22"/>
          <w:szCs w:val="22"/>
        </w:rPr>
      </w:pPr>
      <w:ins w:id="2902" w:author="shalu.megotia" w:date="2022-04-28T10:05:37Z">
        <w:r>
          <w:rPr/>
          <w:fldChar w:fldCharType="begin"/>
        </w:r>
      </w:ins>
      <w:ins w:id="2903" w:author="shalu.megotia" w:date="2022-04-28T10:05:37Z">
        <w:r>
          <w:rPr/>
          <w:instrText xml:space="preserve"> HYPERLINK \l "_Toc72191934" </w:instrText>
        </w:r>
      </w:ins>
      <w:ins w:id="2904" w:author="shalu.megotia" w:date="2022-04-28T10:05:37Z">
        <w:r>
          <w:rPr/>
          <w:fldChar w:fldCharType="separate"/>
        </w:r>
      </w:ins>
      <w:ins w:id="2905" w:author="shalu.megotia" w:date="2022-04-28T10:05:37Z">
        <w:r>
          <w:rPr>
            <w:rStyle w:val="24"/>
            <w:rFonts w:ascii="Calibri" w:hAnsi="Calibri"/>
            <w:b/>
            <w:bCs/>
          </w:rPr>
          <w:t>4.3.6</w:t>
        </w:r>
      </w:ins>
      <w:ins w:id="2906" w:author="shalu.megotia" w:date="2022-04-28T10:05:37Z">
        <w:r>
          <w:rPr>
            <w:rFonts w:asciiTheme="minorHAnsi" w:hAnsiTheme="minorHAnsi" w:eastAsiaTheme="minorEastAsia" w:cstheme="minorBidi"/>
            <w:i w:val="0"/>
            <w:iCs w:val="0"/>
            <w:sz w:val="22"/>
            <w:szCs w:val="22"/>
          </w:rPr>
          <w:tab/>
        </w:r>
      </w:ins>
      <w:ins w:id="2907" w:author="shalu.megotia" w:date="2022-04-28T10:05:37Z">
        <w:r>
          <w:rPr>
            <w:rStyle w:val="24"/>
            <w:rFonts w:cstheme="minorHAnsi"/>
            <w:b/>
            <w:bCs/>
          </w:rPr>
          <w:t>Charge Creation</w:t>
        </w:r>
      </w:ins>
      <w:ins w:id="2908" w:author="shalu.megotia" w:date="2022-04-28T10:05:37Z">
        <w:r>
          <w:rPr/>
          <w:tab/>
        </w:r>
      </w:ins>
      <w:ins w:id="2909" w:author="shalu.megotia" w:date="2022-04-28T10:05:37Z">
        <w:r>
          <w:rPr/>
          <w:fldChar w:fldCharType="begin"/>
        </w:r>
      </w:ins>
      <w:ins w:id="2910" w:author="shalu.megotia" w:date="2022-04-28T10:05:37Z">
        <w:r>
          <w:rPr/>
          <w:instrText xml:space="preserve"> PAGEREF _Toc72191934 \h </w:instrText>
        </w:r>
      </w:ins>
      <w:ins w:id="2911" w:author="shalu.megotia" w:date="2022-04-28T10:05:37Z">
        <w:r>
          <w:rPr/>
          <w:fldChar w:fldCharType="separate"/>
        </w:r>
      </w:ins>
      <w:ins w:id="2912" w:author="shalu.megotia" w:date="2022-04-28T10:05:37Z">
        <w:r>
          <w:rPr/>
          <w:t>53</w:t>
        </w:r>
      </w:ins>
      <w:ins w:id="2913" w:author="shalu.megotia" w:date="2022-04-28T10:05:37Z">
        <w:r>
          <w:rPr/>
          <w:fldChar w:fldCharType="end"/>
        </w:r>
      </w:ins>
      <w:ins w:id="2914" w:author="shalu.megotia" w:date="2022-04-28T10:05:37Z">
        <w:r>
          <w:rPr/>
          <w:fldChar w:fldCharType="end"/>
        </w:r>
      </w:ins>
    </w:p>
    <w:p>
      <w:pPr>
        <w:pStyle w:val="30"/>
        <w:tabs>
          <w:tab w:val="left" w:pos="1100"/>
          <w:tab w:val="right" w:leader="dot" w:pos="9016"/>
        </w:tabs>
        <w:rPr>
          <w:ins w:id="2915" w:author="shalu.megotia" w:date="2022-04-28T10:05:37Z"/>
          <w:rFonts w:asciiTheme="minorHAnsi" w:hAnsiTheme="minorHAnsi" w:eastAsiaTheme="minorEastAsia" w:cstheme="minorBidi"/>
          <w:i w:val="0"/>
          <w:iCs w:val="0"/>
          <w:sz w:val="22"/>
          <w:szCs w:val="22"/>
        </w:rPr>
      </w:pPr>
      <w:ins w:id="2916" w:author="shalu.megotia" w:date="2022-04-28T10:05:37Z">
        <w:r>
          <w:rPr/>
          <w:fldChar w:fldCharType="begin"/>
        </w:r>
      </w:ins>
      <w:ins w:id="2917" w:author="shalu.megotia" w:date="2022-04-28T10:05:37Z">
        <w:r>
          <w:rPr/>
          <w:instrText xml:space="preserve"> HYPERLINK \l "_Toc72191935" </w:instrText>
        </w:r>
      </w:ins>
      <w:ins w:id="2918" w:author="shalu.megotia" w:date="2022-04-28T10:05:37Z">
        <w:r>
          <w:rPr/>
          <w:fldChar w:fldCharType="separate"/>
        </w:r>
      </w:ins>
      <w:ins w:id="2919" w:author="shalu.megotia" w:date="2022-04-28T10:05:37Z">
        <w:r>
          <w:rPr>
            <w:rStyle w:val="24"/>
            <w:rFonts w:ascii="Calibri" w:hAnsi="Calibri"/>
            <w:b/>
            <w:bCs/>
          </w:rPr>
          <w:t>4.3.7</w:t>
        </w:r>
      </w:ins>
      <w:ins w:id="2920" w:author="shalu.megotia" w:date="2022-04-28T10:05:37Z">
        <w:r>
          <w:rPr>
            <w:rFonts w:asciiTheme="minorHAnsi" w:hAnsiTheme="minorHAnsi" w:eastAsiaTheme="minorEastAsia" w:cstheme="minorBidi"/>
            <w:i w:val="0"/>
            <w:iCs w:val="0"/>
            <w:sz w:val="22"/>
            <w:szCs w:val="22"/>
          </w:rPr>
          <w:tab/>
        </w:r>
      </w:ins>
      <w:ins w:id="2921" w:author="shalu.megotia" w:date="2022-04-28T10:05:37Z">
        <w:r>
          <w:rPr>
            <w:rStyle w:val="24"/>
            <w:rFonts w:cstheme="minorHAnsi"/>
            <w:b/>
            <w:bCs/>
          </w:rPr>
          <w:t>Document Receipt</w:t>
        </w:r>
      </w:ins>
      <w:ins w:id="2922" w:author="shalu.megotia" w:date="2022-04-28T10:05:37Z">
        <w:r>
          <w:rPr/>
          <w:tab/>
        </w:r>
      </w:ins>
      <w:ins w:id="2923" w:author="shalu.megotia" w:date="2022-04-28T10:05:37Z">
        <w:r>
          <w:rPr/>
          <w:fldChar w:fldCharType="begin"/>
        </w:r>
      </w:ins>
      <w:ins w:id="2924" w:author="shalu.megotia" w:date="2022-04-28T10:05:37Z">
        <w:r>
          <w:rPr/>
          <w:instrText xml:space="preserve"> PAGEREF _Toc72191935 \h </w:instrText>
        </w:r>
      </w:ins>
      <w:ins w:id="2925" w:author="shalu.megotia" w:date="2022-04-28T10:05:37Z">
        <w:r>
          <w:rPr/>
          <w:fldChar w:fldCharType="separate"/>
        </w:r>
      </w:ins>
      <w:ins w:id="2926" w:author="shalu.megotia" w:date="2022-04-28T10:05:37Z">
        <w:r>
          <w:rPr/>
          <w:t>54</w:t>
        </w:r>
      </w:ins>
      <w:ins w:id="2927" w:author="shalu.megotia" w:date="2022-04-28T10:05:37Z">
        <w:r>
          <w:rPr/>
          <w:fldChar w:fldCharType="end"/>
        </w:r>
      </w:ins>
      <w:ins w:id="2928" w:author="shalu.megotia" w:date="2022-04-28T10:05:37Z">
        <w:r>
          <w:rPr/>
          <w:fldChar w:fldCharType="end"/>
        </w:r>
      </w:ins>
    </w:p>
    <w:p>
      <w:pPr>
        <w:pStyle w:val="30"/>
        <w:tabs>
          <w:tab w:val="left" w:pos="1100"/>
          <w:tab w:val="right" w:leader="dot" w:pos="9016"/>
        </w:tabs>
        <w:rPr>
          <w:ins w:id="2929" w:author="shalu.megotia" w:date="2022-04-28T10:05:37Z"/>
          <w:rFonts w:asciiTheme="minorHAnsi" w:hAnsiTheme="minorHAnsi" w:eastAsiaTheme="minorEastAsia" w:cstheme="minorBidi"/>
          <w:i w:val="0"/>
          <w:iCs w:val="0"/>
          <w:sz w:val="22"/>
          <w:szCs w:val="22"/>
        </w:rPr>
      </w:pPr>
      <w:ins w:id="2930" w:author="shalu.megotia" w:date="2022-04-28T10:05:37Z">
        <w:r>
          <w:rPr/>
          <w:fldChar w:fldCharType="begin"/>
        </w:r>
      </w:ins>
      <w:ins w:id="2931" w:author="shalu.megotia" w:date="2022-04-28T10:05:37Z">
        <w:r>
          <w:rPr/>
          <w:instrText xml:space="preserve"> HYPERLINK \l "_Toc72191936" </w:instrText>
        </w:r>
      </w:ins>
      <w:ins w:id="2932" w:author="shalu.megotia" w:date="2022-04-28T10:05:37Z">
        <w:r>
          <w:rPr/>
          <w:fldChar w:fldCharType="separate"/>
        </w:r>
      </w:ins>
      <w:ins w:id="2933" w:author="shalu.megotia" w:date="2022-04-28T10:05:37Z">
        <w:r>
          <w:rPr>
            <w:rStyle w:val="24"/>
            <w:rFonts w:ascii="Calibri" w:hAnsi="Calibri"/>
            <w:b/>
            <w:bCs/>
          </w:rPr>
          <w:t>4.3.8</w:t>
        </w:r>
      </w:ins>
      <w:ins w:id="2934" w:author="shalu.megotia" w:date="2022-04-28T10:05:37Z">
        <w:r>
          <w:rPr>
            <w:rFonts w:asciiTheme="minorHAnsi" w:hAnsiTheme="minorHAnsi" w:eastAsiaTheme="minorEastAsia" w:cstheme="minorBidi"/>
            <w:i w:val="0"/>
            <w:iCs w:val="0"/>
            <w:sz w:val="22"/>
            <w:szCs w:val="22"/>
          </w:rPr>
          <w:tab/>
        </w:r>
      </w:ins>
      <w:ins w:id="2935" w:author="shalu.megotia" w:date="2022-04-28T10:05:37Z">
        <w:r>
          <w:rPr>
            <w:rStyle w:val="24"/>
            <w:rFonts w:cstheme="minorHAnsi"/>
            <w:b/>
            <w:bCs/>
          </w:rPr>
          <w:t>Document Verification</w:t>
        </w:r>
      </w:ins>
      <w:ins w:id="2936" w:author="shalu.megotia" w:date="2022-04-28T10:05:37Z">
        <w:r>
          <w:rPr/>
          <w:tab/>
        </w:r>
      </w:ins>
      <w:ins w:id="2937" w:author="shalu.megotia" w:date="2022-04-28T10:05:37Z">
        <w:r>
          <w:rPr/>
          <w:fldChar w:fldCharType="begin"/>
        </w:r>
      </w:ins>
      <w:ins w:id="2938" w:author="shalu.megotia" w:date="2022-04-28T10:05:37Z">
        <w:r>
          <w:rPr/>
          <w:instrText xml:space="preserve"> PAGEREF _Toc72191936 \h </w:instrText>
        </w:r>
      </w:ins>
      <w:ins w:id="2939" w:author="shalu.megotia" w:date="2022-04-28T10:05:37Z">
        <w:r>
          <w:rPr/>
          <w:fldChar w:fldCharType="separate"/>
        </w:r>
      </w:ins>
      <w:ins w:id="2940" w:author="shalu.megotia" w:date="2022-04-28T10:05:37Z">
        <w:r>
          <w:rPr/>
          <w:t>55</w:t>
        </w:r>
      </w:ins>
      <w:ins w:id="2941" w:author="shalu.megotia" w:date="2022-04-28T10:05:37Z">
        <w:r>
          <w:rPr/>
          <w:fldChar w:fldCharType="end"/>
        </w:r>
      </w:ins>
      <w:ins w:id="2942" w:author="shalu.megotia" w:date="2022-04-28T10:05:37Z">
        <w:r>
          <w:rPr/>
          <w:fldChar w:fldCharType="end"/>
        </w:r>
      </w:ins>
    </w:p>
    <w:p>
      <w:pPr>
        <w:pStyle w:val="30"/>
        <w:tabs>
          <w:tab w:val="left" w:pos="1100"/>
          <w:tab w:val="right" w:leader="dot" w:pos="9016"/>
        </w:tabs>
        <w:rPr>
          <w:ins w:id="2943" w:author="shalu.megotia" w:date="2022-04-28T10:05:37Z"/>
          <w:rFonts w:asciiTheme="minorHAnsi" w:hAnsiTheme="minorHAnsi" w:eastAsiaTheme="minorEastAsia" w:cstheme="minorBidi"/>
          <w:i w:val="0"/>
          <w:iCs w:val="0"/>
          <w:sz w:val="22"/>
          <w:szCs w:val="22"/>
        </w:rPr>
      </w:pPr>
      <w:ins w:id="2944" w:author="shalu.megotia" w:date="2022-04-28T10:05:37Z">
        <w:r>
          <w:rPr/>
          <w:fldChar w:fldCharType="begin"/>
        </w:r>
      </w:ins>
      <w:ins w:id="2945" w:author="shalu.megotia" w:date="2022-04-28T10:05:37Z">
        <w:r>
          <w:rPr/>
          <w:instrText xml:space="preserve"> HYPERLINK \l "_Toc72191937" </w:instrText>
        </w:r>
      </w:ins>
      <w:ins w:id="2946" w:author="shalu.megotia" w:date="2022-04-28T10:05:37Z">
        <w:r>
          <w:rPr/>
          <w:fldChar w:fldCharType="separate"/>
        </w:r>
      </w:ins>
      <w:ins w:id="2947" w:author="shalu.megotia" w:date="2022-04-28T10:05:37Z">
        <w:r>
          <w:rPr>
            <w:rStyle w:val="24"/>
            <w:rFonts w:ascii="Calibri" w:hAnsi="Calibri"/>
            <w:b/>
            <w:bCs/>
          </w:rPr>
          <w:t>4.3.9</w:t>
        </w:r>
      </w:ins>
      <w:ins w:id="2948" w:author="shalu.megotia" w:date="2022-04-28T10:05:37Z">
        <w:r>
          <w:rPr>
            <w:rFonts w:asciiTheme="minorHAnsi" w:hAnsiTheme="minorHAnsi" w:eastAsiaTheme="minorEastAsia" w:cstheme="minorBidi"/>
            <w:i w:val="0"/>
            <w:iCs w:val="0"/>
            <w:sz w:val="22"/>
            <w:szCs w:val="22"/>
          </w:rPr>
          <w:tab/>
        </w:r>
      </w:ins>
      <w:ins w:id="2949" w:author="shalu.megotia" w:date="2022-04-28T10:05:37Z">
        <w:r>
          <w:rPr>
            <w:rStyle w:val="24"/>
            <w:rFonts w:cstheme="minorHAnsi"/>
            <w:b/>
            <w:bCs/>
          </w:rPr>
          <w:t>Fee Receipt</w:t>
        </w:r>
      </w:ins>
      <w:ins w:id="2950" w:author="shalu.megotia" w:date="2022-04-28T10:05:37Z">
        <w:r>
          <w:rPr/>
          <w:tab/>
        </w:r>
      </w:ins>
      <w:ins w:id="2951" w:author="shalu.megotia" w:date="2022-04-28T10:05:37Z">
        <w:r>
          <w:rPr/>
          <w:fldChar w:fldCharType="begin"/>
        </w:r>
      </w:ins>
      <w:ins w:id="2952" w:author="shalu.megotia" w:date="2022-04-28T10:05:37Z">
        <w:r>
          <w:rPr/>
          <w:instrText xml:space="preserve"> PAGEREF _Toc72191937 \h </w:instrText>
        </w:r>
      </w:ins>
      <w:ins w:id="2953" w:author="shalu.megotia" w:date="2022-04-28T10:05:37Z">
        <w:r>
          <w:rPr/>
          <w:fldChar w:fldCharType="separate"/>
        </w:r>
      </w:ins>
      <w:ins w:id="2954" w:author="shalu.megotia" w:date="2022-04-28T10:05:37Z">
        <w:r>
          <w:rPr/>
          <w:t>56</w:t>
        </w:r>
      </w:ins>
      <w:ins w:id="2955" w:author="shalu.megotia" w:date="2022-04-28T10:05:37Z">
        <w:r>
          <w:rPr/>
          <w:fldChar w:fldCharType="end"/>
        </w:r>
      </w:ins>
      <w:ins w:id="2956" w:author="shalu.megotia" w:date="2022-04-28T10:05:37Z">
        <w:r>
          <w:rPr/>
          <w:fldChar w:fldCharType="end"/>
        </w:r>
      </w:ins>
    </w:p>
    <w:p>
      <w:pPr>
        <w:pStyle w:val="30"/>
        <w:tabs>
          <w:tab w:val="left" w:pos="1320"/>
          <w:tab w:val="right" w:leader="dot" w:pos="9016"/>
        </w:tabs>
        <w:rPr>
          <w:ins w:id="2957" w:author="shalu.megotia" w:date="2022-04-28T10:05:37Z"/>
          <w:rFonts w:asciiTheme="minorHAnsi" w:hAnsiTheme="minorHAnsi" w:eastAsiaTheme="minorEastAsia" w:cstheme="minorBidi"/>
          <w:i w:val="0"/>
          <w:iCs w:val="0"/>
          <w:sz w:val="22"/>
          <w:szCs w:val="22"/>
        </w:rPr>
      </w:pPr>
      <w:ins w:id="2958" w:author="shalu.megotia" w:date="2022-04-28T10:05:37Z">
        <w:r>
          <w:rPr/>
          <w:fldChar w:fldCharType="begin"/>
        </w:r>
      </w:ins>
      <w:ins w:id="2959" w:author="shalu.megotia" w:date="2022-04-28T10:05:37Z">
        <w:r>
          <w:rPr/>
          <w:instrText xml:space="preserve"> HYPERLINK \l "_Toc72191938" </w:instrText>
        </w:r>
      </w:ins>
      <w:ins w:id="2960" w:author="shalu.megotia" w:date="2022-04-28T10:05:37Z">
        <w:r>
          <w:rPr/>
          <w:fldChar w:fldCharType="separate"/>
        </w:r>
      </w:ins>
      <w:ins w:id="2961" w:author="shalu.megotia" w:date="2022-04-28T10:05:37Z">
        <w:r>
          <w:rPr>
            <w:rStyle w:val="24"/>
            <w:rFonts w:ascii="Calibri" w:hAnsi="Calibri"/>
            <w:b/>
            <w:bCs/>
          </w:rPr>
          <w:t>4.3.10</w:t>
        </w:r>
      </w:ins>
      <w:ins w:id="2962" w:author="shalu.megotia" w:date="2022-04-28T10:05:37Z">
        <w:r>
          <w:rPr>
            <w:rFonts w:asciiTheme="minorHAnsi" w:hAnsiTheme="minorHAnsi" w:eastAsiaTheme="minorEastAsia" w:cstheme="minorBidi"/>
            <w:i w:val="0"/>
            <w:iCs w:val="0"/>
            <w:sz w:val="22"/>
            <w:szCs w:val="22"/>
          </w:rPr>
          <w:tab/>
        </w:r>
      </w:ins>
      <w:ins w:id="2963" w:author="shalu.megotia" w:date="2022-04-28T10:05:37Z">
        <w:r>
          <w:rPr>
            <w:rStyle w:val="24"/>
            <w:rFonts w:cstheme="minorHAnsi"/>
            <w:b/>
            <w:bCs/>
          </w:rPr>
          <w:t>Collateral Valuation</w:t>
        </w:r>
      </w:ins>
      <w:ins w:id="2964" w:author="shalu.megotia" w:date="2022-04-28T10:05:37Z">
        <w:r>
          <w:rPr/>
          <w:tab/>
        </w:r>
      </w:ins>
      <w:ins w:id="2965" w:author="shalu.megotia" w:date="2022-04-28T10:05:37Z">
        <w:r>
          <w:rPr/>
          <w:fldChar w:fldCharType="begin"/>
        </w:r>
      </w:ins>
      <w:ins w:id="2966" w:author="shalu.megotia" w:date="2022-04-28T10:05:37Z">
        <w:r>
          <w:rPr/>
          <w:instrText xml:space="preserve"> PAGEREF _Toc72191938 \h </w:instrText>
        </w:r>
      </w:ins>
      <w:ins w:id="2967" w:author="shalu.megotia" w:date="2022-04-28T10:05:37Z">
        <w:r>
          <w:rPr/>
          <w:fldChar w:fldCharType="separate"/>
        </w:r>
      </w:ins>
      <w:ins w:id="2968" w:author="shalu.megotia" w:date="2022-04-28T10:05:37Z">
        <w:r>
          <w:rPr/>
          <w:t>56</w:t>
        </w:r>
      </w:ins>
      <w:ins w:id="2969" w:author="shalu.megotia" w:date="2022-04-28T10:05:37Z">
        <w:r>
          <w:rPr/>
          <w:fldChar w:fldCharType="end"/>
        </w:r>
      </w:ins>
      <w:ins w:id="2970" w:author="shalu.megotia" w:date="2022-04-28T10:05:37Z">
        <w:r>
          <w:rPr/>
          <w:fldChar w:fldCharType="end"/>
        </w:r>
      </w:ins>
    </w:p>
    <w:p>
      <w:pPr>
        <w:pStyle w:val="30"/>
        <w:tabs>
          <w:tab w:val="left" w:pos="1320"/>
          <w:tab w:val="right" w:leader="dot" w:pos="9016"/>
        </w:tabs>
        <w:rPr>
          <w:ins w:id="2971" w:author="shalu.megotia" w:date="2022-04-28T10:05:37Z"/>
          <w:rFonts w:asciiTheme="minorHAnsi" w:hAnsiTheme="minorHAnsi" w:eastAsiaTheme="minorEastAsia" w:cstheme="minorBidi"/>
          <w:i w:val="0"/>
          <w:iCs w:val="0"/>
          <w:sz w:val="22"/>
          <w:szCs w:val="22"/>
        </w:rPr>
      </w:pPr>
      <w:ins w:id="2972" w:author="shalu.megotia" w:date="2022-04-28T10:05:37Z">
        <w:r>
          <w:rPr/>
          <w:fldChar w:fldCharType="begin"/>
        </w:r>
      </w:ins>
      <w:ins w:id="2973" w:author="shalu.megotia" w:date="2022-04-28T10:05:37Z">
        <w:r>
          <w:rPr/>
          <w:instrText xml:space="preserve"> HYPERLINK \l "_Toc72191939" </w:instrText>
        </w:r>
      </w:ins>
      <w:ins w:id="2974" w:author="shalu.megotia" w:date="2022-04-28T10:05:37Z">
        <w:r>
          <w:rPr/>
          <w:fldChar w:fldCharType="separate"/>
        </w:r>
      </w:ins>
      <w:ins w:id="2975" w:author="shalu.megotia" w:date="2022-04-28T10:05:37Z">
        <w:r>
          <w:rPr>
            <w:rStyle w:val="24"/>
            <w:rFonts w:ascii="Calibri" w:hAnsi="Calibri"/>
            <w:b/>
            <w:bCs/>
          </w:rPr>
          <w:t>4.3.11</w:t>
        </w:r>
      </w:ins>
      <w:ins w:id="2976" w:author="shalu.megotia" w:date="2022-04-28T10:05:37Z">
        <w:r>
          <w:rPr>
            <w:rFonts w:asciiTheme="minorHAnsi" w:hAnsiTheme="minorHAnsi" w:eastAsiaTheme="minorEastAsia" w:cstheme="minorBidi"/>
            <w:i w:val="0"/>
            <w:iCs w:val="0"/>
            <w:sz w:val="22"/>
            <w:szCs w:val="22"/>
          </w:rPr>
          <w:tab/>
        </w:r>
      </w:ins>
      <w:ins w:id="2977" w:author="shalu.megotia" w:date="2022-04-28T10:05:37Z">
        <w:r>
          <w:rPr>
            <w:rStyle w:val="24"/>
            <w:rFonts w:cstheme="minorHAnsi"/>
            <w:b/>
            <w:bCs/>
          </w:rPr>
          <w:t>Legal Documents</w:t>
        </w:r>
      </w:ins>
      <w:ins w:id="2978" w:author="shalu.megotia" w:date="2022-04-28T10:05:37Z">
        <w:r>
          <w:rPr/>
          <w:tab/>
        </w:r>
      </w:ins>
      <w:ins w:id="2979" w:author="shalu.megotia" w:date="2022-04-28T10:05:37Z">
        <w:r>
          <w:rPr/>
          <w:fldChar w:fldCharType="begin"/>
        </w:r>
      </w:ins>
      <w:ins w:id="2980" w:author="shalu.megotia" w:date="2022-04-28T10:05:37Z">
        <w:r>
          <w:rPr/>
          <w:instrText xml:space="preserve"> PAGEREF _Toc72191939 \h </w:instrText>
        </w:r>
      </w:ins>
      <w:ins w:id="2981" w:author="shalu.megotia" w:date="2022-04-28T10:05:37Z">
        <w:r>
          <w:rPr/>
          <w:fldChar w:fldCharType="separate"/>
        </w:r>
      </w:ins>
      <w:ins w:id="2982" w:author="shalu.megotia" w:date="2022-04-28T10:05:37Z">
        <w:r>
          <w:rPr/>
          <w:t>58</w:t>
        </w:r>
      </w:ins>
      <w:ins w:id="2983" w:author="shalu.megotia" w:date="2022-04-28T10:05:37Z">
        <w:r>
          <w:rPr/>
          <w:fldChar w:fldCharType="end"/>
        </w:r>
      </w:ins>
      <w:ins w:id="2984" w:author="shalu.megotia" w:date="2022-04-28T10:05:37Z">
        <w:r>
          <w:rPr/>
          <w:fldChar w:fldCharType="end"/>
        </w:r>
      </w:ins>
    </w:p>
    <w:p>
      <w:pPr>
        <w:pStyle w:val="30"/>
        <w:tabs>
          <w:tab w:val="left" w:pos="1320"/>
          <w:tab w:val="right" w:leader="dot" w:pos="9016"/>
        </w:tabs>
        <w:rPr>
          <w:ins w:id="2985" w:author="shalu.megotia" w:date="2022-04-28T10:05:37Z"/>
          <w:rFonts w:asciiTheme="minorHAnsi" w:hAnsiTheme="minorHAnsi" w:eastAsiaTheme="minorEastAsia" w:cstheme="minorBidi"/>
          <w:i w:val="0"/>
          <w:iCs w:val="0"/>
          <w:sz w:val="22"/>
          <w:szCs w:val="22"/>
        </w:rPr>
      </w:pPr>
      <w:ins w:id="2986" w:author="shalu.megotia" w:date="2022-04-28T10:05:37Z">
        <w:r>
          <w:rPr/>
          <w:fldChar w:fldCharType="begin"/>
        </w:r>
      </w:ins>
      <w:ins w:id="2987" w:author="shalu.megotia" w:date="2022-04-28T10:05:37Z">
        <w:r>
          <w:rPr/>
          <w:instrText xml:space="preserve"> HYPERLINK \l "_Toc72191940" </w:instrText>
        </w:r>
      </w:ins>
      <w:ins w:id="2988" w:author="shalu.megotia" w:date="2022-04-28T10:05:37Z">
        <w:r>
          <w:rPr/>
          <w:fldChar w:fldCharType="separate"/>
        </w:r>
      </w:ins>
      <w:ins w:id="2989" w:author="shalu.megotia" w:date="2022-04-28T10:05:37Z">
        <w:r>
          <w:rPr>
            <w:rStyle w:val="24"/>
            <w:rFonts w:ascii="Calibri" w:hAnsi="Calibri"/>
            <w:b/>
            <w:bCs/>
          </w:rPr>
          <w:t>4.3.12</w:t>
        </w:r>
      </w:ins>
      <w:ins w:id="2990" w:author="shalu.megotia" w:date="2022-04-28T10:05:37Z">
        <w:r>
          <w:rPr>
            <w:rFonts w:asciiTheme="minorHAnsi" w:hAnsiTheme="minorHAnsi" w:eastAsiaTheme="minorEastAsia" w:cstheme="minorBidi"/>
            <w:i w:val="0"/>
            <w:iCs w:val="0"/>
            <w:sz w:val="22"/>
            <w:szCs w:val="22"/>
          </w:rPr>
          <w:tab/>
        </w:r>
      </w:ins>
      <w:ins w:id="2991" w:author="shalu.megotia" w:date="2022-04-28T10:05:37Z">
        <w:r>
          <w:rPr>
            <w:rStyle w:val="24"/>
            <w:rFonts w:cstheme="minorHAnsi"/>
            <w:b/>
            <w:bCs/>
          </w:rPr>
          <w:t>Legal Documents Verification</w:t>
        </w:r>
      </w:ins>
      <w:ins w:id="2992" w:author="shalu.megotia" w:date="2022-04-28T10:05:37Z">
        <w:r>
          <w:rPr/>
          <w:tab/>
        </w:r>
      </w:ins>
      <w:ins w:id="2993" w:author="shalu.megotia" w:date="2022-04-28T10:05:37Z">
        <w:r>
          <w:rPr/>
          <w:fldChar w:fldCharType="begin"/>
        </w:r>
      </w:ins>
      <w:ins w:id="2994" w:author="shalu.megotia" w:date="2022-04-28T10:05:37Z">
        <w:r>
          <w:rPr/>
          <w:instrText xml:space="preserve"> PAGEREF _Toc72191940 \h </w:instrText>
        </w:r>
      </w:ins>
      <w:ins w:id="2995" w:author="shalu.megotia" w:date="2022-04-28T10:05:37Z">
        <w:r>
          <w:rPr/>
          <w:fldChar w:fldCharType="separate"/>
        </w:r>
      </w:ins>
      <w:ins w:id="2996" w:author="shalu.megotia" w:date="2022-04-28T10:05:37Z">
        <w:r>
          <w:rPr/>
          <w:t>59</w:t>
        </w:r>
      </w:ins>
      <w:ins w:id="2997" w:author="shalu.megotia" w:date="2022-04-28T10:05:37Z">
        <w:r>
          <w:rPr/>
          <w:fldChar w:fldCharType="end"/>
        </w:r>
      </w:ins>
      <w:ins w:id="2998" w:author="shalu.megotia" w:date="2022-04-28T10:05:37Z">
        <w:r>
          <w:rPr/>
          <w:fldChar w:fldCharType="end"/>
        </w:r>
      </w:ins>
    </w:p>
    <w:p>
      <w:pPr>
        <w:pStyle w:val="30"/>
        <w:tabs>
          <w:tab w:val="left" w:pos="1320"/>
          <w:tab w:val="right" w:leader="dot" w:pos="9016"/>
        </w:tabs>
        <w:rPr>
          <w:ins w:id="2999" w:author="shalu.megotia" w:date="2022-04-28T10:05:37Z"/>
          <w:rFonts w:asciiTheme="minorHAnsi" w:hAnsiTheme="minorHAnsi" w:eastAsiaTheme="minorEastAsia" w:cstheme="minorBidi"/>
          <w:i w:val="0"/>
          <w:iCs w:val="0"/>
          <w:sz w:val="22"/>
          <w:szCs w:val="22"/>
        </w:rPr>
      </w:pPr>
      <w:ins w:id="3000" w:author="shalu.megotia" w:date="2022-04-28T10:05:37Z">
        <w:r>
          <w:rPr/>
          <w:fldChar w:fldCharType="begin"/>
        </w:r>
      </w:ins>
      <w:ins w:id="3001" w:author="shalu.megotia" w:date="2022-04-28T10:05:37Z">
        <w:r>
          <w:rPr/>
          <w:instrText xml:space="preserve"> HYPERLINK \l "_Toc72191941" </w:instrText>
        </w:r>
      </w:ins>
      <w:ins w:id="3002" w:author="shalu.megotia" w:date="2022-04-28T10:05:37Z">
        <w:r>
          <w:rPr/>
          <w:fldChar w:fldCharType="separate"/>
        </w:r>
      </w:ins>
      <w:ins w:id="3003" w:author="shalu.megotia" w:date="2022-04-28T10:05:37Z">
        <w:r>
          <w:rPr>
            <w:rStyle w:val="24"/>
            <w:rFonts w:ascii="Calibri" w:hAnsi="Calibri"/>
            <w:b/>
            <w:bCs/>
          </w:rPr>
          <w:t>4.3.13</w:t>
        </w:r>
      </w:ins>
      <w:ins w:id="3004" w:author="shalu.megotia" w:date="2022-04-28T10:05:37Z">
        <w:r>
          <w:rPr>
            <w:rFonts w:asciiTheme="minorHAnsi" w:hAnsiTheme="minorHAnsi" w:eastAsiaTheme="minorEastAsia" w:cstheme="minorBidi"/>
            <w:i w:val="0"/>
            <w:iCs w:val="0"/>
            <w:sz w:val="22"/>
            <w:szCs w:val="22"/>
          </w:rPr>
          <w:tab/>
        </w:r>
      </w:ins>
      <w:ins w:id="3005" w:author="shalu.megotia" w:date="2022-04-28T10:05:37Z">
        <w:r>
          <w:rPr>
            <w:rStyle w:val="24"/>
            <w:rFonts w:cstheme="minorHAnsi"/>
            <w:b/>
            <w:bCs/>
          </w:rPr>
          <w:t>Covenants Fulfillment</w:t>
        </w:r>
      </w:ins>
      <w:ins w:id="3006" w:author="shalu.megotia" w:date="2022-04-28T10:05:37Z">
        <w:r>
          <w:rPr/>
          <w:tab/>
        </w:r>
      </w:ins>
      <w:ins w:id="3007" w:author="shalu.megotia" w:date="2022-04-28T10:05:37Z">
        <w:r>
          <w:rPr/>
          <w:fldChar w:fldCharType="begin"/>
        </w:r>
      </w:ins>
      <w:ins w:id="3008" w:author="shalu.megotia" w:date="2022-04-28T10:05:37Z">
        <w:r>
          <w:rPr/>
          <w:instrText xml:space="preserve"> PAGEREF _Toc72191941 \h </w:instrText>
        </w:r>
      </w:ins>
      <w:ins w:id="3009" w:author="shalu.megotia" w:date="2022-04-28T10:05:37Z">
        <w:r>
          <w:rPr/>
          <w:fldChar w:fldCharType="separate"/>
        </w:r>
      </w:ins>
      <w:ins w:id="3010" w:author="shalu.megotia" w:date="2022-04-28T10:05:37Z">
        <w:r>
          <w:rPr/>
          <w:t>60</w:t>
        </w:r>
      </w:ins>
      <w:ins w:id="3011" w:author="shalu.megotia" w:date="2022-04-28T10:05:37Z">
        <w:r>
          <w:rPr/>
          <w:fldChar w:fldCharType="end"/>
        </w:r>
      </w:ins>
      <w:ins w:id="3012" w:author="shalu.megotia" w:date="2022-04-28T10:05:37Z">
        <w:r>
          <w:rPr/>
          <w:fldChar w:fldCharType="end"/>
        </w:r>
      </w:ins>
    </w:p>
    <w:p>
      <w:pPr>
        <w:pStyle w:val="30"/>
        <w:tabs>
          <w:tab w:val="left" w:pos="1320"/>
          <w:tab w:val="right" w:leader="dot" w:pos="9016"/>
        </w:tabs>
        <w:rPr>
          <w:ins w:id="3013" w:author="shalu.megotia" w:date="2022-04-28T10:05:37Z"/>
          <w:rFonts w:asciiTheme="minorHAnsi" w:hAnsiTheme="minorHAnsi" w:eastAsiaTheme="minorEastAsia" w:cstheme="minorBidi"/>
          <w:i w:val="0"/>
          <w:iCs w:val="0"/>
          <w:sz w:val="22"/>
          <w:szCs w:val="22"/>
        </w:rPr>
      </w:pPr>
      <w:ins w:id="3014" w:author="shalu.megotia" w:date="2022-04-28T10:05:37Z">
        <w:r>
          <w:rPr/>
          <w:fldChar w:fldCharType="begin"/>
        </w:r>
      </w:ins>
      <w:ins w:id="3015" w:author="shalu.megotia" w:date="2022-04-28T10:05:37Z">
        <w:r>
          <w:rPr/>
          <w:instrText xml:space="preserve"> HYPERLINK \l "_Toc72191942" </w:instrText>
        </w:r>
      </w:ins>
      <w:ins w:id="3016" w:author="shalu.megotia" w:date="2022-04-28T10:05:37Z">
        <w:r>
          <w:rPr/>
          <w:fldChar w:fldCharType="separate"/>
        </w:r>
      </w:ins>
      <w:ins w:id="3017" w:author="shalu.megotia" w:date="2022-04-28T10:05:37Z">
        <w:r>
          <w:rPr>
            <w:rStyle w:val="24"/>
            <w:rFonts w:ascii="Calibri" w:hAnsi="Calibri"/>
            <w:b/>
            <w:bCs/>
          </w:rPr>
          <w:t>4.3.14</w:t>
        </w:r>
      </w:ins>
      <w:ins w:id="3018" w:author="shalu.megotia" w:date="2022-04-28T10:05:37Z">
        <w:r>
          <w:rPr>
            <w:rFonts w:asciiTheme="minorHAnsi" w:hAnsiTheme="minorHAnsi" w:eastAsiaTheme="minorEastAsia" w:cstheme="minorBidi"/>
            <w:i w:val="0"/>
            <w:iCs w:val="0"/>
            <w:sz w:val="22"/>
            <w:szCs w:val="22"/>
          </w:rPr>
          <w:tab/>
        </w:r>
      </w:ins>
      <w:ins w:id="3019" w:author="shalu.megotia" w:date="2022-04-28T10:05:37Z">
        <w:r>
          <w:rPr>
            <w:rStyle w:val="24"/>
            <w:rFonts w:cstheme="minorHAnsi"/>
            <w:b/>
            <w:bCs/>
          </w:rPr>
          <w:t>Account Opening Template Generation</w:t>
        </w:r>
      </w:ins>
      <w:ins w:id="3020" w:author="shalu.megotia" w:date="2022-04-28T10:05:37Z">
        <w:r>
          <w:rPr/>
          <w:tab/>
        </w:r>
      </w:ins>
      <w:ins w:id="3021" w:author="shalu.megotia" w:date="2022-04-28T10:05:37Z">
        <w:r>
          <w:rPr/>
          <w:fldChar w:fldCharType="begin"/>
        </w:r>
      </w:ins>
      <w:ins w:id="3022" w:author="shalu.megotia" w:date="2022-04-28T10:05:37Z">
        <w:r>
          <w:rPr/>
          <w:instrText xml:space="preserve"> PAGEREF _Toc72191942 \h </w:instrText>
        </w:r>
      </w:ins>
      <w:ins w:id="3023" w:author="shalu.megotia" w:date="2022-04-28T10:05:37Z">
        <w:r>
          <w:rPr/>
          <w:fldChar w:fldCharType="separate"/>
        </w:r>
      </w:ins>
      <w:ins w:id="3024" w:author="shalu.megotia" w:date="2022-04-28T10:05:37Z">
        <w:r>
          <w:rPr/>
          <w:t>60</w:t>
        </w:r>
      </w:ins>
      <w:ins w:id="3025" w:author="shalu.megotia" w:date="2022-04-28T10:05:37Z">
        <w:r>
          <w:rPr/>
          <w:fldChar w:fldCharType="end"/>
        </w:r>
      </w:ins>
      <w:ins w:id="3026" w:author="shalu.megotia" w:date="2022-04-28T10:05:37Z">
        <w:r>
          <w:rPr/>
          <w:fldChar w:fldCharType="end"/>
        </w:r>
      </w:ins>
    </w:p>
    <w:p>
      <w:pPr>
        <w:pStyle w:val="29"/>
        <w:tabs>
          <w:tab w:val="left" w:pos="880"/>
          <w:tab w:val="right" w:leader="dot" w:pos="9016"/>
        </w:tabs>
        <w:rPr>
          <w:ins w:id="3027" w:author="shalu.megotia" w:date="2022-04-28T10:05:37Z"/>
          <w:rFonts w:asciiTheme="minorHAnsi" w:hAnsiTheme="minorHAnsi" w:eastAsiaTheme="minorEastAsia" w:cstheme="minorBidi"/>
          <w:smallCaps w:val="0"/>
          <w:sz w:val="22"/>
          <w:szCs w:val="22"/>
        </w:rPr>
      </w:pPr>
      <w:ins w:id="3028" w:author="shalu.megotia" w:date="2022-04-28T10:05:37Z">
        <w:r>
          <w:rPr/>
          <w:fldChar w:fldCharType="begin"/>
        </w:r>
      </w:ins>
      <w:ins w:id="3029" w:author="shalu.megotia" w:date="2022-04-28T10:05:37Z">
        <w:r>
          <w:rPr/>
          <w:instrText xml:space="preserve"> HYPERLINK \l "_Toc72191943" </w:instrText>
        </w:r>
      </w:ins>
      <w:ins w:id="3030" w:author="shalu.megotia" w:date="2022-04-28T10:05:37Z">
        <w:r>
          <w:rPr/>
          <w:fldChar w:fldCharType="separate"/>
        </w:r>
      </w:ins>
      <w:ins w:id="3031" w:author="shalu.megotia" w:date="2022-04-28T10:05:37Z">
        <w:r>
          <w:rPr>
            <w:rStyle w:val="24"/>
            <w:rFonts w:ascii="Calibri" w:hAnsi="Calibri" w:eastAsiaTheme="minorHAnsi"/>
            <w:b/>
            <w:bCs/>
            <w:caps/>
            <w:kern w:val="32"/>
          </w:rPr>
          <w:t>4.4</w:t>
        </w:r>
      </w:ins>
      <w:ins w:id="3032" w:author="shalu.megotia" w:date="2022-04-28T10:05:37Z">
        <w:r>
          <w:rPr>
            <w:rFonts w:asciiTheme="minorHAnsi" w:hAnsiTheme="minorHAnsi" w:eastAsiaTheme="minorEastAsia" w:cstheme="minorBidi"/>
            <w:smallCaps w:val="0"/>
            <w:sz w:val="22"/>
            <w:szCs w:val="22"/>
          </w:rPr>
          <w:tab/>
        </w:r>
      </w:ins>
      <w:ins w:id="3033" w:author="shalu.megotia" w:date="2022-04-28T10:05:37Z">
        <w:r>
          <w:rPr>
            <w:rStyle w:val="24"/>
            <w:rFonts w:cs="Arial" w:eastAsiaTheme="minorHAnsi"/>
            <w:b/>
            <w:bCs/>
            <w:caps/>
            <w:kern w:val="32"/>
          </w:rPr>
          <w:t>LIMIT LOADING</w:t>
        </w:r>
      </w:ins>
      <w:ins w:id="3034" w:author="shalu.megotia" w:date="2022-04-28T10:05:37Z">
        <w:r>
          <w:rPr/>
          <w:tab/>
        </w:r>
      </w:ins>
      <w:ins w:id="3035" w:author="shalu.megotia" w:date="2022-04-28T10:05:37Z">
        <w:r>
          <w:rPr/>
          <w:fldChar w:fldCharType="begin"/>
        </w:r>
      </w:ins>
      <w:ins w:id="3036" w:author="shalu.megotia" w:date="2022-04-28T10:05:37Z">
        <w:r>
          <w:rPr/>
          <w:instrText xml:space="preserve"> PAGEREF _Toc72191943 \h </w:instrText>
        </w:r>
      </w:ins>
      <w:ins w:id="3037" w:author="shalu.megotia" w:date="2022-04-28T10:05:37Z">
        <w:r>
          <w:rPr/>
          <w:fldChar w:fldCharType="separate"/>
        </w:r>
      </w:ins>
      <w:ins w:id="3038" w:author="shalu.megotia" w:date="2022-04-28T10:05:37Z">
        <w:r>
          <w:rPr/>
          <w:t>61</w:t>
        </w:r>
      </w:ins>
      <w:ins w:id="3039" w:author="shalu.megotia" w:date="2022-04-28T10:05:37Z">
        <w:r>
          <w:rPr/>
          <w:fldChar w:fldCharType="end"/>
        </w:r>
      </w:ins>
      <w:ins w:id="3040" w:author="shalu.megotia" w:date="2022-04-28T10:05:37Z">
        <w:r>
          <w:rPr/>
          <w:fldChar w:fldCharType="end"/>
        </w:r>
      </w:ins>
    </w:p>
    <w:p>
      <w:pPr>
        <w:pStyle w:val="30"/>
        <w:tabs>
          <w:tab w:val="left" w:pos="1100"/>
          <w:tab w:val="right" w:leader="dot" w:pos="9016"/>
        </w:tabs>
        <w:rPr>
          <w:ins w:id="3041" w:author="shalu.megotia" w:date="2022-04-28T10:05:37Z"/>
          <w:rFonts w:asciiTheme="minorHAnsi" w:hAnsiTheme="minorHAnsi" w:eastAsiaTheme="minorEastAsia" w:cstheme="minorBidi"/>
          <w:i w:val="0"/>
          <w:iCs w:val="0"/>
          <w:sz w:val="22"/>
          <w:szCs w:val="22"/>
        </w:rPr>
      </w:pPr>
      <w:ins w:id="3042" w:author="shalu.megotia" w:date="2022-04-28T10:05:37Z">
        <w:r>
          <w:rPr/>
          <w:fldChar w:fldCharType="begin"/>
        </w:r>
      </w:ins>
      <w:ins w:id="3043" w:author="shalu.megotia" w:date="2022-04-28T10:05:37Z">
        <w:r>
          <w:rPr/>
          <w:instrText xml:space="preserve"> HYPERLINK \l "_Toc72191944" </w:instrText>
        </w:r>
      </w:ins>
      <w:ins w:id="3044" w:author="shalu.megotia" w:date="2022-04-28T10:05:37Z">
        <w:r>
          <w:rPr/>
          <w:fldChar w:fldCharType="separate"/>
        </w:r>
      </w:ins>
      <w:ins w:id="3045" w:author="shalu.megotia" w:date="2022-04-28T10:05:37Z">
        <w:r>
          <w:rPr>
            <w:rStyle w:val="24"/>
            <w:rFonts w:ascii="Calibri" w:hAnsi="Calibri"/>
            <w:b/>
            <w:bCs/>
          </w:rPr>
          <w:t>4.4.1</w:t>
        </w:r>
      </w:ins>
      <w:ins w:id="3046" w:author="shalu.megotia" w:date="2022-04-28T10:05:37Z">
        <w:r>
          <w:rPr>
            <w:rFonts w:asciiTheme="minorHAnsi" w:hAnsiTheme="minorHAnsi" w:eastAsiaTheme="minorEastAsia" w:cstheme="minorBidi"/>
            <w:i w:val="0"/>
            <w:iCs w:val="0"/>
            <w:sz w:val="22"/>
            <w:szCs w:val="22"/>
          </w:rPr>
          <w:tab/>
        </w:r>
      </w:ins>
      <w:ins w:id="3047" w:author="shalu.megotia" w:date="2022-04-28T10:05:37Z">
        <w:r>
          <w:rPr>
            <w:rStyle w:val="24"/>
            <w:rFonts w:cstheme="minorHAnsi"/>
            <w:b/>
            <w:bCs/>
          </w:rPr>
          <w:t>Limit Loading / Disbursement Initiation</w:t>
        </w:r>
      </w:ins>
      <w:ins w:id="3048" w:author="shalu.megotia" w:date="2022-04-28T10:05:37Z">
        <w:r>
          <w:rPr/>
          <w:tab/>
        </w:r>
      </w:ins>
      <w:ins w:id="3049" w:author="shalu.megotia" w:date="2022-04-28T10:05:37Z">
        <w:r>
          <w:rPr/>
          <w:fldChar w:fldCharType="begin"/>
        </w:r>
      </w:ins>
      <w:ins w:id="3050" w:author="shalu.megotia" w:date="2022-04-28T10:05:37Z">
        <w:r>
          <w:rPr/>
          <w:instrText xml:space="preserve"> PAGEREF _Toc72191944 \h </w:instrText>
        </w:r>
      </w:ins>
      <w:ins w:id="3051" w:author="shalu.megotia" w:date="2022-04-28T10:05:37Z">
        <w:r>
          <w:rPr/>
          <w:fldChar w:fldCharType="separate"/>
        </w:r>
      </w:ins>
      <w:ins w:id="3052" w:author="shalu.megotia" w:date="2022-04-28T10:05:37Z">
        <w:r>
          <w:rPr/>
          <w:t>61</w:t>
        </w:r>
      </w:ins>
      <w:ins w:id="3053" w:author="shalu.megotia" w:date="2022-04-28T10:05:37Z">
        <w:r>
          <w:rPr/>
          <w:fldChar w:fldCharType="end"/>
        </w:r>
      </w:ins>
      <w:ins w:id="3054" w:author="shalu.megotia" w:date="2022-04-28T10:05:37Z">
        <w:r>
          <w:rPr/>
          <w:fldChar w:fldCharType="end"/>
        </w:r>
      </w:ins>
    </w:p>
    <w:p>
      <w:pPr>
        <w:pStyle w:val="30"/>
        <w:tabs>
          <w:tab w:val="left" w:pos="1100"/>
          <w:tab w:val="right" w:leader="dot" w:pos="9016"/>
        </w:tabs>
        <w:rPr>
          <w:ins w:id="3055" w:author="shalu.megotia" w:date="2022-04-28T10:05:37Z"/>
          <w:rFonts w:asciiTheme="minorHAnsi" w:hAnsiTheme="minorHAnsi" w:eastAsiaTheme="minorEastAsia" w:cstheme="minorBidi"/>
          <w:i w:val="0"/>
          <w:iCs w:val="0"/>
          <w:sz w:val="22"/>
          <w:szCs w:val="22"/>
        </w:rPr>
      </w:pPr>
      <w:ins w:id="3056" w:author="shalu.megotia" w:date="2022-04-28T10:05:37Z">
        <w:r>
          <w:rPr/>
          <w:fldChar w:fldCharType="begin"/>
        </w:r>
      </w:ins>
      <w:ins w:id="3057" w:author="shalu.megotia" w:date="2022-04-28T10:05:37Z">
        <w:r>
          <w:rPr/>
          <w:instrText xml:space="preserve"> HYPERLINK \l "_Toc72191945" </w:instrText>
        </w:r>
      </w:ins>
      <w:ins w:id="3058" w:author="shalu.megotia" w:date="2022-04-28T10:05:37Z">
        <w:r>
          <w:rPr/>
          <w:fldChar w:fldCharType="separate"/>
        </w:r>
      </w:ins>
      <w:ins w:id="3059" w:author="shalu.megotia" w:date="2022-04-28T10:05:37Z">
        <w:r>
          <w:rPr>
            <w:rStyle w:val="24"/>
            <w:rFonts w:ascii="Calibri" w:hAnsi="Calibri"/>
            <w:b/>
            <w:bCs/>
          </w:rPr>
          <w:t>4.4.2</w:t>
        </w:r>
      </w:ins>
      <w:ins w:id="3060" w:author="shalu.megotia" w:date="2022-04-28T10:05:37Z">
        <w:r>
          <w:rPr>
            <w:rFonts w:asciiTheme="minorHAnsi" w:hAnsiTheme="minorHAnsi" w:eastAsiaTheme="minorEastAsia" w:cstheme="minorBidi"/>
            <w:i w:val="0"/>
            <w:iCs w:val="0"/>
            <w:sz w:val="22"/>
            <w:szCs w:val="22"/>
          </w:rPr>
          <w:tab/>
        </w:r>
      </w:ins>
      <w:ins w:id="3061" w:author="shalu.megotia" w:date="2022-04-28T10:05:37Z">
        <w:r>
          <w:rPr>
            <w:rStyle w:val="24"/>
            <w:rFonts w:cstheme="minorHAnsi"/>
            <w:b/>
            <w:bCs/>
          </w:rPr>
          <w:t>Limit Loading / Disbursement</w:t>
        </w:r>
      </w:ins>
      <w:ins w:id="3062" w:author="shalu.megotia" w:date="2022-04-28T10:05:37Z">
        <w:r>
          <w:rPr/>
          <w:tab/>
        </w:r>
      </w:ins>
      <w:ins w:id="3063" w:author="shalu.megotia" w:date="2022-04-28T10:05:37Z">
        <w:r>
          <w:rPr/>
          <w:fldChar w:fldCharType="begin"/>
        </w:r>
      </w:ins>
      <w:ins w:id="3064" w:author="shalu.megotia" w:date="2022-04-28T10:05:37Z">
        <w:r>
          <w:rPr/>
          <w:instrText xml:space="preserve"> PAGEREF _Toc72191945 \h </w:instrText>
        </w:r>
      </w:ins>
      <w:ins w:id="3065" w:author="shalu.megotia" w:date="2022-04-28T10:05:37Z">
        <w:r>
          <w:rPr/>
          <w:fldChar w:fldCharType="separate"/>
        </w:r>
      </w:ins>
      <w:ins w:id="3066" w:author="shalu.megotia" w:date="2022-04-28T10:05:37Z">
        <w:r>
          <w:rPr/>
          <w:t>62</w:t>
        </w:r>
      </w:ins>
      <w:ins w:id="3067" w:author="shalu.megotia" w:date="2022-04-28T10:05:37Z">
        <w:r>
          <w:rPr/>
          <w:fldChar w:fldCharType="end"/>
        </w:r>
      </w:ins>
      <w:ins w:id="3068" w:author="shalu.megotia" w:date="2022-04-28T10:05:37Z">
        <w:r>
          <w:rPr/>
          <w:fldChar w:fldCharType="end"/>
        </w:r>
      </w:ins>
    </w:p>
    <w:p>
      <w:pPr>
        <w:pStyle w:val="28"/>
        <w:tabs>
          <w:tab w:val="left" w:pos="400"/>
        </w:tabs>
        <w:rPr>
          <w:ins w:id="3069" w:author="shalu.megotia" w:date="2022-04-28T10:05:37Z"/>
          <w:rFonts w:asciiTheme="minorHAnsi" w:hAnsiTheme="minorHAnsi" w:eastAsiaTheme="minorEastAsia" w:cstheme="minorBidi"/>
          <w:b w:val="0"/>
          <w:bCs w:val="0"/>
          <w:caps w:val="0"/>
          <w:sz w:val="22"/>
          <w:szCs w:val="22"/>
        </w:rPr>
      </w:pPr>
      <w:ins w:id="3070" w:author="shalu.megotia" w:date="2022-04-28T10:05:37Z">
        <w:r>
          <w:rPr/>
          <w:fldChar w:fldCharType="begin"/>
        </w:r>
      </w:ins>
      <w:ins w:id="3071" w:author="shalu.megotia" w:date="2022-04-28T10:05:37Z">
        <w:r>
          <w:rPr/>
          <w:instrText xml:space="preserve"> HYPERLINK \l "_Toc72191946" </w:instrText>
        </w:r>
      </w:ins>
      <w:ins w:id="3072" w:author="shalu.megotia" w:date="2022-04-28T10:05:37Z">
        <w:r>
          <w:rPr/>
          <w:fldChar w:fldCharType="separate"/>
        </w:r>
      </w:ins>
      <w:ins w:id="3073" w:author="shalu.megotia" w:date="2022-04-28T10:05:37Z">
        <w:r>
          <w:rPr>
            <w:rStyle w:val="24"/>
            <w:rFonts w:cstheme="minorHAnsi"/>
          </w:rPr>
          <w:t>5</w:t>
        </w:r>
      </w:ins>
      <w:ins w:id="3074" w:author="shalu.megotia" w:date="2022-04-28T10:05:37Z">
        <w:r>
          <w:rPr>
            <w:rFonts w:asciiTheme="minorHAnsi" w:hAnsiTheme="minorHAnsi" w:eastAsiaTheme="minorEastAsia" w:cstheme="minorBidi"/>
            <w:b w:val="0"/>
            <w:bCs w:val="0"/>
            <w:caps w:val="0"/>
            <w:sz w:val="22"/>
            <w:szCs w:val="22"/>
          </w:rPr>
          <w:tab/>
        </w:r>
      </w:ins>
      <w:ins w:id="3075" w:author="shalu.megotia" w:date="2022-04-28T10:05:37Z">
        <w:r>
          <w:rPr>
            <w:rStyle w:val="24"/>
          </w:rPr>
          <w:t>Other Events</w:t>
        </w:r>
      </w:ins>
      <w:ins w:id="3076" w:author="shalu.megotia" w:date="2022-04-28T10:05:37Z">
        <w:r>
          <w:rPr/>
          <w:tab/>
        </w:r>
      </w:ins>
      <w:ins w:id="3077" w:author="shalu.megotia" w:date="2022-04-28T10:05:37Z">
        <w:r>
          <w:rPr/>
          <w:fldChar w:fldCharType="begin"/>
        </w:r>
      </w:ins>
      <w:ins w:id="3078" w:author="shalu.megotia" w:date="2022-04-28T10:05:37Z">
        <w:r>
          <w:rPr/>
          <w:instrText xml:space="preserve"> PAGEREF _Toc72191946 \h </w:instrText>
        </w:r>
      </w:ins>
      <w:ins w:id="3079" w:author="shalu.megotia" w:date="2022-04-28T10:05:37Z">
        <w:r>
          <w:rPr/>
          <w:fldChar w:fldCharType="separate"/>
        </w:r>
      </w:ins>
      <w:ins w:id="3080" w:author="shalu.megotia" w:date="2022-04-28T10:05:37Z">
        <w:r>
          <w:rPr/>
          <w:t>63</w:t>
        </w:r>
      </w:ins>
      <w:ins w:id="3081" w:author="shalu.megotia" w:date="2022-04-28T10:05:37Z">
        <w:r>
          <w:rPr/>
          <w:fldChar w:fldCharType="end"/>
        </w:r>
      </w:ins>
      <w:ins w:id="3082" w:author="shalu.megotia" w:date="2022-04-28T10:05:37Z">
        <w:r>
          <w:rPr/>
          <w:fldChar w:fldCharType="end"/>
        </w:r>
      </w:ins>
    </w:p>
    <w:p>
      <w:pPr>
        <w:pStyle w:val="29"/>
        <w:tabs>
          <w:tab w:val="left" w:pos="880"/>
          <w:tab w:val="right" w:leader="dot" w:pos="9016"/>
        </w:tabs>
        <w:rPr>
          <w:ins w:id="3083" w:author="shalu.megotia" w:date="2022-04-28T10:05:37Z"/>
          <w:rFonts w:asciiTheme="minorHAnsi" w:hAnsiTheme="minorHAnsi" w:eastAsiaTheme="minorEastAsia" w:cstheme="minorBidi"/>
          <w:smallCaps w:val="0"/>
          <w:sz w:val="22"/>
          <w:szCs w:val="22"/>
        </w:rPr>
      </w:pPr>
      <w:ins w:id="3084" w:author="shalu.megotia" w:date="2022-04-28T10:05:37Z">
        <w:r>
          <w:rPr/>
          <w:fldChar w:fldCharType="begin"/>
        </w:r>
      </w:ins>
      <w:ins w:id="3085" w:author="shalu.megotia" w:date="2022-04-28T10:05:37Z">
        <w:r>
          <w:rPr/>
          <w:instrText xml:space="preserve"> HYPERLINK \l "_Toc72191949" </w:instrText>
        </w:r>
      </w:ins>
      <w:ins w:id="3086" w:author="shalu.megotia" w:date="2022-04-28T10:05:37Z">
        <w:r>
          <w:rPr/>
          <w:fldChar w:fldCharType="separate"/>
        </w:r>
      </w:ins>
      <w:ins w:id="3087" w:author="shalu.megotia" w:date="2022-04-28T10:05:37Z">
        <w:r>
          <w:rPr>
            <w:rStyle w:val="24"/>
            <w:rFonts w:ascii="Calibri" w:hAnsi="Calibri"/>
            <w:b/>
          </w:rPr>
          <w:t>5.1</w:t>
        </w:r>
      </w:ins>
      <w:ins w:id="3088" w:author="shalu.megotia" w:date="2022-04-28T10:05:37Z">
        <w:r>
          <w:rPr>
            <w:rFonts w:asciiTheme="minorHAnsi" w:hAnsiTheme="minorHAnsi" w:eastAsiaTheme="minorEastAsia" w:cstheme="minorBidi"/>
            <w:smallCaps w:val="0"/>
            <w:sz w:val="22"/>
            <w:szCs w:val="22"/>
          </w:rPr>
          <w:tab/>
        </w:r>
      </w:ins>
      <w:ins w:id="3089" w:author="shalu.megotia" w:date="2022-04-28T10:05:37Z">
        <w:r>
          <w:rPr>
            <w:rStyle w:val="24"/>
            <w:rFonts w:cs="Arial" w:eastAsiaTheme="minorHAnsi"/>
            <w:b/>
            <w:bCs/>
            <w:caps/>
            <w:kern w:val="32"/>
          </w:rPr>
          <w:t>Allocation Logic</w:t>
        </w:r>
      </w:ins>
      <w:ins w:id="3090" w:author="shalu.megotia" w:date="2022-04-28T10:05:37Z">
        <w:r>
          <w:rPr/>
          <w:tab/>
        </w:r>
      </w:ins>
      <w:ins w:id="3091" w:author="shalu.megotia" w:date="2022-04-28T10:05:37Z">
        <w:r>
          <w:rPr/>
          <w:fldChar w:fldCharType="begin"/>
        </w:r>
      </w:ins>
      <w:ins w:id="3092" w:author="shalu.megotia" w:date="2022-04-28T10:05:37Z">
        <w:r>
          <w:rPr/>
          <w:instrText xml:space="preserve"> PAGEREF _Toc72191949 \h </w:instrText>
        </w:r>
      </w:ins>
      <w:ins w:id="3093" w:author="shalu.megotia" w:date="2022-04-28T10:05:37Z">
        <w:r>
          <w:rPr/>
          <w:fldChar w:fldCharType="separate"/>
        </w:r>
      </w:ins>
      <w:ins w:id="3094" w:author="shalu.megotia" w:date="2022-04-28T10:05:37Z">
        <w:r>
          <w:rPr/>
          <w:t>63</w:t>
        </w:r>
      </w:ins>
      <w:ins w:id="3095" w:author="shalu.megotia" w:date="2022-04-28T10:05:37Z">
        <w:r>
          <w:rPr/>
          <w:fldChar w:fldCharType="end"/>
        </w:r>
      </w:ins>
      <w:ins w:id="3096" w:author="shalu.megotia" w:date="2022-04-28T10:05:37Z">
        <w:r>
          <w:rPr/>
          <w:fldChar w:fldCharType="end"/>
        </w:r>
      </w:ins>
    </w:p>
    <w:p>
      <w:pPr>
        <w:pStyle w:val="29"/>
        <w:tabs>
          <w:tab w:val="left" w:pos="880"/>
          <w:tab w:val="right" w:leader="dot" w:pos="9016"/>
        </w:tabs>
        <w:rPr>
          <w:ins w:id="3097" w:author="shalu.megotia" w:date="2022-04-28T10:05:37Z"/>
          <w:rFonts w:asciiTheme="minorHAnsi" w:hAnsiTheme="minorHAnsi" w:eastAsiaTheme="minorEastAsia" w:cstheme="minorBidi"/>
          <w:smallCaps w:val="0"/>
          <w:sz w:val="22"/>
          <w:szCs w:val="22"/>
        </w:rPr>
      </w:pPr>
      <w:ins w:id="3098" w:author="shalu.megotia" w:date="2022-04-28T10:05:37Z">
        <w:r>
          <w:rPr/>
          <w:fldChar w:fldCharType="begin"/>
        </w:r>
      </w:ins>
      <w:ins w:id="3099" w:author="shalu.megotia" w:date="2022-04-28T10:05:37Z">
        <w:r>
          <w:rPr/>
          <w:instrText xml:space="preserve"> HYPERLINK \l "_Toc72191950" </w:instrText>
        </w:r>
      </w:ins>
      <w:ins w:id="3100" w:author="shalu.megotia" w:date="2022-04-28T10:05:37Z">
        <w:r>
          <w:rPr/>
          <w:fldChar w:fldCharType="separate"/>
        </w:r>
      </w:ins>
      <w:ins w:id="3101" w:author="shalu.megotia" w:date="2022-04-28T10:05:37Z">
        <w:r>
          <w:rPr>
            <w:rStyle w:val="24"/>
            <w:rFonts w:ascii="Calibri" w:hAnsi="Calibri" w:eastAsiaTheme="minorHAnsi"/>
            <w:b/>
            <w:bCs/>
            <w:caps/>
            <w:kern w:val="32"/>
          </w:rPr>
          <w:t>5.2</w:t>
        </w:r>
      </w:ins>
      <w:ins w:id="3102" w:author="shalu.megotia" w:date="2022-04-28T10:05:37Z">
        <w:r>
          <w:rPr>
            <w:rFonts w:asciiTheme="minorHAnsi" w:hAnsiTheme="minorHAnsi" w:eastAsiaTheme="minorEastAsia" w:cstheme="minorBidi"/>
            <w:smallCaps w:val="0"/>
            <w:sz w:val="22"/>
            <w:szCs w:val="22"/>
          </w:rPr>
          <w:tab/>
        </w:r>
      </w:ins>
      <w:ins w:id="3103" w:author="shalu.megotia" w:date="2022-04-28T10:05:37Z">
        <w:r>
          <w:rPr>
            <w:rStyle w:val="24"/>
            <w:rFonts w:cs="Arial" w:eastAsiaTheme="minorHAnsi"/>
            <w:b/>
            <w:bCs/>
            <w:caps/>
            <w:kern w:val="32"/>
          </w:rPr>
          <w:t>Annotation Notes</w:t>
        </w:r>
      </w:ins>
      <w:ins w:id="3104" w:author="shalu.megotia" w:date="2022-04-28T10:05:37Z">
        <w:r>
          <w:rPr/>
          <w:tab/>
        </w:r>
      </w:ins>
      <w:ins w:id="3105" w:author="shalu.megotia" w:date="2022-04-28T10:05:37Z">
        <w:r>
          <w:rPr/>
          <w:fldChar w:fldCharType="begin"/>
        </w:r>
      </w:ins>
      <w:ins w:id="3106" w:author="shalu.megotia" w:date="2022-04-28T10:05:37Z">
        <w:r>
          <w:rPr/>
          <w:instrText xml:space="preserve"> PAGEREF _Toc72191950 \h </w:instrText>
        </w:r>
      </w:ins>
      <w:ins w:id="3107" w:author="shalu.megotia" w:date="2022-04-28T10:05:37Z">
        <w:r>
          <w:rPr/>
          <w:fldChar w:fldCharType="separate"/>
        </w:r>
      </w:ins>
      <w:ins w:id="3108" w:author="shalu.megotia" w:date="2022-04-28T10:05:37Z">
        <w:r>
          <w:rPr/>
          <w:t>64</w:t>
        </w:r>
      </w:ins>
      <w:ins w:id="3109" w:author="shalu.megotia" w:date="2022-04-28T10:05:37Z">
        <w:r>
          <w:rPr/>
          <w:fldChar w:fldCharType="end"/>
        </w:r>
      </w:ins>
      <w:ins w:id="3110" w:author="shalu.megotia" w:date="2022-04-28T10:05:37Z">
        <w:r>
          <w:rPr/>
          <w:fldChar w:fldCharType="end"/>
        </w:r>
      </w:ins>
    </w:p>
    <w:p>
      <w:pPr>
        <w:pStyle w:val="29"/>
        <w:tabs>
          <w:tab w:val="left" w:pos="880"/>
          <w:tab w:val="right" w:leader="dot" w:pos="9016"/>
        </w:tabs>
        <w:rPr>
          <w:ins w:id="3111" w:author="shalu.megotia" w:date="2022-04-28T10:05:37Z"/>
          <w:rFonts w:asciiTheme="minorHAnsi" w:hAnsiTheme="minorHAnsi" w:eastAsiaTheme="minorEastAsia" w:cstheme="minorBidi"/>
          <w:smallCaps w:val="0"/>
          <w:sz w:val="22"/>
          <w:szCs w:val="22"/>
        </w:rPr>
      </w:pPr>
      <w:ins w:id="3112" w:author="shalu.megotia" w:date="2022-04-28T10:05:37Z">
        <w:r>
          <w:rPr/>
          <w:fldChar w:fldCharType="begin"/>
        </w:r>
      </w:ins>
      <w:ins w:id="3113" w:author="shalu.megotia" w:date="2022-04-28T10:05:37Z">
        <w:r>
          <w:rPr/>
          <w:instrText xml:space="preserve"> HYPERLINK \l "_Toc72191951" </w:instrText>
        </w:r>
      </w:ins>
      <w:ins w:id="3114" w:author="shalu.megotia" w:date="2022-04-28T10:05:37Z">
        <w:r>
          <w:rPr/>
          <w:fldChar w:fldCharType="separate"/>
        </w:r>
      </w:ins>
      <w:ins w:id="3115" w:author="shalu.megotia" w:date="2022-04-28T10:05:37Z">
        <w:r>
          <w:rPr>
            <w:rStyle w:val="24"/>
            <w:rFonts w:ascii="Calibri" w:hAnsi="Calibri" w:eastAsiaTheme="minorHAnsi"/>
            <w:b/>
            <w:bCs/>
            <w:caps/>
            <w:kern w:val="32"/>
          </w:rPr>
          <w:t>5.3</w:t>
        </w:r>
      </w:ins>
      <w:ins w:id="3116" w:author="shalu.megotia" w:date="2022-04-28T10:05:37Z">
        <w:r>
          <w:rPr>
            <w:rFonts w:asciiTheme="minorHAnsi" w:hAnsiTheme="minorHAnsi" w:eastAsiaTheme="minorEastAsia" w:cstheme="minorBidi"/>
            <w:smallCaps w:val="0"/>
            <w:sz w:val="22"/>
            <w:szCs w:val="22"/>
          </w:rPr>
          <w:tab/>
        </w:r>
      </w:ins>
      <w:ins w:id="3117" w:author="shalu.megotia" w:date="2022-04-28T10:05:37Z">
        <w:r>
          <w:rPr>
            <w:rStyle w:val="24"/>
            <w:rFonts w:cs="Arial" w:eastAsiaTheme="minorHAnsi"/>
            <w:b/>
            <w:bCs/>
            <w:caps/>
            <w:kern w:val="32"/>
          </w:rPr>
          <w:t>Reassign Functionality</w:t>
        </w:r>
      </w:ins>
      <w:ins w:id="3118" w:author="shalu.megotia" w:date="2022-04-28T10:05:37Z">
        <w:r>
          <w:rPr/>
          <w:tab/>
        </w:r>
      </w:ins>
      <w:ins w:id="3119" w:author="shalu.megotia" w:date="2022-04-28T10:05:37Z">
        <w:r>
          <w:rPr/>
          <w:fldChar w:fldCharType="begin"/>
        </w:r>
      </w:ins>
      <w:ins w:id="3120" w:author="shalu.megotia" w:date="2022-04-28T10:05:37Z">
        <w:r>
          <w:rPr/>
          <w:instrText xml:space="preserve"> PAGEREF _Toc72191951 \h </w:instrText>
        </w:r>
      </w:ins>
      <w:ins w:id="3121" w:author="shalu.megotia" w:date="2022-04-28T10:05:37Z">
        <w:r>
          <w:rPr/>
          <w:fldChar w:fldCharType="separate"/>
        </w:r>
      </w:ins>
      <w:ins w:id="3122" w:author="shalu.megotia" w:date="2022-04-28T10:05:37Z">
        <w:r>
          <w:rPr/>
          <w:t>65</w:t>
        </w:r>
      </w:ins>
      <w:ins w:id="3123" w:author="shalu.megotia" w:date="2022-04-28T10:05:37Z">
        <w:r>
          <w:rPr/>
          <w:fldChar w:fldCharType="end"/>
        </w:r>
      </w:ins>
      <w:ins w:id="3124" w:author="shalu.megotia" w:date="2022-04-28T10:05:37Z">
        <w:r>
          <w:rPr/>
          <w:fldChar w:fldCharType="end"/>
        </w:r>
      </w:ins>
    </w:p>
    <w:p>
      <w:pPr>
        <w:pStyle w:val="29"/>
        <w:tabs>
          <w:tab w:val="left" w:pos="880"/>
          <w:tab w:val="right" w:leader="dot" w:pos="9016"/>
        </w:tabs>
        <w:rPr>
          <w:ins w:id="3125" w:author="shalu.megotia" w:date="2022-04-28T10:05:37Z"/>
          <w:rFonts w:asciiTheme="minorHAnsi" w:hAnsiTheme="minorHAnsi" w:eastAsiaTheme="minorEastAsia" w:cstheme="minorBidi"/>
          <w:smallCaps w:val="0"/>
          <w:sz w:val="22"/>
          <w:szCs w:val="22"/>
        </w:rPr>
      </w:pPr>
      <w:ins w:id="3126" w:author="shalu.megotia" w:date="2022-04-28T10:05:37Z">
        <w:r>
          <w:rPr/>
          <w:fldChar w:fldCharType="begin"/>
        </w:r>
      </w:ins>
      <w:ins w:id="3127" w:author="shalu.megotia" w:date="2022-04-28T10:05:37Z">
        <w:r>
          <w:rPr/>
          <w:instrText xml:space="preserve"> HYPERLINK \l "_Toc72191952" </w:instrText>
        </w:r>
      </w:ins>
      <w:ins w:id="3128" w:author="shalu.megotia" w:date="2022-04-28T10:05:37Z">
        <w:r>
          <w:rPr/>
          <w:fldChar w:fldCharType="separate"/>
        </w:r>
      </w:ins>
      <w:ins w:id="3129" w:author="shalu.megotia" w:date="2022-04-28T10:05:37Z">
        <w:r>
          <w:rPr>
            <w:rStyle w:val="24"/>
            <w:rFonts w:ascii="Calibri" w:hAnsi="Calibri" w:eastAsiaTheme="minorHAnsi"/>
            <w:b/>
            <w:bCs/>
            <w:caps/>
            <w:kern w:val="32"/>
          </w:rPr>
          <w:t>5.4</w:t>
        </w:r>
      </w:ins>
      <w:ins w:id="3130" w:author="shalu.megotia" w:date="2022-04-28T10:05:37Z">
        <w:r>
          <w:rPr>
            <w:rFonts w:asciiTheme="minorHAnsi" w:hAnsiTheme="minorHAnsi" w:eastAsiaTheme="minorEastAsia" w:cstheme="minorBidi"/>
            <w:smallCaps w:val="0"/>
            <w:sz w:val="22"/>
            <w:szCs w:val="22"/>
          </w:rPr>
          <w:tab/>
        </w:r>
      </w:ins>
      <w:ins w:id="3131" w:author="shalu.megotia" w:date="2022-04-28T10:05:37Z">
        <w:r>
          <w:rPr>
            <w:rStyle w:val="24"/>
            <w:rFonts w:cs="Arial" w:eastAsiaTheme="minorHAnsi"/>
            <w:b/>
            <w:bCs/>
            <w:caps/>
            <w:kern w:val="32"/>
          </w:rPr>
          <w:t>Subsequent Disbursement</w:t>
        </w:r>
      </w:ins>
      <w:ins w:id="3132" w:author="shalu.megotia" w:date="2022-04-28T10:05:37Z">
        <w:r>
          <w:rPr/>
          <w:tab/>
        </w:r>
      </w:ins>
      <w:ins w:id="3133" w:author="shalu.megotia" w:date="2022-04-28T10:05:37Z">
        <w:r>
          <w:rPr/>
          <w:fldChar w:fldCharType="begin"/>
        </w:r>
      </w:ins>
      <w:ins w:id="3134" w:author="shalu.megotia" w:date="2022-04-28T10:05:37Z">
        <w:r>
          <w:rPr/>
          <w:instrText xml:space="preserve"> PAGEREF _Toc72191952 \h </w:instrText>
        </w:r>
      </w:ins>
      <w:ins w:id="3135" w:author="shalu.megotia" w:date="2022-04-28T10:05:37Z">
        <w:r>
          <w:rPr/>
          <w:fldChar w:fldCharType="separate"/>
        </w:r>
      </w:ins>
      <w:ins w:id="3136" w:author="shalu.megotia" w:date="2022-04-28T10:05:37Z">
        <w:r>
          <w:rPr/>
          <w:t>65</w:t>
        </w:r>
      </w:ins>
      <w:ins w:id="3137" w:author="shalu.megotia" w:date="2022-04-28T10:05:37Z">
        <w:r>
          <w:rPr/>
          <w:fldChar w:fldCharType="end"/>
        </w:r>
      </w:ins>
      <w:ins w:id="3138" w:author="shalu.megotia" w:date="2022-04-28T10:05:37Z">
        <w:r>
          <w:rPr/>
          <w:fldChar w:fldCharType="end"/>
        </w:r>
      </w:ins>
    </w:p>
    <w:p>
      <w:pPr>
        <w:pStyle w:val="30"/>
        <w:tabs>
          <w:tab w:val="left" w:pos="1100"/>
          <w:tab w:val="right" w:leader="dot" w:pos="9016"/>
        </w:tabs>
        <w:rPr>
          <w:ins w:id="3139" w:author="shalu.megotia" w:date="2022-04-28T10:05:37Z"/>
          <w:rFonts w:asciiTheme="minorHAnsi" w:hAnsiTheme="minorHAnsi" w:eastAsiaTheme="minorEastAsia" w:cstheme="minorBidi"/>
          <w:i w:val="0"/>
          <w:iCs w:val="0"/>
          <w:sz w:val="22"/>
          <w:szCs w:val="22"/>
        </w:rPr>
      </w:pPr>
      <w:ins w:id="3140" w:author="shalu.megotia" w:date="2022-04-28T10:05:37Z">
        <w:r>
          <w:rPr/>
          <w:fldChar w:fldCharType="begin"/>
        </w:r>
      </w:ins>
      <w:ins w:id="3141" w:author="shalu.megotia" w:date="2022-04-28T10:05:37Z">
        <w:r>
          <w:rPr/>
          <w:instrText xml:space="preserve"> HYPERLINK \l "_Toc72191953" </w:instrText>
        </w:r>
      </w:ins>
      <w:ins w:id="3142" w:author="shalu.megotia" w:date="2022-04-28T10:05:37Z">
        <w:r>
          <w:rPr/>
          <w:fldChar w:fldCharType="separate"/>
        </w:r>
      </w:ins>
      <w:ins w:id="3143" w:author="shalu.megotia" w:date="2022-04-28T10:05:37Z">
        <w:r>
          <w:rPr>
            <w:rStyle w:val="24"/>
            <w:rFonts w:ascii="Calibri" w:hAnsi="Calibri"/>
            <w:b/>
            <w:bCs/>
          </w:rPr>
          <w:t>5.1.1</w:t>
        </w:r>
      </w:ins>
      <w:ins w:id="3144" w:author="shalu.megotia" w:date="2022-04-28T10:05:37Z">
        <w:r>
          <w:rPr>
            <w:rFonts w:asciiTheme="minorHAnsi" w:hAnsiTheme="minorHAnsi" w:eastAsiaTheme="minorEastAsia" w:cstheme="minorBidi"/>
            <w:i w:val="0"/>
            <w:iCs w:val="0"/>
            <w:sz w:val="22"/>
            <w:szCs w:val="22"/>
          </w:rPr>
          <w:tab/>
        </w:r>
      </w:ins>
      <w:ins w:id="3145" w:author="shalu.megotia" w:date="2022-04-28T10:05:37Z">
        <w:r>
          <w:rPr>
            <w:rStyle w:val="24"/>
            <w:rFonts w:cstheme="minorHAnsi"/>
            <w:b/>
            <w:bCs/>
          </w:rPr>
          <w:t>Subsequent Disbursement Initiation</w:t>
        </w:r>
      </w:ins>
      <w:ins w:id="3146" w:author="shalu.megotia" w:date="2022-04-28T10:05:37Z">
        <w:r>
          <w:rPr/>
          <w:tab/>
        </w:r>
      </w:ins>
      <w:ins w:id="3147" w:author="shalu.megotia" w:date="2022-04-28T10:05:37Z">
        <w:r>
          <w:rPr/>
          <w:fldChar w:fldCharType="begin"/>
        </w:r>
      </w:ins>
      <w:ins w:id="3148" w:author="shalu.megotia" w:date="2022-04-28T10:05:37Z">
        <w:r>
          <w:rPr/>
          <w:instrText xml:space="preserve"> PAGEREF _Toc72191953 \h </w:instrText>
        </w:r>
      </w:ins>
      <w:ins w:id="3149" w:author="shalu.megotia" w:date="2022-04-28T10:05:37Z">
        <w:r>
          <w:rPr/>
          <w:fldChar w:fldCharType="separate"/>
        </w:r>
      </w:ins>
      <w:ins w:id="3150" w:author="shalu.megotia" w:date="2022-04-28T10:05:37Z">
        <w:r>
          <w:rPr/>
          <w:t>66</w:t>
        </w:r>
      </w:ins>
      <w:ins w:id="3151" w:author="shalu.megotia" w:date="2022-04-28T10:05:37Z">
        <w:r>
          <w:rPr/>
          <w:fldChar w:fldCharType="end"/>
        </w:r>
      </w:ins>
      <w:ins w:id="3152" w:author="shalu.megotia" w:date="2022-04-28T10:05:37Z">
        <w:r>
          <w:rPr/>
          <w:fldChar w:fldCharType="end"/>
        </w:r>
      </w:ins>
    </w:p>
    <w:p>
      <w:pPr>
        <w:pStyle w:val="30"/>
        <w:tabs>
          <w:tab w:val="left" w:pos="1100"/>
          <w:tab w:val="right" w:leader="dot" w:pos="9016"/>
        </w:tabs>
        <w:rPr>
          <w:ins w:id="3153" w:author="shalu.megotia" w:date="2022-04-28T10:05:37Z"/>
          <w:rFonts w:asciiTheme="minorHAnsi" w:hAnsiTheme="minorHAnsi" w:eastAsiaTheme="minorEastAsia" w:cstheme="minorBidi"/>
          <w:i w:val="0"/>
          <w:iCs w:val="0"/>
          <w:sz w:val="22"/>
          <w:szCs w:val="22"/>
        </w:rPr>
      </w:pPr>
      <w:ins w:id="3154" w:author="shalu.megotia" w:date="2022-04-28T10:05:37Z">
        <w:r>
          <w:rPr/>
          <w:fldChar w:fldCharType="begin"/>
        </w:r>
      </w:ins>
      <w:ins w:id="3155" w:author="shalu.megotia" w:date="2022-04-28T10:05:37Z">
        <w:r>
          <w:rPr/>
          <w:instrText xml:space="preserve"> HYPERLINK \l "_Toc72191954" </w:instrText>
        </w:r>
      </w:ins>
      <w:ins w:id="3156" w:author="shalu.megotia" w:date="2022-04-28T10:05:37Z">
        <w:r>
          <w:rPr/>
          <w:fldChar w:fldCharType="separate"/>
        </w:r>
      </w:ins>
      <w:ins w:id="3157" w:author="shalu.megotia" w:date="2022-04-28T10:05:37Z">
        <w:r>
          <w:rPr>
            <w:rStyle w:val="24"/>
            <w:rFonts w:ascii="Calibri" w:hAnsi="Calibri"/>
            <w:b/>
            <w:bCs/>
          </w:rPr>
          <w:t>5.1.2</w:t>
        </w:r>
      </w:ins>
      <w:ins w:id="3158" w:author="shalu.megotia" w:date="2022-04-28T10:05:37Z">
        <w:r>
          <w:rPr>
            <w:rFonts w:asciiTheme="minorHAnsi" w:hAnsiTheme="minorHAnsi" w:eastAsiaTheme="minorEastAsia" w:cstheme="minorBidi"/>
            <w:i w:val="0"/>
            <w:iCs w:val="0"/>
            <w:sz w:val="22"/>
            <w:szCs w:val="22"/>
          </w:rPr>
          <w:tab/>
        </w:r>
      </w:ins>
      <w:ins w:id="3159" w:author="shalu.megotia" w:date="2022-04-28T10:05:37Z">
        <w:r>
          <w:rPr>
            <w:rStyle w:val="24"/>
            <w:rFonts w:cstheme="minorHAnsi"/>
            <w:b/>
            <w:bCs/>
          </w:rPr>
          <w:t>Document Receipt</w:t>
        </w:r>
      </w:ins>
      <w:ins w:id="3160" w:author="shalu.megotia" w:date="2022-04-28T10:05:37Z">
        <w:r>
          <w:rPr/>
          <w:tab/>
        </w:r>
      </w:ins>
      <w:ins w:id="3161" w:author="shalu.megotia" w:date="2022-04-28T10:05:37Z">
        <w:r>
          <w:rPr/>
          <w:fldChar w:fldCharType="begin"/>
        </w:r>
      </w:ins>
      <w:ins w:id="3162" w:author="shalu.megotia" w:date="2022-04-28T10:05:37Z">
        <w:r>
          <w:rPr/>
          <w:instrText xml:space="preserve"> PAGEREF _Toc72191954 \h </w:instrText>
        </w:r>
      </w:ins>
      <w:ins w:id="3163" w:author="shalu.megotia" w:date="2022-04-28T10:05:37Z">
        <w:r>
          <w:rPr/>
          <w:fldChar w:fldCharType="separate"/>
        </w:r>
      </w:ins>
      <w:ins w:id="3164" w:author="shalu.megotia" w:date="2022-04-28T10:05:37Z">
        <w:r>
          <w:rPr/>
          <w:t>67</w:t>
        </w:r>
      </w:ins>
      <w:ins w:id="3165" w:author="shalu.megotia" w:date="2022-04-28T10:05:37Z">
        <w:r>
          <w:rPr/>
          <w:fldChar w:fldCharType="end"/>
        </w:r>
      </w:ins>
      <w:ins w:id="3166" w:author="shalu.megotia" w:date="2022-04-28T10:05:37Z">
        <w:r>
          <w:rPr/>
          <w:fldChar w:fldCharType="end"/>
        </w:r>
      </w:ins>
    </w:p>
    <w:p>
      <w:pPr>
        <w:pStyle w:val="30"/>
        <w:tabs>
          <w:tab w:val="left" w:pos="1100"/>
          <w:tab w:val="right" w:leader="dot" w:pos="9016"/>
        </w:tabs>
        <w:rPr>
          <w:ins w:id="3167" w:author="shalu.megotia" w:date="2022-04-28T10:05:37Z"/>
          <w:rFonts w:asciiTheme="minorHAnsi" w:hAnsiTheme="minorHAnsi" w:eastAsiaTheme="minorEastAsia" w:cstheme="minorBidi"/>
          <w:i w:val="0"/>
          <w:iCs w:val="0"/>
          <w:sz w:val="22"/>
          <w:szCs w:val="22"/>
        </w:rPr>
      </w:pPr>
      <w:ins w:id="3168" w:author="shalu.megotia" w:date="2022-04-28T10:05:37Z">
        <w:r>
          <w:rPr/>
          <w:fldChar w:fldCharType="begin"/>
        </w:r>
      </w:ins>
      <w:ins w:id="3169" w:author="shalu.megotia" w:date="2022-04-28T10:05:37Z">
        <w:r>
          <w:rPr/>
          <w:instrText xml:space="preserve"> HYPERLINK \l "_Toc72191955" </w:instrText>
        </w:r>
      </w:ins>
      <w:ins w:id="3170" w:author="shalu.megotia" w:date="2022-04-28T10:05:37Z">
        <w:r>
          <w:rPr/>
          <w:fldChar w:fldCharType="separate"/>
        </w:r>
      </w:ins>
      <w:ins w:id="3171" w:author="shalu.megotia" w:date="2022-04-28T10:05:37Z">
        <w:r>
          <w:rPr>
            <w:rStyle w:val="24"/>
            <w:rFonts w:ascii="Calibri" w:hAnsi="Calibri"/>
            <w:b/>
            <w:bCs/>
          </w:rPr>
          <w:t>5.1.3</w:t>
        </w:r>
      </w:ins>
      <w:ins w:id="3172" w:author="shalu.megotia" w:date="2022-04-28T10:05:37Z">
        <w:r>
          <w:rPr>
            <w:rFonts w:asciiTheme="minorHAnsi" w:hAnsiTheme="minorHAnsi" w:eastAsiaTheme="minorEastAsia" w:cstheme="minorBidi"/>
            <w:i w:val="0"/>
            <w:iCs w:val="0"/>
            <w:sz w:val="22"/>
            <w:szCs w:val="22"/>
          </w:rPr>
          <w:tab/>
        </w:r>
      </w:ins>
      <w:ins w:id="3173" w:author="shalu.megotia" w:date="2022-04-28T10:05:37Z">
        <w:r>
          <w:rPr>
            <w:rStyle w:val="24"/>
            <w:rFonts w:cstheme="minorHAnsi"/>
            <w:b/>
            <w:bCs/>
          </w:rPr>
          <w:t>Covenant Fulfillment</w:t>
        </w:r>
      </w:ins>
      <w:ins w:id="3174" w:author="shalu.megotia" w:date="2022-04-28T10:05:37Z">
        <w:r>
          <w:rPr/>
          <w:tab/>
        </w:r>
      </w:ins>
      <w:ins w:id="3175" w:author="shalu.megotia" w:date="2022-04-28T10:05:37Z">
        <w:r>
          <w:rPr/>
          <w:fldChar w:fldCharType="begin"/>
        </w:r>
      </w:ins>
      <w:ins w:id="3176" w:author="shalu.megotia" w:date="2022-04-28T10:05:37Z">
        <w:r>
          <w:rPr/>
          <w:instrText xml:space="preserve"> PAGEREF _Toc72191955 \h </w:instrText>
        </w:r>
      </w:ins>
      <w:ins w:id="3177" w:author="shalu.megotia" w:date="2022-04-28T10:05:37Z">
        <w:r>
          <w:rPr/>
          <w:fldChar w:fldCharType="separate"/>
        </w:r>
      </w:ins>
      <w:ins w:id="3178" w:author="shalu.megotia" w:date="2022-04-28T10:05:37Z">
        <w:r>
          <w:rPr/>
          <w:t>68</w:t>
        </w:r>
      </w:ins>
      <w:ins w:id="3179" w:author="shalu.megotia" w:date="2022-04-28T10:05:37Z">
        <w:r>
          <w:rPr/>
          <w:fldChar w:fldCharType="end"/>
        </w:r>
      </w:ins>
      <w:ins w:id="3180" w:author="shalu.megotia" w:date="2022-04-28T10:05:37Z">
        <w:r>
          <w:rPr/>
          <w:fldChar w:fldCharType="end"/>
        </w:r>
      </w:ins>
    </w:p>
    <w:p>
      <w:pPr>
        <w:pStyle w:val="30"/>
        <w:tabs>
          <w:tab w:val="left" w:pos="1100"/>
          <w:tab w:val="right" w:leader="dot" w:pos="9016"/>
        </w:tabs>
        <w:rPr>
          <w:ins w:id="3181" w:author="shalu.megotia" w:date="2022-04-28T10:05:37Z"/>
          <w:rFonts w:asciiTheme="minorHAnsi" w:hAnsiTheme="minorHAnsi" w:eastAsiaTheme="minorEastAsia" w:cstheme="minorBidi"/>
          <w:i w:val="0"/>
          <w:iCs w:val="0"/>
          <w:sz w:val="22"/>
          <w:szCs w:val="22"/>
        </w:rPr>
      </w:pPr>
      <w:ins w:id="3182" w:author="shalu.megotia" w:date="2022-04-28T10:05:37Z">
        <w:r>
          <w:rPr/>
          <w:fldChar w:fldCharType="begin"/>
        </w:r>
      </w:ins>
      <w:ins w:id="3183" w:author="shalu.megotia" w:date="2022-04-28T10:05:37Z">
        <w:r>
          <w:rPr/>
          <w:instrText xml:space="preserve"> HYPERLINK \l "_Toc72191956" </w:instrText>
        </w:r>
      </w:ins>
      <w:ins w:id="3184" w:author="shalu.megotia" w:date="2022-04-28T10:05:37Z">
        <w:r>
          <w:rPr/>
          <w:fldChar w:fldCharType="separate"/>
        </w:r>
      </w:ins>
      <w:ins w:id="3185" w:author="shalu.megotia" w:date="2022-04-28T10:05:37Z">
        <w:r>
          <w:rPr>
            <w:rStyle w:val="24"/>
            <w:rFonts w:ascii="Calibri" w:hAnsi="Calibri"/>
            <w:b/>
            <w:bCs/>
          </w:rPr>
          <w:t>5.1.4</w:t>
        </w:r>
      </w:ins>
      <w:ins w:id="3186" w:author="shalu.megotia" w:date="2022-04-28T10:05:37Z">
        <w:r>
          <w:rPr>
            <w:rFonts w:asciiTheme="minorHAnsi" w:hAnsiTheme="minorHAnsi" w:eastAsiaTheme="minorEastAsia" w:cstheme="minorBidi"/>
            <w:i w:val="0"/>
            <w:iCs w:val="0"/>
            <w:sz w:val="22"/>
            <w:szCs w:val="22"/>
          </w:rPr>
          <w:tab/>
        </w:r>
      </w:ins>
      <w:ins w:id="3187" w:author="shalu.megotia" w:date="2022-04-28T10:05:37Z">
        <w:r>
          <w:rPr>
            <w:rStyle w:val="24"/>
            <w:rFonts w:cstheme="minorHAnsi"/>
            <w:b/>
            <w:bCs/>
          </w:rPr>
          <w:t>Subsequent Disbursement Template Generation</w:t>
        </w:r>
      </w:ins>
      <w:ins w:id="3188" w:author="shalu.megotia" w:date="2022-04-28T10:05:37Z">
        <w:r>
          <w:rPr/>
          <w:tab/>
        </w:r>
      </w:ins>
      <w:ins w:id="3189" w:author="shalu.megotia" w:date="2022-04-28T10:05:37Z">
        <w:r>
          <w:rPr/>
          <w:fldChar w:fldCharType="begin"/>
        </w:r>
      </w:ins>
      <w:ins w:id="3190" w:author="shalu.megotia" w:date="2022-04-28T10:05:37Z">
        <w:r>
          <w:rPr/>
          <w:instrText xml:space="preserve"> PAGEREF _Toc72191956 \h </w:instrText>
        </w:r>
      </w:ins>
      <w:ins w:id="3191" w:author="shalu.megotia" w:date="2022-04-28T10:05:37Z">
        <w:r>
          <w:rPr/>
          <w:fldChar w:fldCharType="separate"/>
        </w:r>
      </w:ins>
      <w:ins w:id="3192" w:author="shalu.megotia" w:date="2022-04-28T10:05:37Z">
        <w:r>
          <w:rPr/>
          <w:t>68</w:t>
        </w:r>
      </w:ins>
      <w:ins w:id="3193" w:author="shalu.megotia" w:date="2022-04-28T10:05:37Z">
        <w:r>
          <w:rPr/>
          <w:fldChar w:fldCharType="end"/>
        </w:r>
      </w:ins>
      <w:ins w:id="3194" w:author="shalu.megotia" w:date="2022-04-28T10:05:37Z">
        <w:r>
          <w:rPr/>
          <w:fldChar w:fldCharType="end"/>
        </w:r>
      </w:ins>
    </w:p>
    <w:p>
      <w:pPr>
        <w:pStyle w:val="29"/>
        <w:tabs>
          <w:tab w:val="left" w:pos="880"/>
          <w:tab w:val="right" w:leader="dot" w:pos="9016"/>
        </w:tabs>
        <w:rPr>
          <w:ins w:id="3195" w:author="shalu.megotia" w:date="2022-04-28T10:05:37Z"/>
          <w:rFonts w:asciiTheme="minorHAnsi" w:hAnsiTheme="minorHAnsi" w:eastAsiaTheme="minorEastAsia" w:cstheme="minorBidi"/>
          <w:smallCaps w:val="0"/>
          <w:sz w:val="22"/>
          <w:szCs w:val="22"/>
        </w:rPr>
      </w:pPr>
      <w:ins w:id="3196" w:author="shalu.megotia" w:date="2022-04-28T10:05:37Z">
        <w:r>
          <w:rPr/>
          <w:fldChar w:fldCharType="begin"/>
        </w:r>
      </w:ins>
      <w:ins w:id="3197" w:author="shalu.megotia" w:date="2022-04-28T10:05:37Z">
        <w:r>
          <w:rPr/>
          <w:instrText xml:space="preserve"> HYPERLINK \l "_Toc72191957" </w:instrText>
        </w:r>
      </w:ins>
      <w:ins w:id="3198" w:author="shalu.megotia" w:date="2022-04-28T10:05:37Z">
        <w:r>
          <w:rPr/>
          <w:fldChar w:fldCharType="separate"/>
        </w:r>
      </w:ins>
      <w:ins w:id="3199" w:author="shalu.megotia" w:date="2022-04-28T10:05:37Z">
        <w:r>
          <w:rPr>
            <w:rStyle w:val="24"/>
            <w:rFonts w:ascii="Calibri" w:hAnsi="Calibri" w:eastAsiaTheme="minorHAnsi"/>
            <w:b/>
            <w:bCs/>
            <w:caps/>
            <w:kern w:val="32"/>
          </w:rPr>
          <w:t>5.5</w:t>
        </w:r>
      </w:ins>
      <w:ins w:id="3200" w:author="shalu.megotia" w:date="2022-04-28T10:05:37Z">
        <w:r>
          <w:rPr>
            <w:rFonts w:asciiTheme="minorHAnsi" w:hAnsiTheme="minorHAnsi" w:eastAsiaTheme="minorEastAsia" w:cstheme="minorBidi"/>
            <w:smallCaps w:val="0"/>
            <w:sz w:val="22"/>
            <w:szCs w:val="22"/>
          </w:rPr>
          <w:tab/>
        </w:r>
      </w:ins>
      <w:ins w:id="3201" w:author="shalu.megotia" w:date="2022-04-28T10:05:37Z">
        <w:r>
          <w:rPr>
            <w:rStyle w:val="24"/>
            <w:rFonts w:cs="Arial" w:eastAsiaTheme="minorHAnsi"/>
            <w:b/>
            <w:bCs/>
            <w:caps/>
            <w:kern w:val="32"/>
          </w:rPr>
          <w:t>Post Disbursement Covenant Fulfillment</w:t>
        </w:r>
      </w:ins>
      <w:ins w:id="3202" w:author="shalu.megotia" w:date="2022-04-28T10:05:37Z">
        <w:r>
          <w:rPr/>
          <w:tab/>
        </w:r>
      </w:ins>
      <w:ins w:id="3203" w:author="shalu.megotia" w:date="2022-04-28T10:05:37Z">
        <w:r>
          <w:rPr/>
          <w:fldChar w:fldCharType="begin"/>
        </w:r>
      </w:ins>
      <w:ins w:id="3204" w:author="shalu.megotia" w:date="2022-04-28T10:05:37Z">
        <w:r>
          <w:rPr/>
          <w:instrText xml:space="preserve"> PAGEREF _Toc72191957 \h </w:instrText>
        </w:r>
      </w:ins>
      <w:ins w:id="3205" w:author="shalu.megotia" w:date="2022-04-28T10:05:37Z">
        <w:r>
          <w:rPr/>
          <w:fldChar w:fldCharType="separate"/>
        </w:r>
      </w:ins>
      <w:ins w:id="3206" w:author="shalu.megotia" w:date="2022-04-28T10:05:37Z">
        <w:r>
          <w:rPr/>
          <w:t>69</w:t>
        </w:r>
      </w:ins>
      <w:ins w:id="3207" w:author="shalu.megotia" w:date="2022-04-28T10:05:37Z">
        <w:r>
          <w:rPr/>
          <w:fldChar w:fldCharType="end"/>
        </w:r>
      </w:ins>
      <w:ins w:id="3208" w:author="shalu.megotia" w:date="2022-04-28T10:05:37Z">
        <w:r>
          <w:rPr/>
          <w:fldChar w:fldCharType="end"/>
        </w:r>
      </w:ins>
    </w:p>
    <w:p>
      <w:pPr>
        <w:pStyle w:val="29"/>
        <w:tabs>
          <w:tab w:val="left" w:pos="880"/>
          <w:tab w:val="right" w:leader="dot" w:pos="9016"/>
        </w:tabs>
        <w:rPr>
          <w:ins w:id="3209" w:author="shalu.megotia" w:date="2022-04-28T10:05:37Z"/>
          <w:rFonts w:asciiTheme="minorHAnsi" w:hAnsiTheme="minorHAnsi" w:eastAsiaTheme="minorEastAsia" w:cstheme="minorBidi"/>
          <w:smallCaps w:val="0"/>
          <w:sz w:val="22"/>
          <w:szCs w:val="22"/>
        </w:rPr>
      </w:pPr>
      <w:ins w:id="3210" w:author="shalu.megotia" w:date="2022-04-28T10:05:37Z">
        <w:r>
          <w:rPr/>
          <w:fldChar w:fldCharType="begin"/>
        </w:r>
      </w:ins>
      <w:ins w:id="3211" w:author="shalu.megotia" w:date="2022-04-28T10:05:37Z">
        <w:r>
          <w:rPr/>
          <w:instrText xml:space="preserve"> HYPERLINK \l "_Toc72191958" </w:instrText>
        </w:r>
      </w:ins>
      <w:ins w:id="3212" w:author="shalu.megotia" w:date="2022-04-28T10:05:37Z">
        <w:r>
          <w:rPr/>
          <w:fldChar w:fldCharType="separate"/>
        </w:r>
      </w:ins>
      <w:ins w:id="3213" w:author="shalu.megotia" w:date="2022-04-28T10:05:37Z">
        <w:r>
          <w:rPr>
            <w:rStyle w:val="24"/>
            <w:rFonts w:cs="Arial" w:eastAsiaTheme="minorHAnsi"/>
            <w:b/>
            <w:bCs/>
            <w:caps/>
            <w:kern w:val="32"/>
          </w:rPr>
          <w:t>5.5</w:t>
        </w:r>
      </w:ins>
      <w:ins w:id="3214" w:author="shalu.megotia" w:date="2022-04-28T10:05:37Z">
        <w:r>
          <w:rPr>
            <w:rFonts w:asciiTheme="minorHAnsi" w:hAnsiTheme="minorHAnsi" w:eastAsiaTheme="minorEastAsia" w:cstheme="minorBidi"/>
            <w:smallCaps w:val="0"/>
            <w:sz w:val="22"/>
            <w:szCs w:val="22"/>
          </w:rPr>
          <w:tab/>
        </w:r>
      </w:ins>
      <w:ins w:id="3215" w:author="shalu.megotia" w:date="2022-04-28T10:05:37Z">
        <w:r>
          <w:rPr>
            <w:rStyle w:val="24"/>
            <w:rFonts w:cs="Arial" w:eastAsiaTheme="minorHAnsi"/>
            <w:b/>
            <w:bCs/>
            <w:caps/>
            <w:kern w:val="32"/>
          </w:rPr>
          <w:t>Rejection Events</w:t>
        </w:r>
      </w:ins>
      <w:ins w:id="3216" w:author="shalu.megotia" w:date="2022-04-28T10:05:37Z">
        <w:r>
          <w:rPr/>
          <w:tab/>
        </w:r>
      </w:ins>
      <w:ins w:id="3217" w:author="shalu.megotia" w:date="2022-04-28T10:05:37Z">
        <w:r>
          <w:rPr/>
          <w:fldChar w:fldCharType="begin"/>
        </w:r>
      </w:ins>
      <w:ins w:id="3218" w:author="shalu.megotia" w:date="2022-04-28T10:05:37Z">
        <w:r>
          <w:rPr/>
          <w:instrText xml:space="preserve"> PAGEREF _Toc72191958 \h </w:instrText>
        </w:r>
      </w:ins>
      <w:ins w:id="3219" w:author="shalu.megotia" w:date="2022-04-28T10:05:37Z">
        <w:r>
          <w:rPr/>
          <w:fldChar w:fldCharType="separate"/>
        </w:r>
      </w:ins>
      <w:ins w:id="3220" w:author="shalu.megotia" w:date="2022-04-28T10:05:37Z">
        <w:r>
          <w:rPr/>
          <w:t>70</w:t>
        </w:r>
      </w:ins>
      <w:ins w:id="3221" w:author="shalu.megotia" w:date="2022-04-28T10:05:37Z">
        <w:r>
          <w:rPr/>
          <w:fldChar w:fldCharType="end"/>
        </w:r>
      </w:ins>
      <w:ins w:id="3222" w:author="shalu.megotia" w:date="2022-04-28T10:05:37Z">
        <w:r>
          <w:rPr/>
          <w:fldChar w:fldCharType="end"/>
        </w:r>
      </w:ins>
    </w:p>
    <w:p>
      <w:pPr>
        <w:pStyle w:val="29"/>
        <w:tabs>
          <w:tab w:val="left" w:pos="880"/>
          <w:tab w:val="right" w:leader="dot" w:pos="9016"/>
        </w:tabs>
        <w:rPr>
          <w:ins w:id="3223" w:author="shalu.megotia" w:date="2022-04-28T10:05:37Z"/>
          <w:rFonts w:asciiTheme="minorHAnsi" w:hAnsiTheme="minorHAnsi" w:eastAsiaTheme="minorEastAsia" w:cstheme="minorBidi"/>
          <w:smallCaps w:val="0"/>
          <w:sz w:val="22"/>
          <w:szCs w:val="22"/>
        </w:rPr>
      </w:pPr>
      <w:ins w:id="3224" w:author="shalu.megotia" w:date="2022-04-28T10:05:37Z">
        <w:r>
          <w:rPr/>
          <w:fldChar w:fldCharType="begin"/>
        </w:r>
      </w:ins>
      <w:ins w:id="3225" w:author="shalu.megotia" w:date="2022-04-28T10:05:37Z">
        <w:r>
          <w:rPr/>
          <w:instrText xml:space="preserve"> HYPERLINK \l "_Toc72191959" </w:instrText>
        </w:r>
      </w:ins>
      <w:ins w:id="3226" w:author="shalu.megotia" w:date="2022-04-28T10:05:37Z">
        <w:r>
          <w:rPr/>
          <w:fldChar w:fldCharType="separate"/>
        </w:r>
      </w:ins>
      <w:ins w:id="3227" w:author="shalu.megotia" w:date="2022-04-28T10:05:37Z">
        <w:r>
          <w:rPr>
            <w:rStyle w:val="24"/>
            <w:rFonts w:ascii="Calibri" w:hAnsi="Calibri" w:eastAsiaTheme="minorHAnsi"/>
            <w:b/>
            <w:bCs/>
            <w:caps/>
            <w:kern w:val="32"/>
          </w:rPr>
          <w:t>5.6</w:t>
        </w:r>
      </w:ins>
      <w:ins w:id="3228" w:author="shalu.megotia" w:date="2022-04-28T10:05:37Z">
        <w:r>
          <w:rPr>
            <w:rFonts w:asciiTheme="minorHAnsi" w:hAnsiTheme="minorHAnsi" w:eastAsiaTheme="minorEastAsia" w:cstheme="minorBidi"/>
            <w:smallCaps w:val="0"/>
            <w:sz w:val="22"/>
            <w:szCs w:val="22"/>
          </w:rPr>
          <w:tab/>
        </w:r>
      </w:ins>
      <w:ins w:id="3229" w:author="shalu.megotia" w:date="2022-04-28T10:05:37Z">
        <w:r>
          <w:rPr>
            <w:rStyle w:val="24"/>
            <w:rFonts w:cs="Arial" w:eastAsiaTheme="minorHAnsi"/>
            <w:b/>
            <w:bCs/>
            <w:caps/>
            <w:kern w:val="32"/>
          </w:rPr>
          <w:t>Reject Review</w:t>
        </w:r>
      </w:ins>
      <w:ins w:id="3230" w:author="shalu.megotia" w:date="2022-04-28T10:05:37Z">
        <w:r>
          <w:rPr/>
          <w:tab/>
        </w:r>
      </w:ins>
      <w:ins w:id="3231" w:author="shalu.megotia" w:date="2022-04-28T10:05:37Z">
        <w:r>
          <w:rPr/>
          <w:fldChar w:fldCharType="begin"/>
        </w:r>
      </w:ins>
      <w:ins w:id="3232" w:author="shalu.megotia" w:date="2022-04-28T10:05:37Z">
        <w:r>
          <w:rPr/>
          <w:instrText xml:space="preserve"> PAGEREF _Toc72191959 \h </w:instrText>
        </w:r>
      </w:ins>
      <w:ins w:id="3233" w:author="shalu.megotia" w:date="2022-04-28T10:05:37Z">
        <w:r>
          <w:rPr/>
          <w:fldChar w:fldCharType="separate"/>
        </w:r>
      </w:ins>
      <w:ins w:id="3234" w:author="shalu.megotia" w:date="2022-04-28T10:05:37Z">
        <w:r>
          <w:rPr/>
          <w:t>71</w:t>
        </w:r>
      </w:ins>
      <w:ins w:id="3235" w:author="shalu.megotia" w:date="2022-04-28T10:05:37Z">
        <w:r>
          <w:rPr/>
          <w:fldChar w:fldCharType="end"/>
        </w:r>
      </w:ins>
      <w:ins w:id="3236" w:author="shalu.megotia" w:date="2022-04-28T10:05:37Z">
        <w:r>
          <w:rPr/>
          <w:fldChar w:fldCharType="end"/>
        </w:r>
      </w:ins>
    </w:p>
    <w:p>
      <w:pPr>
        <w:pStyle w:val="28"/>
        <w:tabs>
          <w:tab w:val="left" w:pos="400"/>
        </w:tabs>
        <w:rPr>
          <w:ins w:id="3237" w:author="shalu.megotia" w:date="2022-04-28T10:05:37Z"/>
          <w:rFonts w:asciiTheme="minorHAnsi" w:hAnsiTheme="minorHAnsi" w:eastAsiaTheme="minorEastAsia" w:cstheme="minorBidi"/>
          <w:b w:val="0"/>
          <w:bCs w:val="0"/>
          <w:caps w:val="0"/>
          <w:sz w:val="22"/>
          <w:szCs w:val="22"/>
        </w:rPr>
      </w:pPr>
      <w:ins w:id="3238" w:author="shalu.megotia" w:date="2022-04-28T10:05:37Z">
        <w:r>
          <w:rPr/>
          <w:fldChar w:fldCharType="begin"/>
        </w:r>
      </w:ins>
      <w:ins w:id="3239" w:author="shalu.megotia" w:date="2022-04-28T10:05:37Z">
        <w:r>
          <w:rPr/>
          <w:instrText xml:space="preserve"> HYPERLINK \l "_Toc72191960" </w:instrText>
        </w:r>
      </w:ins>
      <w:ins w:id="3240" w:author="shalu.megotia" w:date="2022-04-28T10:05:37Z">
        <w:r>
          <w:rPr/>
          <w:fldChar w:fldCharType="separate"/>
        </w:r>
      </w:ins>
      <w:ins w:id="3241" w:author="shalu.megotia" w:date="2022-04-28T10:05:37Z">
        <w:r>
          <w:rPr>
            <w:rStyle w:val="24"/>
            <w:rFonts w:cstheme="minorHAnsi"/>
            <w:highlight w:val="yellow"/>
          </w:rPr>
          <w:t>6</w:t>
        </w:r>
      </w:ins>
      <w:ins w:id="3242" w:author="shalu.megotia" w:date="2022-04-28T10:05:37Z">
        <w:r>
          <w:rPr>
            <w:rFonts w:asciiTheme="minorHAnsi" w:hAnsiTheme="minorHAnsi" w:eastAsiaTheme="minorEastAsia" w:cstheme="minorBidi"/>
            <w:b w:val="0"/>
            <w:bCs w:val="0"/>
            <w:caps w:val="0"/>
            <w:sz w:val="22"/>
            <w:szCs w:val="22"/>
          </w:rPr>
          <w:tab/>
        </w:r>
      </w:ins>
      <w:ins w:id="3243" w:author="shalu.megotia" w:date="2022-04-28T10:05:37Z">
        <w:r>
          <w:rPr>
            <w:rStyle w:val="24"/>
            <w:highlight w:val="yellow"/>
          </w:rPr>
          <w:t>Interfaces</w:t>
        </w:r>
      </w:ins>
      <w:ins w:id="3244" w:author="shalu.megotia" w:date="2022-04-28T10:05:37Z">
        <w:r>
          <w:rPr/>
          <w:tab/>
        </w:r>
      </w:ins>
      <w:ins w:id="3245" w:author="shalu.megotia" w:date="2022-04-28T10:05:37Z">
        <w:r>
          <w:rPr/>
          <w:fldChar w:fldCharType="begin"/>
        </w:r>
      </w:ins>
      <w:ins w:id="3246" w:author="shalu.megotia" w:date="2022-04-28T10:05:37Z">
        <w:r>
          <w:rPr/>
          <w:instrText xml:space="preserve"> PAGEREF _Toc72191960 \h </w:instrText>
        </w:r>
      </w:ins>
      <w:ins w:id="3247" w:author="shalu.megotia" w:date="2022-04-28T10:05:37Z">
        <w:r>
          <w:rPr/>
          <w:fldChar w:fldCharType="separate"/>
        </w:r>
      </w:ins>
      <w:ins w:id="3248" w:author="shalu.megotia" w:date="2022-04-28T10:05:37Z">
        <w:r>
          <w:rPr/>
          <w:t>72</w:t>
        </w:r>
      </w:ins>
      <w:ins w:id="3249" w:author="shalu.megotia" w:date="2022-04-28T10:05:37Z">
        <w:r>
          <w:rPr/>
          <w:fldChar w:fldCharType="end"/>
        </w:r>
      </w:ins>
      <w:ins w:id="3250" w:author="shalu.megotia" w:date="2022-04-28T10:05:37Z">
        <w:r>
          <w:rPr/>
          <w:fldChar w:fldCharType="end"/>
        </w:r>
      </w:ins>
    </w:p>
    <w:p>
      <w:pPr>
        <w:pStyle w:val="28"/>
        <w:tabs>
          <w:tab w:val="left" w:pos="400"/>
        </w:tabs>
        <w:rPr>
          <w:ins w:id="3251" w:author="shalu.megotia" w:date="2022-04-28T10:05:37Z"/>
          <w:rFonts w:asciiTheme="minorHAnsi" w:hAnsiTheme="minorHAnsi" w:eastAsiaTheme="minorEastAsia" w:cstheme="minorBidi"/>
          <w:b w:val="0"/>
          <w:bCs w:val="0"/>
          <w:caps w:val="0"/>
          <w:sz w:val="22"/>
          <w:szCs w:val="22"/>
        </w:rPr>
      </w:pPr>
      <w:ins w:id="3252" w:author="shalu.megotia" w:date="2022-04-28T10:05:37Z">
        <w:r>
          <w:rPr/>
          <w:fldChar w:fldCharType="begin"/>
        </w:r>
      </w:ins>
      <w:ins w:id="3253" w:author="shalu.megotia" w:date="2022-04-28T10:05:37Z">
        <w:r>
          <w:rPr/>
          <w:instrText xml:space="preserve"> HYPERLINK \l "_Toc72191961" </w:instrText>
        </w:r>
      </w:ins>
      <w:ins w:id="3254" w:author="shalu.megotia" w:date="2022-04-28T10:05:37Z">
        <w:r>
          <w:rPr/>
          <w:fldChar w:fldCharType="separate"/>
        </w:r>
      </w:ins>
      <w:ins w:id="3255" w:author="shalu.megotia" w:date="2022-04-28T10:05:37Z">
        <w:r>
          <w:rPr>
            <w:rStyle w:val="24"/>
            <w:rFonts w:cstheme="minorHAnsi"/>
            <w:highlight w:val="yellow"/>
          </w:rPr>
          <w:t>7</w:t>
        </w:r>
      </w:ins>
      <w:ins w:id="3256" w:author="shalu.megotia" w:date="2022-04-28T10:05:37Z">
        <w:r>
          <w:rPr>
            <w:rFonts w:asciiTheme="minorHAnsi" w:hAnsiTheme="minorHAnsi" w:eastAsiaTheme="minorEastAsia" w:cstheme="minorBidi"/>
            <w:b w:val="0"/>
            <w:bCs w:val="0"/>
            <w:caps w:val="0"/>
            <w:sz w:val="22"/>
            <w:szCs w:val="22"/>
          </w:rPr>
          <w:tab/>
        </w:r>
      </w:ins>
      <w:ins w:id="3257" w:author="shalu.megotia" w:date="2022-04-28T10:05:37Z">
        <w:r>
          <w:rPr>
            <w:rStyle w:val="24"/>
            <w:highlight w:val="yellow"/>
          </w:rPr>
          <w:t>Email Events and Templates</w:t>
        </w:r>
      </w:ins>
      <w:ins w:id="3258" w:author="shalu.megotia" w:date="2022-04-28T10:05:37Z">
        <w:r>
          <w:rPr/>
          <w:tab/>
        </w:r>
      </w:ins>
      <w:ins w:id="3259" w:author="shalu.megotia" w:date="2022-04-28T10:05:37Z">
        <w:r>
          <w:rPr/>
          <w:fldChar w:fldCharType="begin"/>
        </w:r>
      </w:ins>
      <w:ins w:id="3260" w:author="shalu.megotia" w:date="2022-04-28T10:05:37Z">
        <w:r>
          <w:rPr/>
          <w:instrText xml:space="preserve"> PAGEREF _Toc72191961 \h </w:instrText>
        </w:r>
      </w:ins>
      <w:ins w:id="3261" w:author="shalu.megotia" w:date="2022-04-28T10:05:37Z">
        <w:r>
          <w:rPr/>
          <w:fldChar w:fldCharType="separate"/>
        </w:r>
      </w:ins>
      <w:ins w:id="3262" w:author="shalu.megotia" w:date="2022-04-28T10:05:37Z">
        <w:r>
          <w:rPr/>
          <w:t>73</w:t>
        </w:r>
      </w:ins>
      <w:ins w:id="3263" w:author="shalu.megotia" w:date="2022-04-28T10:05:37Z">
        <w:r>
          <w:rPr/>
          <w:fldChar w:fldCharType="end"/>
        </w:r>
      </w:ins>
      <w:ins w:id="3264" w:author="shalu.megotia" w:date="2022-04-28T10:05:37Z">
        <w:r>
          <w:rPr/>
          <w:fldChar w:fldCharType="end"/>
        </w:r>
      </w:ins>
    </w:p>
    <w:p>
      <w:pPr>
        <w:pStyle w:val="28"/>
        <w:tabs>
          <w:tab w:val="left" w:pos="400"/>
        </w:tabs>
        <w:rPr>
          <w:ins w:id="3265" w:author="shalu.megotia" w:date="2022-04-28T10:05:37Z"/>
          <w:rFonts w:asciiTheme="minorHAnsi" w:hAnsiTheme="minorHAnsi" w:eastAsiaTheme="minorEastAsia" w:cstheme="minorBidi"/>
          <w:b w:val="0"/>
          <w:bCs w:val="0"/>
          <w:caps w:val="0"/>
          <w:sz w:val="22"/>
          <w:szCs w:val="22"/>
        </w:rPr>
      </w:pPr>
      <w:ins w:id="3266" w:author="shalu.megotia" w:date="2022-04-28T10:05:37Z">
        <w:r>
          <w:rPr/>
          <w:fldChar w:fldCharType="begin"/>
        </w:r>
      </w:ins>
      <w:ins w:id="3267" w:author="shalu.megotia" w:date="2022-04-28T10:05:37Z">
        <w:r>
          <w:rPr/>
          <w:instrText xml:space="preserve"> HYPERLINK \l "_Toc72191962" </w:instrText>
        </w:r>
      </w:ins>
      <w:ins w:id="3268" w:author="shalu.megotia" w:date="2022-04-28T10:05:37Z">
        <w:r>
          <w:rPr/>
          <w:fldChar w:fldCharType="separate"/>
        </w:r>
      </w:ins>
      <w:ins w:id="3269" w:author="shalu.megotia" w:date="2022-04-28T10:05:37Z">
        <w:r>
          <w:rPr>
            <w:rStyle w:val="24"/>
            <w:rFonts w:cstheme="minorHAnsi"/>
          </w:rPr>
          <w:t>8</w:t>
        </w:r>
      </w:ins>
      <w:ins w:id="3270" w:author="shalu.megotia" w:date="2022-04-28T10:05:37Z">
        <w:r>
          <w:rPr>
            <w:rFonts w:asciiTheme="minorHAnsi" w:hAnsiTheme="minorHAnsi" w:eastAsiaTheme="minorEastAsia" w:cstheme="minorBidi"/>
            <w:b w:val="0"/>
            <w:bCs w:val="0"/>
            <w:caps w:val="0"/>
            <w:sz w:val="22"/>
            <w:szCs w:val="22"/>
          </w:rPr>
          <w:tab/>
        </w:r>
      </w:ins>
      <w:ins w:id="3271" w:author="shalu.megotia" w:date="2022-04-28T10:05:37Z">
        <w:r>
          <w:rPr>
            <w:rStyle w:val="24"/>
          </w:rPr>
          <w:t>Reports</w:t>
        </w:r>
      </w:ins>
      <w:ins w:id="3272" w:author="shalu.megotia" w:date="2022-04-28T10:05:37Z">
        <w:r>
          <w:rPr/>
          <w:tab/>
        </w:r>
      </w:ins>
      <w:ins w:id="3273" w:author="shalu.megotia" w:date="2022-04-28T10:05:37Z">
        <w:r>
          <w:rPr/>
          <w:fldChar w:fldCharType="begin"/>
        </w:r>
      </w:ins>
      <w:ins w:id="3274" w:author="shalu.megotia" w:date="2022-04-28T10:05:37Z">
        <w:r>
          <w:rPr/>
          <w:instrText xml:space="preserve"> PAGEREF _Toc72191962 \h </w:instrText>
        </w:r>
      </w:ins>
      <w:ins w:id="3275" w:author="shalu.megotia" w:date="2022-04-28T10:05:37Z">
        <w:r>
          <w:rPr/>
          <w:fldChar w:fldCharType="separate"/>
        </w:r>
      </w:ins>
      <w:ins w:id="3276" w:author="shalu.megotia" w:date="2022-04-28T10:05:37Z">
        <w:r>
          <w:rPr/>
          <w:t>73</w:t>
        </w:r>
      </w:ins>
      <w:ins w:id="3277" w:author="shalu.megotia" w:date="2022-04-28T10:05:37Z">
        <w:r>
          <w:rPr/>
          <w:fldChar w:fldCharType="end"/>
        </w:r>
      </w:ins>
      <w:ins w:id="3278" w:author="shalu.megotia" w:date="2022-04-28T10:05:37Z">
        <w:r>
          <w:rPr/>
          <w:fldChar w:fldCharType="end"/>
        </w:r>
      </w:ins>
    </w:p>
    <w:p>
      <w:pPr>
        <w:jc w:val="center"/>
        <w:rPr>
          <w:ins w:id="3279" w:author="shalu.megotia" w:date="2022-04-28T10:05:37Z"/>
          <w:bCs/>
        </w:rPr>
      </w:pPr>
      <w:ins w:id="3280" w:author="shalu.megotia" w:date="2022-04-28T10:05:37Z">
        <w:r>
          <w:rPr>
            <w:b/>
            <w:bCs/>
          </w:rPr>
          <w:fldChar w:fldCharType="end"/>
        </w:r>
      </w:ins>
    </w:p>
    <w:p>
      <w:pPr>
        <w:jc w:val="center"/>
        <w:rPr>
          <w:ins w:id="3281" w:author="shalu.megotia" w:date="2022-04-28T10:05:37Z"/>
          <w:bCs/>
        </w:rPr>
      </w:pPr>
    </w:p>
    <w:p>
      <w:pPr>
        <w:jc w:val="center"/>
        <w:rPr>
          <w:ins w:id="3282" w:author="shalu.megotia" w:date="2022-04-28T10:05:37Z"/>
          <w:bCs/>
        </w:rPr>
      </w:pPr>
    </w:p>
    <w:p>
      <w:pPr>
        <w:jc w:val="center"/>
        <w:rPr>
          <w:ins w:id="3283" w:author="shalu.megotia" w:date="2022-04-28T10:05:37Z"/>
          <w:bCs/>
        </w:rPr>
      </w:pPr>
    </w:p>
    <w:p>
      <w:pPr>
        <w:jc w:val="center"/>
        <w:rPr>
          <w:ins w:id="3284" w:author="shalu.megotia" w:date="2022-04-28T10:05:37Z"/>
          <w:bCs/>
        </w:rPr>
      </w:pPr>
    </w:p>
    <w:p>
      <w:pPr>
        <w:jc w:val="center"/>
        <w:rPr>
          <w:ins w:id="3285" w:author="shalu.megotia" w:date="2022-04-28T10:05:37Z"/>
          <w:bCs/>
        </w:rPr>
      </w:pPr>
    </w:p>
    <w:p>
      <w:pPr>
        <w:jc w:val="center"/>
        <w:rPr>
          <w:ins w:id="3286" w:author="shalu.megotia" w:date="2022-04-28T10:05:37Z"/>
          <w:bCs/>
        </w:rPr>
      </w:pPr>
    </w:p>
    <w:p>
      <w:pPr>
        <w:jc w:val="center"/>
        <w:rPr>
          <w:ins w:id="3287" w:author="shalu.megotia" w:date="2022-04-28T10:05:37Z"/>
          <w:bCs/>
        </w:rPr>
      </w:pPr>
    </w:p>
    <w:p>
      <w:pPr>
        <w:jc w:val="center"/>
        <w:rPr>
          <w:ins w:id="3288" w:author="shalu.megotia" w:date="2022-04-28T10:05:37Z"/>
          <w:bCs/>
        </w:rPr>
      </w:pPr>
    </w:p>
    <w:p>
      <w:pPr>
        <w:jc w:val="center"/>
        <w:rPr>
          <w:ins w:id="3289" w:author="shalu.megotia" w:date="2022-04-28T10:05:37Z"/>
          <w:bCs/>
        </w:rPr>
      </w:pPr>
    </w:p>
    <w:p>
      <w:pPr>
        <w:jc w:val="center"/>
        <w:rPr>
          <w:ins w:id="3290" w:author="shalu.megotia" w:date="2022-04-28T10:05:37Z"/>
          <w:bCs/>
        </w:rPr>
      </w:pPr>
    </w:p>
    <w:p>
      <w:pPr>
        <w:jc w:val="center"/>
        <w:rPr>
          <w:ins w:id="3291" w:author="shalu.megotia" w:date="2022-04-28T10:05:37Z"/>
          <w:bCs/>
        </w:rPr>
      </w:pPr>
    </w:p>
    <w:p>
      <w:pPr>
        <w:jc w:val="center"/>
        <w:rPr>
          <w:ins w:id="3292" w:author="shalu.megotia" w:date="2022-04-28T10:05:37Z"/>
          <w:bCs/>
        </w:rPr>
      </w:pPr>
    </w:p>
    <w:p>
      <w:pPr>
        <w:jc w:val="center"/>
        <w:rPr>
          <w:ins w:id="3293" w:author="shalu.megotia" w:date="2022-04-28T10:05:37Z"/>
          <w:bCs/>
        </w:rPr>
      </w:pPr>
    </w:p>
    <w:p>
      <w:pPr>
        <w:jc w:val="center"/>
        <w:rPr>
          <w:ins w:id="3294" w:author="shalu.megotia" w:date="2022-04-28T10:05:37Z"/>
          <w:bCs/>
        </w:rPr>
      </w:pPr>
    </w:p>
    <w:p>
      <w:pPr>
        <w:jc w:val="center"/>
        <w:rPr>
          <w:ins w:id="3295" w:author="shalu.megotia" w:date="2022-04-28T10:05:37Z"/>
          <w:bCs/>
        </w:rPr>
      </w:pPr>
    </w:p>
    <w:p>
      <w:pPr>
        <w:jc w:val="center"/>
        <w:rPr>
          <w:ins w:id="3296" w:author="shalu.megotia" w:date="2022-04-28T10:05:37Z"/>
          <w:bCs/>
        </w:rPr>
      </w:pPr>
    </w:p>
    <w:p>
      <w:pPr>
        <w:jc w:val="center"/>
        <w:rPr>
          <w:ins w:id="3297" w:author="shalu.megotia" w:date="2022-04-28T10:05:37Z"/>
          <w:bCs/>
        </w:rPr>
      </w:pPr>
    </w:p>
    <w:p>
      <w:pPr>
        <w:jc w:val="center"/>
        <w:rPr>
          <w:ins w:id="3298" w:author="shalu.megotia" w:date="2022-04-28T10:05:37Z"/>
          <w:bCs/>
        </w:rPr>
      </w:pPr>
    </w:p>
    <w:p>
      <w:pPr>
        <w:jc w:val="center"/>
        <w:rPr>
          <w:ins w:id="3299" w:author="shalu.megotia" w:date="2022-04-28T10:05:37Z"/>
          <w:bCs/>
        </w:rPr>
      </w:pPr>
    </w:p>
    <w:p>
      <w:pPr>
        <w:jc w:val="center"/>
        <w:rPr>
          <w:ins w:id="3300" w:author="shalu.megotia" w:date="2022-04-28T10:05:37Z"/>
          <w:rFonts w:cstheme="minorHAnsi"/>
          <w:b/>
          <w:u w:val="single"/>
        </w:rPr>
      </w:pPr>
      <w:ins w:id="3301" w:author="shalu.megotia" w:date="2022-04-28T10:05:37Z">
        <w:r>
          <w:rPr>
            <w:rFonts w:cstheme="minorHAnsi"/>
            <w:b/>
            <w:u w:val="single"/>
          </w:rPr>
          <w:t xml:space="preserve"> Terms of Reference</w:t>
        </w:r>
      </w:ins>
    </w:p>
    <w:p>
      <w:pPr>
        <w:jc w:val="center"/>
        <w:rPr>
          <w:ins w:id="3302" w:author="shalu.megotia" w:date="2022-04-28T10:05:37Z"/>
          <w:rFonts w:cstheme="minorHAnsi"/>
          <w:b/>
          <w:u w:val="single"/>
        </w:rPr>
      </w:pPr>
    </w:p>
    <w:tbl>
      <w:tblPr>
        <w:tblStyle w:val="12"/>
        <w:tblW w:w="918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10"/>
        <w:gridCol w:w="74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3303" w:author="shalu.megotia" w:date="2022-04-28T10:05:37Z"/>
        </w:trPr>
        <w:tc>
          <w:tcPr>
            <w:tcW w:w="1710" w:type="dxa"/>
            <w:tcBorders>
              <w:bottom w:val="single" w:color="auto" w:sz="4" w:space="0"/>
            </w:tcBorders>
            <w:shd w:val="clear" w:color="auto" w:fill="D9D9D9"/>
          </w:tcPr>
          <w:p>
            <w:pPr>
              <w:jc w:val="center"/>
              <w:rPr>
                <w:ins w:id="3304" w:author="shalu.megotia" w:date="2022-04-28T10:05:37Z"/>
                <w:rFonts w:cs="Arial"/>
                <w:b/>
              </w:rPr>
            </w:pPr>
            <w:ins w:id="3305" w:author="shalu.megotia" w:date="2022-04-28T10:05:37Z">
              <w:r>
                <w:rPr>
                  <w:rFonts w:cs="Arial"/>
                  <w:b/>
                </w:rPr>
                <w:t>Abbreviation</w:t>
              </w:r>
            </w:ins>
          </w:p>
        </w:tc>
        <w:tc>
          <w:tcPr>
            <w:tcW w:w="7470" w:type="dxa"/>
            <w:tcBorders>
              <w:bottom w:val="single" w:color="auto" w:sz="4" w:space="0"/>
            </w:tcBorders>
            <w:shd w:val="clear" w:color="auto" w:fill="D9D9D9"/>
          </w:tcPr>
          <w:p>
            <w:pPr>
              <w:jc w:val="center"/>
              <w:rPr>
                <w:ins w:id="3306" w:author="shalu.megotia" w:date="2022-04-28T10:05:37Z"/>
                <w:rFonts w:cs="Arial"/>
                <w:b/>
              </w:rPr>
            </w:pPr>
            <w:ins w:id="3307" w:author="shalu.megotia" w:date="2022-04-28T10:05:37Z">
              <w:r>
                <w:rPr>
                  <w:rFonts w:cs="Arial"/>
                  <w:b/>
                </w:rPr>
                <w:t>Description</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ins w:id="3308" w:author="shalu.megotia" w:date="2022-04-28T10:05:37Z"/>
        </w:trPr>
        <w:tc>
          <w:tcPr>
            <w:tcW w:w="1710" w:type="dxa"/>
          </w:tcPr>
          <w:p>
            <w:pPr>
              <w:jc w:val="both"/>
              <w:rPr>
                <w:ins w:id="3309" w:author="shalu.megotia" w:date="2022-04-28T10:05:37Z"/>
                <w:rFonts w:cs="Arial"/>
                <w:color w:val="000000"/>
              </w:rPr>
            </w:pPr>
            <w:ins w:id="3310" w:author="shalu.megotia" w:date="2022-04-28T10:05:37Z">
              <w:r>
                <w:rPr>
                  <w:rFonts w:cs="Arial"/>
                  <w:color w:val="000000"/>
                </w:rPr>
                <w:t>FSD</w:t>
              </w:r>
            </w:ins>
          </w:p>
        </w:tc>
        <w:tc>
          <w:tcPr>
            <w:tcW w:w="7470" w:type="dxa"/>
          </w:tcPr>
          <w:p>
            <w:pPr>
              <w:jc w:val="both"/>
              <w:rPr>
                <w:ins w:id="3311" w:author="shalu.megotia" w:date="2022-04-28T10:05:37Z"/>
                <w:rFonts w:cs="Arial"/>
                <w:color w:val="000000"/>
              </w:rPr>
            </w:pPr>
            <w:ins w:id="3312" w:author="shalu.megotia" w:date="2022-04-28T10:05:37Z">
              <w:r>
                <w:rPr>
                  <w:rFonts w:cs="Arial"/>
                  <w:color w:val="000000"/>
                </w:rPr>
                <w:t>Functional Specification Document</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ins w:id="3313" w:author="shalu.megotia" w:date="2022-04-28T10:05:37Z"/>
        </w:trPr>
        <w:tc>
          <w:tcPr>
            <w:tcW w:w="1710" w:type="dxa"/>
          </w:tcPr>
          <w:p>
            <w:pPr>
              <w:jc w:val="both"/>
              <w:rPr>
                <w:ins w:id="3314" w:author="shalu.megotia" w:date="2022-04-28T10:05:37Z"/>
                <w:rFonts w:cs="Arial"/>
                <w:color w:val="000000"/>
              </w:rPr>
            </w:pPr>
            <w:ins w:id="3315" w:author="shalu.megotia" w:date="2022-04-28T10:05:37Z">
              <w:r>
                <w:rPr>
                  <w:rFonts w:cs="Arial"/>
                  <w:color w:val="000000"/>
                </w:rPr>
                <w:t>HO</w:t>
              </w:r>
            </w:ins>
          </w:p>
        </w:tc>
        <w:tc>
          <w:tcPr>
            <w:tcW w:w="7470" w:type="dxa"/>
          </w:tcPr>
          <w:p>
            <w:pPr>
              <w:jc w:val="both"/>
              <w:rPr>
                <w:ins w:id="3316" w:author="shalu.megotia" w:date="2022-04-28T10:05:37Z"/>
                <w:rFonts w:cs="Arial"/>
                <w:color w:val="000000"/>
              </w:rPr>
            </w:pPr>
            <w:ins w:id="3317" w:author="shalu.megotia" w:date="2022-04-28T10:05:37Z">
              <w:r>
                <w:rPr>
                  <w:rFonts w:cs="Arial"/>
                  <w:color w:val="000000"/>
                </w:rPr>
                <w:t>Head Office</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ins w:id="3318" w:author="shalu.megotia" w:date="2022-04-28T10:05:37Z"/>
        </w:trPr>
        <w:tc>
          <w:tcPr>
            <w:tcW w:w="1710" w:type="dxa"/>
          </w:tcPr>
          <w:p>
            <w:pPr>
              <w:jc w:val="both"/>
              <w:rPr>
                <w:ins w:id="3319" w:author="shalu.megotia" w:date="2022-04-28T10:05:37Z"/>
                <w:rFonts w:cs="Arial"/>
                <w:color w:val="000000"/>
              </w:rPr>
            </w:pPr>
            <w:ins w:id="3320" w:author="shalu.megotia" w:date="2022-04-28T10:05:37Z">
              <w:r>
                <w:rPr>
                  <w:rFonts w:cs="Arial"/>
                  <w:color w:val="000000"/>
                </w:rPr>
                <w:t xml:space="preserve">CRM </w:t>
              </w:r>
            </w:ins>
          </w:p>
        </w:tc>
        <w:tc>
          <w:tcPr>
            <w:tcW w:w="7470" w:type="dxa"/>
          </w:tcPr>
          <w:p>
            <w:pPr>
              <w:jc w:val="both"/>
              <w:rPr>
                <w:ins w:id="3321" w:author="shalu.megotia" w:date="2022-04-28T10:05:37Z"/>
                <w:rFonts w:cs="Arial"/>
                <w:color w:val="000000"/>
              </w:rPr>
            </w:pPr>
            <w:ins w:id="3322" w:author="shalu.megotia" w:date="2022-04-28T10:05:37Z">
              <w:r>
                <w:rPr>
                  <w:rFonts w:cs="Arial"/>
                  <w:color w:val="000000"/>
                </w:rPr>
                <w:t>Customer Relationship Manager</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ins w:id="3323" w:author="shalu.megotia" w:date="2022-04-28T10:05:37Z"/>
        </w:trPr>
        <w:tc>
          <w:tcPr>
            <w:tcW w:w="1710" w:type="dxa"/>
          </w:tcPr>
          <w:p>
            <w:pPr>
              <w:jc w:val="both"/>
              <w:rPr>
                <w:ins w:id="3324" w:author="shalu.megotia" w:date="2022-04-28T10:05:37Z"/>
                <w:rFonts w:cs="Arial"/>
                <w:color w:val="000000"/>
              </w:rPr>
            </w:pPr>
            <w:ins w:id="3325" w:author="shalu.megotia" w:date="2022-04-28T10:05:37Z">
              <w:r>
                <w:rPr>
                  <w:rFonts w:cs="Arial"/>
                  <w:color w:val="000000"/>
                </w:rPr>
                <w:t>QDE</w:t>
              </w:r>
            </w:ins>
          </w:p>
        </w:tc>
        <w:tc>
          <w:tcPr>
            <w:tcW w:w="7470" w:type="dxa"/>
          </w:tcPr>
          <w:p>
            <w:pPr>
              <w:tabs>
                <w:tab w:val="center" w:pos="3552"/>
              </w:tabs>
              <w:jc w:val="both"/>
              <w:rPr>
                <w:ins w:id="3326" w:author="shalu.megotia" w:date="2022-04-28T10:05:37Z"/>
                <w:rFonts w:cs="Arial"/>
                <w:color w:val="000000"/>
              </w:rPr>
            </w:pPr>
            <w:ins w:id="3327" w:author="shalu.megotia" w:date="2022-04-28T10:05:37Z">
              <w:r>
                <w:rPr>
                  <w:rFonts w:cs="Arial"/>
                  <w:color w:val="000000"/>
                </w:rPr>
                <w:t>Quick Data Entry</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ins w:id="3328" w:author="shalu.megotia" w:date="2022-04-28T10:05:37Z"/>
        </w:trPr>
        <w:tc>
          <w:tcPr>
            <w:tcW w:w="1710" w:type="dxa"/>
          </w:tcPr>
          <w:p>
            <w:pPr>
              <w:jc w:val="both"/>
              <w:rPr>
                <w:ins w:id="3329" w:author="shalu.megotia" w:date="2022-04-28T10:05:37Z"/>
                <w:rFonts w:cs="Arial"/>
                <w:color w:val="000000"/>
              </w:rPr>
            </w:pPr>
            <w:ins w:id="3330" w:author="shalu.megotia" w:date="2022-04-28T10:05:37Z">
              <w:r>
                <w:rPr>
                  <w:rFonts w:cs="Arial"/>
                  <w:color w:val="000000"/>
                </w:rPr>
                <w:t>DDE</w:t>
              </w:r>
            </w:ins>
          </w:p>
        </w:tc>
        <w:tc>
          <w:tcPr>
            <w:tcW w:w="7470" w:type="dxa"/>
          </w:tcPr>
          <w:p>
            <w:pPr>
              <w:jc w:val="both"/>
              <w:rPr>
                <w:ins w:id="3331" w:author="shalu.megotia" w:date="2022-04-28T10:05:37Z"/>
                <w:rFonts w:cs="Arial"/>
                <w:color w:val="000000"/>
              </w:rPr>
            </w:pPr>
            <w:ins w:id="3332" w:author="shalu.megotia" w:date="2022-04-28T10:05:37Z">
              <w:r>
                <w:rPr>
                  <w:rFonts w:cs="Arial"/>
                  <w:color w:val="000000"/>
                </w:rPr>
                <w:t>Detailed Data Entry</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ins w:id="3333" w:author="shalu.megotia" w:date="2022-04-28T10:05:37Z"/>
        </w:trPr>
        <w:tc>
          <w:tcPr>
            <w:tcW w:w="1710" w:type="dxa"/>
          </w:tcPr>
          <w:p>
            <w:pPr>
              <w:jc w:val="both"/>
              <w:rPr>
                <w:ins w:id="3334" w:author="shalu.megotia" w:date="2022-04-28T10:05:37Z"/>
                <w:rFonts w:cs="Arial"/>
                <w:color w:val="000000"/>
              </w:rPr>
            </w:pPr>
            <w:ins w:id="3335" w:author="shalu.megotia" w:date="2022-04-28T10:05:37Z">
              <w:r>
                <w:rPr>
                  <w:rFonts w:cs="Arial"/>
                  <w:color w:val="000000"/>
                </w:rPr>
                <w:t>RBI</w:t>
              </w:r>
            </w:ins>
          </w:p>
        </w:tc>
        <w:tc>
          <w:tcPr>
            <w:tcW w:w="7470" w:type="dxa"/>
          </w:tcPr>
          <w:p>
            <w:pPr>
              <w:jc w:val="both"/>
              <w:rPr>
                <w:ins w:id="3336" w:author="shalu.megotia" w:date="2022-04-28T10:05:37Z"/>
              </w:rPr>
            </w:pPr>
            <w:ins w:id="3337" w:author="shalu.megotia" w:date="2022-04-28T10:05:37Z">
              <w:r>
                <w:rPr/>
                <w:t xml:space="preserve">Reserve Bank of India </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ins w:id="3338" w:author="shalu.megotia" w:date="2022-04-28T10:05:37Z"/>
        </w:trPr>
        <w:tc>
          <w:tcPr>
            <w:tcW w:w="1710" w:type="dxa"/>
          </w:tcPr>
          <w:p>
            <w:pPr>
              <w:jc w:val="both"/>
              <w:rPr>
                <w:ins w:id="3339" w:author="shalu.megotia" w:date="2022-04-28T10:05:37Z"/>
                <w:rFonts w:cs="Arial"/>
                <w:color w:val="000000"/>
              </w:rPr>
            </w:pPr>
            <w:ins w:id="3340" w:author="shalu.megotia" w:date="2022-04-28T10:05:37Z">
              <w:r>
                <w:rPr>
                  <w:rFonts w:cs="Arial"/>
                  <w:color w:val="000000"/>
                </w:rPr>
                <w:t>CBS</w:t>
              </w:r>
            </w:ins>
          </w:p>
        </w:tc>
        <w:tc>
          <w:tcPr>
            <w:tcW w:w="7470" w:type="dxa"/>
          </w:tcPr>
          <w:p>
            <w:pPr>
              <w:jc w:val="both"/>
              <w:rPr>
                <w:ins w:id="3341" w:author="shalu.megotia" w:date="2022-04-28T10:05:37Z"/>
                <w:rFonts w:cs="Arial"/>
                <w:color w:val="000000"/>
              </w:rPr>
            </w:pPr>
            <w:ins w:id="3342" w:author="shalu.megotia" w:date="2022-04-28T10:05:37Z">
              <w:r>
                <w:rPr>
                  <w:rFonts w:cs="Arial"/>
                  <w:color w:val="000000"/>
                </w:rPr>
                <w:t>Core Banking System</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ins w:id="3343" w:author="shalu.megotia" w:date="2022-04-28T10:05:37Z"/>
        </w:trPr>
        <w:tc>
          <w:tcPr>
            <w:tcW w:w="1710" w:type="dxa"/>
          </w:tcPr>
          <w:p>
            <w:pPr>
              <w:jc w:val="both"/>
              <w:rPr>
                <w:ins w:id="3344" w:author="shalu.megotia" w:date="2022-04-28T10:05:37Z"/>
                <w:rFonts w:cs="Arial"/>
                <w:color w:val="000000"/>
              </w:rPr>
            </w:pPr>
            <w:ins w:id="3345" w:author="shalu.megotia" w:date="2022-04-28T10:05:37Z">
              <w:r>
                <w:rPr>
                  <w:rFonts w:cs="Arial"/>
                  <w:color w:val="000000"/>
                </w:rPr>
                <w:t>CLO</w:t>
              </w:r>
            </w:ins>
          </w:p>
        </w:tc>
        <w:tc>
          <w:tcPr>
            <w:tcW w:w="7470" w:type="dxa"/>
          </w:tcPr>
          <w:p>
            <w:pPr>
              <w:jc w:val="both"/>
              <w:rPr>
                <w:ins w:id="3346" w:author="shalu.megotia" w:date="2022-04-28T10:05:37Z"/>
                <w:rFonts w:cs="Arial"/>
                <w:color w:val="000000"/>
              </w:rPr>
            </w:pPr>
            <w:ins w:id="3347" w:author="shalu.megotia" w:date="2022-04-28T10:05:37Z">
              <w:r>
                <w:rPr>
                  <w:rFonts w:cs="Arial"/>
                  <w:color w:val="000000"/>
                </w:rPr>
                <w:t>Corporate Loan Origination System</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ins w:id="3348" w:author="shalu.megotia" w:date="2022-04-28T10:05:37Z"/>
        </w:trPr>
        <w:tc>
          <w:tcPr>
            <w:tcW w:w="1710" w:type="dxa"/>
          </w:tcPr>
          <w:p>
            <w:pPr>
              <w:jc w:val="both"/>
              <w:rPr>
                <w:ins w:id="3349" w:author="shalu.megotia" w:date="2022-04-28T10:05:37Z"/>
                <w:rFonts w:cs="Arial"/>
                <w:color w:val="000000"/>
              </w:rPr>
            </w:pPr>
            <w:ins w:id="3350" w:author="shalu.megotia" w:date="2022-04-28T10:05:37Z">
              <w:r>
                <w:rPr>
                  <w:rFonts w:cs="Arial"/>
                  <w:color w:val="000000"/>
                </w:rPr>
                <w:t>FA</w:t>
              </w:r>
            </w:ins>
          </w:p>
        </w:tc>
        <w:tc>
          <w:tcPr>
            <w:tcW w:w="7470" w:type="dxa"/>
          </w:tcPr>
          <w:p>
            <w:pPr>
              <w:jc w:val="both"/>
              <w:rPr>
                <w:ins w:id="3351" w:author="shalu.megotia" w:date="2022-04-28T10:05:37Z"/>
                <w:rFonts w:cs="Arial"/>
                <w:color w:val="000000"/>
              </w:rPr>
            </w:pPr>
            <w:ins w:id="3352" w:author="shalu.megotia" w:date="2022-04-28T10:05:37Z">
              <w:r>
                <w:rPr>
                  <w:rFonts w:cs="Arial"/>
                  <w:color w:val="000000"/>
                </w:rPr>
                <w:t>Financial Analysis Activity</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ins w:id="3353" w:author="shalu.megotia" w:date="2022-04-28T10:05:37Z"/>
        </w:trPr>
        <w:tc>
          <w:tcPr>
            <w:tcW w:w="1710" w:type="dxa"/>
          </w:tcPr>
          <w:p>
            <w:pPr>
              <w:jc w:val="both"/>
              <w:rPr>
                <w:ins w:id="3354" w:author="shalu.megotia" w:date="2022-04-28T10:05:37Z"/>
                <w:rFonts w:cs="Arial"/>
                <w:color w:val="000000"/>
              </w:rPr>
            </w:pPr>
            <w:ins w:id="3355" w:author="shalu.megotia" w:date="2022-04-28T10:05:37Z">
              <w:r>
                <w:rPr>
                  <w:rFonts w:cs="Arial"/>
                  <w:color w:val="000000"/>
                </w:rPr>
                <w:t>CAM</w:t>
              </w:r>
            </w:ins>
          </w:p>
        </w:tc>
        <w:tc>
          <w:tcPr>
            <w:tcW w:w="7470" w:type="dxa"/>
          </w:tcPr>
          <w:p>
            <w:pPr>
              <w:jc w:val="both"/>
              <w:rPr>
                <w:ins w:id="3356" w:author="shalu.megotia" w:date="2022-04-28T10:05:37Z"/>
                <w:rFonts w:cs="Arial"/>
                <w:color w:val="000000"/>
              </w:rPr>
            </w:pPr>
            <w:ins w:id="3357" w:author="shalu.megotia" w:date="2022-04-28T10:05:37Z">
              <w:r>
                <w:rPr>
                  <w:rFonts w:cs="Arial"/>
                  <w:color w:val="000000"/>
                </w:rPr>
                <w:t>Credit Appraisal Memo</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ins w:id="3358" w:author="shalu.megotia" w:date="2022-04-28T10:05:37Z"/>
        </w:trPr>
        <w:tc>
          <w:tcPr>
            <w:tcW w:w="1710" w:type="dxa"/>
          </w:tcPr>
          <w:p>
            <w:pPr>
              <w:jc w:val="both"/>
              <w:rPr>
                <w:ins w:id="3359" w:author="shalu.megotia" w:date="2022-04-28T10:05:37Z"/>
                <w:rFonts w:cs="Arial"/>
                <w:color w:val="000000"/>
              </w:rPr>
            </w:pPr>
            <w:ins w:id="3360" w:author="shalu.megotia" w:date="2022-04-28T10:05:37Z">
              <w:r>
                <w:rPr>
                  <w:rFonts w:cs="Arial"/>
                  <w:color w:val="000000"/>
                </w:rPr>
                <w:t>UW</w:t>
              </w:r>
            </w:ins>
          </w:p>
        </w:tc>
        <w:tc>
          <w:tcPr>
            <w:tcW w:w="7470" w:type="dxa"/>
          </w:tcPr>
          <w:p>
            <w:pPr>
              <w:jc w:val="both"/>
              <w:rPr>
                <w:ins w:id="3361" w:author="shalu.megotia" w:date="2022-04-28T10:05:37Z"/>
                <w:rFonts w:cs="Arial"/>
                <w:color w:val="000000"/>
              </w:rPr>
            </w:pPr>
            <w:ins w:id="3362" w:author="shalu.megotia" w:date="2022-04-28T10:05:37Z">
              <w:r>
                <w:rPr>
                  <w:rFonts w:cs="Arial"/>
                  <w:color w:val="000000"/>
                </w:rPr>
                <w:t>Underwriter</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ins w:id="3363" w:author="shalu.megotia" w:date="2022-04-28T10:05:37Z"/>
        </w:trPr>
        <w:tc>
          <w:tcPr>
            <w:tcW w:w="1710" w:type="dxa"/>
          </w:tcPr>
          <w:p>
            <w:pPr>
              <w:jc w:val="both"/>
              <w:rPr>
                <w:ins w:id="3364" w:author="shalu.megotia" w:date="2022-04-28T10:05:37Z"/>
                <w:rFonts w:cs="Arial"/>
                <w:color w:val="000000"/>
              </w:rPr>
            </w:pPr>
            <w:ins w:id="3365" w:author="shalu.megotia" w:date="2022-04-28T10:05:37Z">
              <w:r>
                <w:rPr>
                  <w:rFonts w:cs="Arial"/>
                  <w:color w:val="000000"/>
                </w:rPr>
                <w:t>CRB</w:t>
              </w:r>
            </w:ins>
          </w:p>
        </w:tc>
        <w:tc>
          <w:tcPr>
            <w:tcW w:w="7470" w:type="dxa"/>
          </w:tcPr>
          <w:p>
            <w:pPr>
              <w:jc w:val="both"/>
              <w:rPr>
                <w:ins w:id="3366" w:author="shalu.megotia" w:date="2022-04-28T10:05:37Z"/>
                <w:rFonts w:cs="Arial"/>
                <w:color w:val="000000"/>
              </w:rPr>
            </w:pPr>
            <w:ins w:id="3367" w:author="shalu.megotia" w:date="2022-04-28T10:05:37Z">
              <w:r>
                <w:rPr>
                  <w:rFonts w:cs="Arial"/>
                  <w:color w:val="000000"/>
                </w:rPr>
                <w:t>Credit Reference Bureau</w:t>
              </w:r>
            </w:ins>
          </w:p>
        </w:tc>
      </w:tr>
    </w:tbl>
    <w:p>
      <w:pPr>
        <w:rPr>
          <w:ins w:id="3368" w:author="shalu.megotia" w:date="2022-04-28T10:05:37Z"/>
          <w:rFonts w:cs="Calibri"/>
        </w:rPr>
      </w:pPr>
    </w:p>
    <w:p>
      <w:pPr>
        <w:pStyle w:val="14"/>
        <w:jc w:val="both"/>
        <w:rPr>
          <w:ins w:id="3369" w:author="shalu.megotia" w:date="2022-04-28T10:05:37Z"/>
          <w:rFonts w:cs="Calibri"/>
        </w:rPr>
      </w:pPr>
    </w:p>
    <w:p>
      <w:pPr>
        <w:pStyle w:val="14"/>
        <w:jc w:val="both"/>
        <w:rPr>
          <w:ins w:id="3370" w:author="shalu.megotia" w:date="2022-04-28T10:05:37Z"/>
          <w:rFonts w:cs="Calibri"/>
        </w:rPr>
      </w:pPr>
    </w:p>
    <w:p>
      <w:pPr>
        <w:pStyle w:val="14"/>
        <w:jc w:val="both"/>
        <w:rPr>
          <w:ins w:id="3371" w:author="shalu.megotia" w:date="2022-04-28T10:05:37Z"/>
          <w:rFonts w:cs="Calibri"/>
        </w:rPr>
      </w:pPr>
    </w:p>
    <w:p>
      <w:pPr>
        <w:pStyle w:val="14"/>
        <w:jc w:val="both"/>
        <w:rPr>
          <w:ins w:id="3372" w:author="shalu.megotia" w:date="2022-04-28T10:05:37Z"/>
          <w:rFonts w:cs="Calibri"/>
        </w:rPr>
      </w:pPr>
    </w:p>
    <w:p>
      <w:pPr>
        <w:pStyle w:val="14"/>
        <w:jc w:val="both"/>
        <w:rPr>
          <w:ins w:id="3373" w:author="shalu.megotia" w:date="2022-04-28T10:05:37Z"/>
          <w:rFonts w:cs="Calibri"/>
        </w:rPr>
      </w:pPr>
    </w:p>
    <w:p>
      <w:pPr>
        <w:pStyle w:val="14"/>
        <w:jc w:val="both"/>
        <w:rPr>
          <w:ins w:id="3374" w:author="shalu.megotia" w:date="2022-04-28T10:05:37Z"/>
          <w:rFonts w:cs="Calibri"/>
        </w:rPr>
      </w:pPr>
    </w:p>
    <w:p>
      <w:pPr>
        <w:pStyle w:val="14"/>
        <w:jc w:val="both"/>
        <w:rPr>
          <w:ins w:id="3375" w:author="shalu.megotia" w:date="2022-04-28T10:05:37Z"/>
          <w:rFonts w:cs="Calibri"/>
        </w:rPr>
      </w:pPr>
    </w:p>
    <w:p>
      <w:pPr>
        <w:pStyle w:val="14"/>
        <w:jc w:val="both"/>
        <w:rPr>
          <w:ins w:id="3376" w:author="shalu.megotia" w:date="2022-04-28T10:05:37Z"/>
          <w:rFonts w:cs="Calibri"/>
        </w:rPr>
      </w:pPr>
    </w:p>
    <w:p>
      <w:pPr>
        <w:pStyle w:val="14"/>
        <w:jc w:val="both"/>
        <w:rPr>
          <w:ins w:id="3377" w:author="shalu.megotia" w:date="2022-04-28T10:05:37Z"/>
          <w:rFonts w:cs="Calibri"/>
        </w:rPr>
      </w:pPr>
    </w:p>
    <w:p>
      <w:pPr>
        <w:pStyle w:val="14"/>
        <w:jc w:val="both"/>
        <w:rPr>
          <w:ins w:id="3378" w:author="shalu.megotia" w:date="2022-04-28T10:05:37Z"/>
          <w:rFonts w:cs="Calibri"/>
        </w:rPr>
      </w:pPr>
    </w:p>
    <w:p>
      <w:pPr>
        <w:pStyle w:val="14"/>
        <w:jc w:val="both"/>
        <w:rPr>
          <w:ins w:id="3379" w:author="shalu.megotia" w:date="2022-04-28T10:05:37Z"/>
          <w:rFonts w:cs="Calibri"/>
        </w:rPr>
      </w:pPr>
    </w:p>
    <w:p>
      <w:pPr>
        <w:pStyle w:val="14"/>
        <w:jc w:val="both"/>
        <w:rPr>
          <w:ins w:id="3380" w:author="shalu.megotia" w:date="2022-04-28T10:05:37Z"/>
          <w:rFonts w:cs="Calibri"/>
        </w:rPr>
      </w:pPr>
    </w:p>
    <w:p>
      <w:pPr>
        <w:pStyle w:val="14"/>
        <w:jc w:val="both"/>
        <w:rPr>
          <w:ins w:id="3381" w:author="shalu.megotia" w:date="2022-04-28T10:05:37Z"/>
          <w:rFonts w:cs="Calibri"/>
        </w:rPr>
      </w:pPr>
    </w:p>
    <w:p>
      <w:pPr>
        <w:pStyle w:val="14"/>
        <w:jc w:val="both"/>
        <w:rPr>
          <w:ins w:id="3382" w:author="shalu.megotia" w:date="2022-04-28T10:05:37Z"/>
          <w:rFonts w:cs="Calibri"/>
        </w:rPr>
      </w:pPr>
    </w:p>
    <w:p>
      <w:pPr>
        <w:pStyle w:val="14"/>
        <w:jc w:val="both"/>
        <w:rPr>
          <w:ins w:id="3383" w:author="shalu.megotia" w:date="2022-04-28T10:05:37Z"/>
          <w:rFonts w:cs="Calibri"/>
        </w:rPr>
      </w:pPr>
    </w:p>
    <w:p>
      <w:pPr>
        <w:pStyle w:val="14"/>
        <w:jc w:val="both"/>
        <w:rPr>
          <w:ins w:id="3384" w:author="shalu.megotia" w:date="2022-04-28T10:05:37Z"/>
          <w:rFonts w:cs="Calibri"/>
        </w:rPr>
      </w:pPr>
    </w:p>
    <w:p>
      <w:pPr>
        <w:pStyle w:val="14"/>
        <w:jc w:val="both"/>
        <w:rPr>
          <w:ins w:id="3385" w:author="shalu.megotia" w:date="2022-04-28T10:05:37Z"/>
          <w:rFonts w:cs="Calibri"/>
        </w:rPr>
      </w:pPr>
    </w:p>
    <w:p>
      <w:pPr>
        <w:pStyle w:val="14"/>
        <w:jc w:val="both"/>
        <w:rPr>
          <w:ins w:id="3386" w:author="shalu.megotia" w:date="2022-04-28T10:05:37Z"/>
          <w:rFonts w:cs="Calibri"/>
        </w:rPr>
      </w:pPr>
    </w:p>
    <w:p>
      <w:pPr>
        <w:pStyle w:val="14"/>
        <w:jc w:val="both"/>
        <w:rPr>
          <w:ins w:id="3387" w:author="shalu.megotia" w:date="2022-04-28T10:05:37Z"/>
          <w:rFonts w:cs="Calibri"/>
        </w:rPr>
      </w:pPr>
    </w:p>
    <w:p>
      <w:pPr>
        <w:pStyle w:val="14"/>
        <w:jc w:val="both"/>
        <w:rPr>
          <w:ins w:id="3388" w:author="shalu.megotia" w:date="2022-04-28T10:05:37Z"/>
          <w:rFonts w:cs="Calibri"/>
        </w:rPr>
      </w:pPr>
    </w:p>
    <w:p>
      <w:pPr>
        <w:pStyle w:val="14"/>
        <w:jc w:val="both"/>
        <w:rPr>
          <w:ins w:id="3389" w:author="shalu.megotia" w:date="2022-04-28T10:05:37Z"/>
          <w:rFonts w:cs="Calibri"/>
        </w:rPr>
      </w:pPr>
    </w:p>
    <w:p>
      <w:pPr>
        <w:rPr>
          <w:ins w:id="3390" w:author="shalu.megotia" w:date="2022-04-28T10:05:37Z"/>
          <w:b/>
          <w:u w:val="single"/>
        </w:rPr>
      </w:pPr>
      <w:ins w:id="3391" w:author="shalu.megotia" w:date="2022-04-28T10:05:37Z">
        <w:r>
          <w:rPr>
            <w:b/>
            <w:u w:val="single"/>
          </w:rPr>
          <w:t xml:space="preserve">About the Document </w:t>
        </w:r>
      </w:ins>
    </w:p>
    <w:p>
      <w:pPr>
        <w:rPr>
          <w:ins w:id="3392" w:author="shalu.megotia" w:date="2022-04-28T10:05:37Z"/>
          <w:b/>
          <w:i/>
          <w:iCs/>
          <w:u w:val="single"/>
        </w:rPr>
      </w:pPr>
    </w:p>
    <w:p>
      <w:pPr>
        <w:jc w:val="both"/>
        <w:rPr>
          <w:ins w:id="3393" w:author="shalu.megotia" w:date="2022-04-28T10:05:37Z"/>
          <w:rStyle w:val="59"/>
          <w:rFonts w:cs="Times New Roman" w:asciiTheme="minorHAnsi" w:hAnsiTheme="minorHAnsi"/>
          <w:sz w:val="22"/>
        </w:rPr>
      </w:pPr>
      <w:ins w:id="3394" w:author="shalu.megotia" w:date="2022-04-28T10:05:37Z">
        <w:r>
          <w:rPr>
            <w:rStyle w:val="59"/>
            <w:rFonts w:asciiTheme="minorHAnsi" w:hAnsiTheme="minorHAnsi"/>
            <w:sz w:val="22"/>
          </w:rPr>
          <w:t>The Functional Specification Document (FSD) forms the basis for the solution and system development and is a collaborative effort between all business and technology stakeholders.</w:t>
        </w:r>
      </w:ins>
    </w:p>
    <w:p>
      <w:pPr>
        <w:jc w:val="both"/>
        <w:rPr>
          <w:ins w:id="3395" w:author="shalu.megotia" w:date="2022-04-28T10:05:37Z"/>
          <w:rStyle w:val="59"/>
          <w:rFonts w:asciiTheme="minorHAnsi" w:hAnsiTheme="minorHAnsi"/>
          <w:sz w:val="22"/>
        </w:rPr>
      </w:pPr>
      <w:ins w:id="3396" w:author="shalu.megotia" w:date="2022-04-28T10:05:37Z">
        <w:r>
          <w:rPr>
            <w:rStyle w:val="59"/>
            <w:rFonts w:asciiTheme="minorHAnsi" w:hAnsiTheme="minorHAnsi"/>
            <w:sz w:val="22"/>
          </w:rPr>
          <w:t>The FSD defines ‘what’ the user needs. Furthermore, the document:</w:t>
        </w:r>
      </w:ins>
    </w:p>
    <w:p>
      <w:pPr>
        <w:pStyle w:val="58"/>
        <w:numPr>
          <w:ilvl w:val="0"/>
          <w:numId w:val="2"/>
        </w:numPr>
        <w:spacing w:after="120"/>
        <w:jc w:val="both"/>
        <w:rPr>
          <w:ins w:id="3397" w:author="shalu.megotia" w:date="2022-04-28T10:05:37Z"/>
          <w:rStyle w:val="59"/>
          <w:rFonts w:asciiTheme="minorHAnsi" w:hAnsiTheme="minorHAnsi" w:eastAsiaTheme="minorHAnsi"/>
          <w:sz w:val="22"/>
        </w:rPr>
      </w:pPr>
      <w:ins w:id="3398" w:author="shalu.megotia" w:date="2022-04-28T10:05:37Z">
        <w:r>
          <w:rPr>
            <w:rStyle w:val="59"/>
            <w:rFonts w:asciiTheme="minorHAnsi" w:hAnsiTheme="minorHAnsi"/>
            <w:sz w:val="22"/>
          </w:rPr>
          <w:t>Identifies and documents business requirements of the bank</w:t>
        </w:r>
      </w:ins>
    </w:p>
    <w:p>
      <w:pPr>
        <w:pStyle w:val="58"/>
        <w:numPr>
          <w:ilvl w:val="0"/>
          <w:numId w:val="2"/>
        </w:numPr>
        <w:spacing w:after="120"/>
        <w:jc w:val="both"/>
        <w:rPr>
          <w:ins w:id="3399" w:author="shalu.megotia" w:date="2022-04-28T10:05:37Z"/>
          <w:rStyle w:val="59"/>
          <w:rFonts w:asciiTheme="minorHAnsi" w:hAnsiTheme="minorHAnsi"/>
          <w:sz w:val="22"/>
        </w:rPr>
      </w:pPr>
      <w:ins w:id="3400" w:author="shalu.megotia" w:date="2022-04-28T10:05:37Z">
        <w:r>
          <w:rPr>
            <w:rStyle w:val="59"/>
            <w:rFonts w:asciiTheme="minorHAnsi" w:hAnsiTheme="minorHAnsi"/>
            <w:sz w:val="22"/>
          </w:rPr>
          <w:t xml:space="preserve">Forms the basis of the Gap-analysis </w:t>
        </w:r>
      </w:ins>
    </w:p>
    <w:p>
      <w:pPr>
        <w:pStyle w:val="58"/>
        <w:numPr>
          <w:ilvl w:val="0"/>
          <w:numId w:val="2"/>
        </w:numPr>
        <w:spacing w:after="120"/>
        <w:jc w:val="both"/>
        <w:rPr>
          <w:ins w:id="3401" w:author="shalu.megotia" w:date="2022-04-28T10:05:37Z"/>
          <w:rStyle w:val="59"/>
          <w:rFonts w:asciiTheme="minorHAnsi" w:hAnsiTheme="minorHAnsi"/>
          <w:sz w:val="22"/>
        </w:rPr>
      </w:pPr>
      <w:ins w:id="3402" w:author="shalu.megotia" w:date="2022-04-28T10:05:37Z">
        <w:r>
          <w:rPr>
            <w:rStyle w:val="59"/>
            <w:rFonts w:asciiTheme="minorHAnsi" w:hAnsiTheme="minorHAnsi"/>
            <w:sz w:val="22"/>
          </w:rPr>
          <w:t>Forms the basis of quality assurance.</w:t>
        </w:r>
      </w:ins>
    </w:p>
    <w:p>
      <w:pPr>
        <w:pStyle w:val="58"/>
        <w:numPr>
          <w:ilvl w:val="0"/>
          <w:numId w:val="2"/>
        </w:numPr>
        <w:spacing w:after="120"/>
        <w:jc w:val="both"/>
        <w:rPr>
          <w:ins w:id="3403" w:author="shalu.megotia" w:date="2022-04-28T10:05:37Z"/>
          <w:rStyle w:val="59"/>
          <w:rFonts w:asciiTheme="minorHAnsi" w:hAnsiTheme="minorHAnsi"/>
          <w:sz w:val="22"/>
        </w:rPr>
      </w:pPr>
      <w:ins w:id="3404" w:author="shalu.megotia" w:date="2022-04-28T10:05:37Z">
        <w:r>
          <w:rPr>
            <w:rStyle w:val="59"/>
            <w:rFonts w:asciiTheme="minorHAnsi" w:hAnsiTheme="minorHAnsi"/>
            <w:sz w:val="22"/>
          </w:rPr>
          <w:t>Forms the basis of functional testing, System &amp; User Acceptance Testing</w:t>
        </w:r>
      </w:ins>
    </w:p>
    <w:p>
      <w:pPr>
        <w:pStyle w:val="58"/>
        <w:numPr>
          <w:ilvl w:val="0"/>
          <w:numId w:val="2"/>
        </w:numPr>
        <w:spacing w:after="120"/>
        <w:jc w:val="both"/>
        <w:rPr>
          <w:ins w:id="3405" w:author="shalu.megotia" w:date="2022-04-28T10:05:37Z"/>
          <w:rStyle w:val="59"/>
          <w:rFonts w:asciiTheme="minorHAnsi" w:hAnsiTheme="minorHAnsi"/>
          <w:sz w:val="22"/>
        </w:rPr>
      </w:pPr>
      <w:ins w:id="3406" w:author="shalu.megotia" w:date="2022-04-28T10:05:37Z">
        <w:r>
          <w:rPr>
            <w:rStyle w:val="59"/>
            <w:rFonts w:asciiTheme="minorHAnsi" w:hAnsiTheme="minorHAnsi"/>
            <w:sz w:val="22"/>
          </w:rPr>
          <w:t>Forms the basis of setup and configuration.</w:t>
        </w:r>
      </w:ins>
    </w:p>
    <w:p>
      <w:pPr>
        <w:spacing w:after="120"/>
        <w:jc w:val="both"/>
        <w:rPr>
          <w:ins w:id="3407" w:author="shalu.megotia" w:date="2022-04-28T10:05:37Z"/>
          <w:rStyle w:val="59"/>
          <w:rFonts w:eastAsia="Calibri" w:asciiTheme="minorHAnsi" w:hAnsiTheme="minorHAnsi"/>
          <w:sz w:val="22"/>
        </w:rPr>
      </w:pPr>
      <w:ins w:id="3408" w:author="shalu.megotia" w:date="2022-04-28T10:05:37Z">
        <w:r>
          <w:rPr>
            <w:rStyle w:val="59"/>
            <w:rFonts w:eastAsia="Calibri" w:asciiTheme="minorHAnsi" w:hAnsiTheme="minorHAnsi"/>
            <w:sz w:val="22"/>
          </w:rPr>
          <w:t>The document has been prepared based on understanding by Ebixcash Technologies Team during the meetings and discussions with the bank’s Business and Technical team at onsite, as part of the requirements gathering exercise.</w:t>
        </w:r>
      </w:ins>
    </w:p>
    <w:p>
      <w:pPr>
        <w:jc w:val="both"/>
        <w:rPr>
          <w:ins w:id="3409" w:author="shalu.megotia" w:date="2022-04-28T10:05:37Z"/>
          <w:rStyle w:val="59"/>
          <w:rFonts w:eastAsia="Calibri" w:asciiTheme="minorHAnsi" w:hAnsiTheme="minorHAnsi"/>
          <w:sz w:val="22"/>
        </w:rPr>
      </w:pPr>
      <w:ins w:id="3410" w:author="shalu.megotia" w:date="2022-04-28T10:05:37Z">
        <w:r>
          <w:rPr>
            <w:rStyle w:val="59"/>
            <w:rFonts w:eastAsia="Calibri" w:asciiTheme="minorHAnsi" w:hAnsiTheme="minorHAnsi"/>
            <w:sz w:val="22"/>
          </w:rPr>
          <w:t>The document will be reviewed and signed off by the bank’s Business Team and Technical team. This Document supersedes any other Document/Discussions previously Shared/Discussed as part of scope of Delivery. It will then serve as basis for design, development &amp; subsequently for UAT of the  Bandhan Bank Corporate &amp; MSME Loans Originations Implementation.</w:t>
        </w:r>
      </w:ins>
    </w:p>
    <w:p>
      <w:pPr>
        <w:pStyle w:val="14"/>
        <w:jc w:val="both"/>
        <w:rPr>
          <w:ins w:id="3411" w:author="shalu.megotia" w:date="2022-04-28T10:05:37Z"/>
          <w:rFonts w:cs="Calibri"/>
        </w:rPr>
      </w:pPr>
    </w:p>
    <w:p>
      <w:pPr>
        <w:pStyle w:val="14"/>
        <w:jc w:val="both"/>
        <w:rPr>
          <w:ins w:id="3412" w:author="shalu.megotia" w:date="2022-04-28T10:05:37Z"/>
          <w:rFonts w:cs="Calibri"/>
        </w:rPr>
      </w:pPr>
    </w:p>
    <w:p>
      <w:pPr>
        <w:pStyle w:val="14"/>
        <w:jc w:val="both"/>
        <w:rPr>
          <w:ins w:id="3413" w:author="shalu.megotia" w:date="2022-04-28T10:05:37Z"/>
          <w:rFonts w:cs="Calibri"/>
        </w:rPr>
      </w:pPr>
    </w:p>
    <w:p>
      <w:pPr>
        <w:pStyle w:val="14"/>
        <w:jc w:val="both"/>
        <w:rPr>
          <w:ins w:id="3414" w:author="shalu.megotia" w:date="2022-04-28T10:05:37Z"/>
          <w:rFonts w:cs="Calibri"/>
        </w:rPr>
      </w:pPr>
    </w:p>
    <w:p>
      <w:pPr>
        <w:pStyle w:val="14"/>
        <w:jc w:val="both"/>
        <w:rPr>
          <w:ins w:id="3415" w:author="shalu.megotia" w:date="2022-04-28T10:05:37Z"/>
          <w:rFonts w:cs="Calibri"/>
        </w:rPr>
      </w:pPr>
    </w:p>
    <w:p>
      <w:pPr>
        <w:pStyle w:val="14"/>
        <w:jc w:val="both"/>
        <w:rPr>
          <w:ins w:id="3416" w:author="shalu.megotia" w:date="2022-04-28T10:05:37Z"/>
          <w:rFonts w:cs="Calibri"/>
        </w:rPr>
      </w:pPr>
    </w:p>
    <w:p>
      <w:pPr>
        <w:pStyle w:val="14"/>
        <w:jc w:val="both"/>
        <w:rPr>
          <w:ins w:id="3417" w:author="shalu.megotia" w:date="2022-04-28T10:05:37Z"/>
          <w:rFonts w:cs="Calibri"/>
        </w:rPr>
      </w:pPr>
    </w:p>
    <w:p>
      <w:pPr>
        <w:pStyle w:val="14"/>
        <w:jc w:val="both"/>
        <w:rPr>
          <w:ins w:id="3418" w:author="shalu.megotia" w:date="2022-04-28T10:05:37Z"/>
          <w:rFonts w:cs="Calibri"/>
        </w:rPr>
      </w:pPr>
    </w:p>
    <w:p>
      <w:pPr>
        <w:pStyle w:val="14"/>
        <w:jc w:val="both"/>
        <w:rPr>
          <w:ins w:id="3419" w:author="shalu.megotia" w:date="2022-04-28T10:05:37Z"/>
          <w:rFonts w:cs="Calibri"/>
        </w:rPr>
      </w:pPr>
    </w:p>
    <w:p>
      <w:pPr>
        <w:pStyle w:val="14"/>
        <w:jc w:val="both"/>
        <w:rPr>
          <w:ins w:id="3420" w:author="shalu.megotia" w:date="2022-04-28T10:05:37Z"/>
          <w:rFonts w:cs="Calibri"/>
        </w:rPr>
      </w:pPr>
    </w:p>
    <w:p>
      <w:pPr>
        <w:pStyle w:val="14"/>
        <w:jc w:val="both"/>
        <w:rPr>
          <w:ins w:id="3421" w:author="shalu.megotia" w:date="2022-04-28T10:05:37Z"/>
          <w:rFonts w:cs="Calibri"/>
        </w:rPr>
      </w:pPr>
    </w:p>
    <w:p>
      <w:pPr>
        <w:pStyle w:val="14"/>
        <w:jc w:val="both"/>
        <w:rPr>
          <w:ins w:id="3422" w:author="shalu.megotia" w:date="2022-04-28T10:05:37Z"/>
          <w:rFonts w:cs="Calibri"/>
        </w:rPr>
      </w:pPr>
    </w:p>
    <w:p>
      <w:pPr>
        <w:pStyle w:val="14"/>
        <w:jc w:val="both"/>
        <w:rPr>
          <w:ins w:id="3423" w:author="shalu.megotia" w:date="2022-04-28T10:05:37Z"/>
          <w:rFonts w:cs="Calibri"/>
        </w:rPr>
      </w:pPr>
    </w:p>
    <w:p>
      <w:pPr>
        <w:pStyle w:val="14"/>
        <w:jc w:val="both"/>
        <w:rPr>
          <w:ins w:id="3424" w:author="shalu.megotia" w:date="2022-04-28T10:05:37Z"/>
          <w:rFonts w:cs="Calibri"/>
        </w:rPr>
      </w:pPr>
    </w:p>
    <w:p>
      <w:pPr>
        <w:pStyle w:val="14"/>
        <w:jc w:val="both"/>
        <w:rPr>
          <w:ins w:id="3425" w:author="shalu.megotia" w:date="2022-04-28T10:05:37Z"/>
          <w:rFonts w:cs="Calibri"/>
        </w:rPr>
      </w:pPr>
    </w:p>
    <w:p>
      <w:pPr>
        <w:pStyle w:val="14"/>
        <w:jc w:val="both"/>
        <w:rPr>
          <w:ins w:id="3426" w:author="shalu.megotia" w:date="2022-04-28T10:05:37Z"/>
          <w:rFonts w:cs="Calibri"/>
        </w:rPr>
      </w:pPr>
    </w:p>
    <w:p>
      <w:pPr>
        <w:pStyle w:val="14"/>
        <w:jc w:val="both"/>
        <w:rPr>
          <w:ins w:id="3427" w:author="shalu.megotia" w:date="2022-04-28T10:05:37Z"/>
          <w:rFonts w:cs="Calibri"/>
        </w:rPr>
      </w:pPr>
    </w:p>
    <w:p>
      <w:pPr>
        <w:pStyle w:val="14"/>
        <w:jc w:val="both"/>
        <w:rPr>
          <w:ins w:id="3428" w:author="shalu.megotia" w:date="2022-04-28T10:05:37Z"/>
          <w:rFonts w:cs="Calibri"/>
        </w:rPr>
      </w:pPr>
    </w:p>
    <w:p>
      <w:pPr>
        <w:pStyle w:val="14"/>
        <w:jc w:val="both"/>
        <w:rPr>
          <w:ins w:id="3429" w:author="shalu.megotia" w:date="2022-04-28T10:05:37Z"/>
          <w:rFonts w:cs="Calibri"/>
        </w:rPr>
      </w:pPr>
    </w:p>
    <w:p>
      <w:pPr>
        <w:pStyle w:val="14"/>
        <w:jc w:val="both"/>
        <w:rPr>
          <w:ins w:id="3430" w:author="shalu.megotia" w:date="2022-04-28T10:05:37Z"/>
          <w:rFonts w:cs="Calibri"/>
        </w:rPr>
      </w:pPr>
    </w:p>
    <w:p>
      <w:pPr>
        <w:pStyle w:val="14"/>
        <w:jc w:val="both"/>
        <w:rPr>
          <w:ins w:id="3431" w:author="shalu.megotia" w:date="2022-04-28T10:05:37Z"/>
          <w:rFonts w:cs="Calibri"/>
        </w:rPr>
      </w:pPr>
    </w:p>
    <w:p>
      <w:pPr>
        <w:pStyle w:val="2"/>
        <w:numPr>
          <w:ilvl w:val="0"/>
          <w:numId w:val="3"/>
        </w:numPr>
        <w:tabs>
          <w:tab w:val="left" w:pos="360"/>
          <w:tab w:val="clear" w:pos="882"/>
        </w:tabs>
        <w:spacing w:afterAutospacing="1" w:line="276" w:lineRule="auto"/>
        <w:ind w:left="0" w:firstLine="0"/>
        <w:contextualSpacing/>
        <w:rPr>
          <w:caps/>
          <w:sz w:val="22"/>
          <w:szCs w:val="22"/>
          <w:u w:val="single"/>
        </w:rPr>
      </w:pPr>
      <w:r>
        <w:rPr>
          <w:caps/>
          <w:sz w:val="22"/>
          <w:szCs w:val="22"/>
          <w:u w:val="single"/>
        </w:rPr>
        <w:t>Overview</w:t>
      </w:r>
      <w:bookmarkEnd w:id="7"/>
      <w:bookmarkEnd w:id="8"/>
      <w:bookmarkEnd w:id="9"/>
    </w:p>
    <w:p>
      <w:pPr>
        <w:ind w:left="360"/>
        <w:jc w:val="both"/>
      </w:pPr>
      <w:r>
        <w:t xml:space="preserve">This document contains details of the Corporate Loan Originations requirements (i.e. </w:t>
      </w:r>
      <w:r>
        <w:rPr>
          <w:rFonts w:cstheme="minorHAnsi"/>
        </w:rPr>
        <w:t>detailed description of activities performed during CLO)</w:t>
      </w:r>
      <w:r>
        <w:t>.</w:t>
      </w:r>
    </w:p>
    <w:p>
      <w:pPr>
        <w:ind w:left="360"/>
        <w:jc w:val="both"/>
      </w:pPr>
      <w:r>
        <w:t>The document would also explain the bank’s operational Structure details and corporate loan originations process flows.</w:t>
      </w:r>
    </w:p>
    <w:p>
      <w:pPr>
        <w:ind w:left="360"/>
        <w:jc w:val="both"/>
      </w:pPr>
      <w:r>
        <w:t xml:space="preserve">This module will be catering to the following line of businesses – </w:t>
      </w:r>
    </w:p>
    <w:p>
      <w:pPr>
        <w:pStyle w:val="60"/>
        <w:numPr>
          <w:ilvl w:val="0"/>
          <w:numId w:val="4"/>
        </w:numPr>
        <w:tabs>
          <w:tab w:val="left" w:pos="1080"/>
        </w:tabs>
        <w:rPr>
          <w:rFonts w:asciiTheme="minorHAnsi" w:hAnsiTheme="minorHAnsi"/>
        </w:rPr>
      </w:pPr>
      <w:r>
        <w:rPr>
          <w:rFonts w:asciiTheme="minorHAnsi" w:hAnsiTheme="minorHAnsi"/>
        </w:rPr>
        <w:t>Corporate</w:t>
      </w:r>
    </w:p>
    <w:p>
      <w:pPr>
        <w:pStyle w:val="60"/>
        <w:numPr>
          <w:ilvl w:val="0"/>
          <w:numId w:val="4"/>
        </w:numPr>
        <w:tabs>
          <w:tab w:val="left" w:pos="1080"/>
        </w:tabs>
        <w:rPr>
          <w:rFonts w:asciiTheme="minorHAnsi" w:hAnsiTheme="minorHAnsi"/>
        </w:rPr>
      </w:pPr>
      <w:r>
        <w:rPr>
          <w:rFonts w:asciiTheme="minorHAnsi" w:hAnsiTheme="minorHAnsi"/>
        </w:rPr>
        <w:t>MSME</w:t>
      </w:r>
    </w:p>
    <w:p/>
    <w:p>
      <w:pPr>
        <w:pStyle w:val="3"/>
        <w:rPr>
          <w:rFonts w:cs="Arial" w:asciiTheme="minorHAnsi" w:hAnsiTheme="minorHAnsi" w:eastAsiaTheme="minorHAnsi"/>
          <w:b/>
          <w:bCs/>
          <w:caps/>
          <w:color w:val="auto"/>
          <w:kern w:val="32"/>
          <w:sz w:val="22"/>
          <w:szCs w:val="22"/>
        </w:rPr>
      </w:pPr>
      <w:bookmarkStart w:id="10" w:name="_Toc72191878"/>
      <w:r>
        <w:rPr>
          <w:rFonts w:cs="Arial" w:asciiTheme="minorHAnsi" w:hAnsiTheme="minorHAnsi" w:eastAsiaTheme="minorHAnsi"/>
          <w:b/>
          <w:bCs/>
          <w:caps/>
          <w:color w:val="auto"/>
          <w:kern w:val="32"/>
          <w:sz w:val="22"/>
          <w:szCs w:val="22"/>
        </w:rPr>
        <w:t xml:space="preserve">1.1 </w:t>
      </w:r>
      <w:r>
        <w:rPr>
          <w:rFonts w:cs="Arial" w:asciiTheme="minorHAnsi" w:hAnsiTheme="minorHAnsi" w:eastAsiaTheme="minorHAnsi"/>
          <w:b/>
          <w:bCs/>
          <w:caps/>
          <w:color w:val="auto"/>
          <w:kern w:val="32"/>
          <w:sz w:val="22"/>
          <w:szCs w:val="22"/>
          <w:u w:val="single"/>
        </w:rPr>
        <w:t>KEY ASSUMPTIONS</w:t>
      </w:r>
      <w:bookmarkEnd w:id="10"/>
      <w:r>
        <w:rPr>
          <w:rFonts w:cs="Arial" w:asciiTheme="minorHAnsi" w:hAnsiTheme="minorHAnsi" w:eastAsiaTheme="minorHAnsi"/>
          <w:b/>
          <w:bCs/>
          <w:caps/>
          <w:color w:val="auto"/>
          <w:kern w:val="32"/>
          <w:sz w:val="22"/>
          <w:szCs w:val="22"/>
          <w:u w:val="single"/>
        </w:rPr>
        <w:t xml:space="preserve"> </w:t>
      </w:r>
    </w:p>
    <w:p/>
    <w:p>
      <w:pPr>
        <w:pStyle w:val="60"/>
        <w:numPr>
          <w:ilvl w:val="0"/>
          <w:numId w:val="5"/>
        </w:numPr>
        <w:tabs>
          <w:tab w:val="left" w:pos="1080"/>
        </w:tabs>
        <w:spacing w:after="0"/>
        <w:rPr>
          <w:rStyle w:val="59"/>
          <w:rFonts w:cs="Times New Roman" w:asciiTheme="minorHAnsi" w:hAnsiTheme="minorHAnsi"/>
          <w:sz w:val="22"/>
          <w:highlight w:val="cyan"/>
          <w:rPrChange w:id="3432" w:author="shalu.megotia" w:date="2022-04-25T11:59:01Z">
            <w:rPr>
              <w:rStyle w:val="59"/>
              <w:rFonts w:cs="Times New Roman" w:asciiTheme="minorHAnsi" w:hAnsiTheme="minorHAnsi"/>
              <w:sz w:val="22"/>
            </w:rPr>
          </w:rPrChange>
        </w:rPr>
      </w:pPr>
      <w:r>
        <w:rPr>
          <w:rFonts w:asciiTheme="minorHAnsi" w:hAnsiTheme="minorHAnsi"/>
          <w:highlight w:val="cyan"/>
          <w:rPrChange w:id="3433" w:author="shalu.megotia" w:date="2022-04-25T11:59:01Z">
            <w:rPr>
              <w:rFonts w:asciiTheme="minorHAnsi" w:hAnsiTheme="minorHAnsi"/>
            </w:rPr>
          </w:rPrChange>
        </w:rPr>
        <w:t>For existing customer, data will be fetched from the previous application in CLO of the customer in conjunction with CBS based on the CIF ID provided at the QDE</w:t>
      </w:r>
      <w:commentRangeStart w:id="0"/>
      <w:commentRangeStart w:id="1"/>
      <w:r>
        <w:rPr>
          <w:rFonts w:asciiTheme="minorHAnsi" w:hAnsiTheme="minorHAnsi"/>
          <w:highlight w:val="cyan"/>
          <w:rPrChange w:id="3434" w:author="shalu.megotia" w:date="2022-04-25T11:59:01Z">
            <w:rPr>
              <w:rFonts w:asciiTheme="minorHAnsi" w:hAnsiTheme="minorHAnsi"/>
            </w:rPr>
          </w:rPrChange>
        </w:rPr>
        <w:t>.</w:t>
      </w:r>
      <w:commentRangeStart w:id="2"/>
      <w:r>
        <w:rPr>
          <w:rFonts w:asciiTheme="minorHAnsi" w:hAnsiTheme="minorHAnsi"/>
          <w:highlight w:val="cyan"/>
          <w:rPrChange w:id="3435" w:author="shalu.megotia" w:date="2022-04-25T11:59:01Z">
            <w:rPr>
              <w:rFonts w:asciiTheme="minorHAnsi" w:hAnsiTheme="minorHAnsi"/>
            </w:rPr>
          </w:rPrChange>
        </w:rPr>
        <w:t xml:space="preserve"> </w:t>
      </w:r>
      <w:r>
        <w:rPr>
          <w:rStyle w:val="59"/>
          <w:rFonts w:asciiTheme="minorHAnsi" w:hAnsiTheme="minorHAnsi"/>
          <w:sz w:val="22"/>
          <w:highlight w:val="cyan"/>
          <w:rPrChange w:id="3436" w:author="shalu.megotia" w:date="2022-04-25T11:59:01Z">
            <w:rPr>
              <w:rStyle w:val="59"/>
              <w:rFonts w:asciiTheme="minorHAnsi" w:hAnsiTheme="minorHAnsi"/>
              <w:sz w:val="22"/>
            </w:rPr>
          </w:rPrChange>
        </w:rPr>
        <w:t>If customer is not present in CBS then the application will flow but at the time of customer handover and acceptance activity CIF will be required to proceed ahead.</w:t>
      </w:r>
      <w:commentRangeEnd w:id="2"/>
      <w:r>
        <w:rPr>
          <w:rStyle w:val="16"/>
          <w:rFonts w:ascii="Times New Roman" w:hAnsi="Times New Roman" w:eastAsia="Times New Roman"/>
          <w:highlight w:val="cyan"/>
          <w:rPrChange w:id="3437" w:author="shalu.megotia" w:date="2022-04-25T11:59:01Z">
            <w:rPr>
              <w:rStyle w:val="16"/>
              <w:rFonts w:ascii="Times New Roman" w:hAnsi="Times New Roman" w:eastAsia="Times New Roman"/>
            </w:rPr>
          </w:rPrChange>
        </w:rPr>
        <w:commentReference w:id="2"/>
      </w:r>
      <w:commentRangeEnd w:id="0"/>
      <w:r>
        <w:rPr>
          <w:rStyle w:val="16"/>
          <w:rFonts w:ascii="Times New Roman" w:hAnsi="Times New Roman" w:eastAsia="Times New Roman"/>
          <w:highlight w:val="cyan"/>
          <w:rPrChange w:id="3438" w:author="shalu.megotia" w:date="2022-04-25T11:59:01Z">
            <w:rPr>
              <w:rStyle w:val="16"/>
              <w:rFonts w:ascii="Times New Roman" w:hAnsi="Times New Roman" w:eastAsia="Times New Roman"/>
            </w:rPr>
          </w:rPrChange>
        </w:rPr>
        <w:commentReference w:id="0"/>
      </w:r>
      <w:commentRangeEnd w:id="1"/>
      <w:r>
        <w:rPr>
          <w:rStyle w:val="16"/>
          <w:rFonts w:ascii="Times New Roman" w:hAnsi="Times New Roman" w:eastAsia="Times New Roman"/>
          <w:highlight w:val="cyan"/>
          <w:rPrChange w:id="3439" w:author="shalu.megotia" w:date="2022-04-25T11:59:01Z">
            <w:rPr>
              <w:rStyle w:val="16"/>
              <w:rFonts w:ascii="Times New Roman" w:hAnsi="Times New Roman" w:eastAsia="Times New Roman"/>
            </w:rPr>
          </w:rPrChange>
        </w:rPr>
        <w:commentReference w:id="1"/>
      </w:r>
    </w:p>
    <w:p>
      <w:pPr>
        <w:pStyle w:val="60"/>
        <w:numPr>
          <w:ilvl w:val="0"/>
          <w:numId w:val="5"/>
        </w:numPr>
        <w:tabs>
          <w:tab w:val="left" w:pos="1080"/>
        </w:tabs>
        <w:rPr>
          <w:rStyle w:val="59"/>
          <w:rFonts w:cs="Times New Roman" w:asciiTheme="minorHAnsi" w:hAnsiTheme="minorHAnsi"/>
          <w:sz w:val="22"/>
        </w:rPr>
      </w:pPr>
      <w:r>
        <w:rPr>
          <w:rStyle w:val="59"/>
          <w:rFonts w:asciiTheme="minorHAnsi" w:hAnsiTheme="minorHAnsi"/>
          <w:sz w:val="22"/>
        </w:rPr>
        <w:t>The Prototypes of the screens included in the document can slightly vary against the actual delivery.</w:t>
      </w:r>
    </w:p>
    <w:p>
      <w:pPr>
        <w:pStyle w:val="60"/>
        <w:numPr>
          <w:ilvl w:val="0"/>
          <w:numId w:val="5"/>
        </w:numPr>
        <w:tabs>
          <w:tab w:val="left" w:pos="1080"/>
        </w:tabs>
        <w:rPr>
          <w:rFonts w:asciiTheme="minorHAnsi" w:hAnsiTheme="minorHAnsi"/>
        </w:rPr>
      </w:pPr>
      <w:r>
        <w:rPr>
          <w:rFonts w:asciiTheme="minorHAnsi" w:hAnsiTheme="minorHAnsi"/>
        </w:rPr>
        <w:t>Reports / Agreement / Templates generation will happen in English only.</w:t>
      </w:r>
    </w:p>
    <w:p>
      <w:pPr>
        <w:pStyle w:val="60"/>
        <w:numPr>
          <w:ilvl w:val="0"/>
          <w:numId w:val="5"/>
        </w:numPr>
        <w:tabs>
          <w:tab w:val="left" w:pos="1080"/>
        </w:tabs>
        <w:rPr>
          <w:rFonts w:asciiTheme="minorHAnsi" w:hAnsiTheme="minorHAnsi"/>
        </w:rPr>
      </w:pPr>
      <w:r>
        <w:rPr>
          <w:rFonts w:asciiTheme="minorHAnsi" w:hAnsiTheme="minorHAnsi"/>
        </w:rPr>
        <w:t xml:space="preserve">The list of parameters (required for the configuration of the rules) will be provided by the bank. This list should be exhaustive. User will be able to add / modify rule only based on the configured parameters only. </w:t>
      </w:r>
    </w:p>
    <w:p>
      <w:pPr>
        <w:pStyle w:val="60"/>
        <w:numPr>
          <w:ilvl w:val="0"/>
          <w:numId w:val="5"/>
        </w:numPr>
        <w:tabs>
          <w:tab w:val="left" w:pos="1080"/>
        </w:tabs>
        <w:rPr>
          <w:rFonts w:asciiTheme="minorHAnsi" w:hAnsiTheme="minorHAnsi"/>
        </w:rPr>
      </w:pPr>
      <w:r>
        <w:rPr>
          <w:rFonts w:asciiTheme="minorHAnsi" w:hAnsiTheme="minorHAnsi"/>
        </w:rPr>
        <w:t>Wherever ‘System’ or ‘CLO’ is mentioned, it refers to Corporate Loan Origination System unless otherwise specified.</w:t>
      </w:r>
    </w:p>
    <w:p>
      <w:pPr>
        <w:pStyle w:val="60"/>
        <w:numPr>
          <w:ilvl w:val="0"/>
          <w:numId w:val="5"/>
        </w:numPr>
        <w:tabs>
          <w:tab w:val="left" w:pos="1080"/>
        </w:tabs>
        <w:rPr>
          <w:rFonts w:asciiTheme="minorHAnsi" w:hAnsiTheme="minorHAnsi"/>
        </w:rPr>
      </w:pPr>
      <w:r>
        <w:rPr>
          <w:rFonts w:asciiTheme="minorHAnsi" w:hAnsiTheme="minorHAnsi"/>
        </w:rPr>
        <w:t xml:space="preserve">Configuration of masters will be bank’s responsibility. </w:t>
      </w:r>
    </w:p>
    <w:p>
      <w:pPr>
        <w:pStyle w:val="60"/>
        <w:numPr>
          <w:ilvl w:val="0"/>
          <w:numId w:val="5"/>
        </w:numPr>
        <w:tabs>
          <w:tab w:val="left" w:pos="1080"/>
        </w:tabs>
        <w:rPr>
          <w:rFonts w:asciiTheme="minorHAnsi" w:hAnsiTheme="minorHAnsi"/>
        </w:rPr>
      </w:pPr>
      <w:r>
        <w:rPr>
          <w:rFonts w:asciiTheme="minorHAnsi" w:hAnsiTheme="minorHAnsi"/>
        </w:rPr>
        <w:t>This document will serve as the base for the CLO implementation and supersedes all the previous documents, trackers, mails etc. pertaining to the requirements.</w:t>
      </w:r>
    </w:p>
    <w:p>
      <w:pPr>
        <w:pStyle w:val="60"/>
        <w:rPr>
          <w:rFonts w:asciiTheme="minorHAnsi" w:hAnsiTheme="minorHAnsi"/>
        </w:rPr>
      </w:pPr>
    </w:p>
    <w:p>
      <w:pPr>
        <w:pStyle w:val="3"/>
        <w:rPr>
          <w:del w:id="3440" w:author="shalu.megotia" w:date="2022-04-28T11:13:36Z"/>
          <w:rFonts w:cs="Arial" w:asciiTheme="minorHAnsi" w:hAnsiTheme="minorHAnsi" w:eastAsiaTheme="minorHAnsi"/>
          <w:b/>
          <w:bCs/>
          <w:caps/>
          <w:color w:val="auto"/>
          <w:kern w:val="32"/>
          <w:sz w:val="22"/>
          <w:szCs w:val="22"/>
        </w:rPr>
      </w:pPr>
      <w:del w:id="3441" w:author="shalu.megotia" w:date="2022-04-28T11:13:36Z">
        <w:bookmarkStart w:id="11" w:name="_Toc278911764"/>
        <w:bookmarkEnd w:id="11"/>
        <w:bookmarkStart w:id="12" w:name="_Toc278911765"/>
        <w:bookmarkEnd w:id="12"/>
        <w:bookmarkStart w:id="13" w:name="_Toc26174"/>
        <w:bookmarkStart w:id="14" w:name="_Toc72191879"/>
        <w:bookmarkStart w:id="15" w:name="_Toc412890629"/>
        <w:r>
          <w:rPr>
            <w:rFonts w:cs="Arial" w:asciiTheme="minorHAnsi" w:hAnsiTheme="minorHAnsi" w:eastAsiaTheme="minorHAnsi"/>
            <w:b/>
            <w:bCs/>
            <w:caps/>
            <w:color w:val="auto"/>
            <w:kern w:val="32"/>
            <w:sz w:val="22"/>
            <w:szCs w:val="22"/>
          </w:rPr>
          <w:delText xml:space="preserve">1.2 </w:delText>
        </w:r>
      </w:del>
      <w:del w:id="3442" w:author="shalu.megotia" w:date="2022-04-28T11:13:36Z">
        <w:r>
          <w:rPr>
            <w:rFonts w:cs="Arial" w:asciiTheme="minorHAnsi" w:hAnsiTheme="minorHAnsi" w:eastAsiaTheme="minorHAnsi"/>
            <w:b/>
            <w:bCs/>
            <w:caps/>
            <w:color w:val="auto"/>
            <w:kern w:val="32"/>
            <w:sz w:val="22"/>
            <w:szCs w:val="22"/>
            <w:u w:val="single"/>
          </w:rPr>
          <w:delText>Out of Scope</w:delText>
        </w:r>
        <w:bookmarkEnd w:id="13"/>
        <w:bookmarkEnd w:id="14"/>
        <w:bookmarkEnd w:id="15"/>
      </w:del>
    </w:p>
    <w:p>
      <w:pPr>
        <w:pStyle w:val="60"/>
        <w:numPr>
          <w:ilvl w:val="0"/>
          <w:numId w:val="6"/>
        </w:numPr>
        <w:tabs>
          <w:tab w:val="left" w:pos="1080"/>
        </w:tabs>
        <w:rPr>
          <w:del w:id="3443" w:author="shalu.megotia" w:date="2022-04-28T11:13:36Z"/>
          <w:rFonts w:asciiTheme="minorHAnsi" w:hAnsiTheme="minorHAnsi"/>
        </w:rPr>
      </w:pPr>
      <w:del w:id="3444" w:author="shalu.megotia" w:date="2022-04-28T11:13:36Z">
        <w:r>
          <w:rPr>
            <w:rFonts w:asciiTheme="minorHAnsi" w:hAnsiTheme="minorHAnsi"/>
          </w:rPr>
          <w:delText>Any functionality / functions / requirement at master or transaction level other than specified in the document.</w:delText>
        </w:r>
      </w:del>
    </w:p>
    <w:p>
      <w:pPr>
        <w:pStyle w:val="3"/>
        <w:rPr>
          <w:rFonts w:cs="Arial" w:asciiTheme="minorHAnsi" w:hAnsiTheme="minorHAnsi" w:eastAsiaTheme="minorHAnsi"/>
          <w:b/>
          <w:bCs/>
          <w:caps/>
          <w:color w:val="auto"/>
          <w:kern w:val="32"/>
          <w:sz w:val="22"/>
          <w:szCs w:val="22"/>
        </w:rPr>
      </w:pPr>
      <w:bookmarkStart w:id="16" w:name="_Toc412890630"/>
      <w:bookmarkStart w:id="17" w:name="_Toc2240"/>
      <w:bookmarkStart w:id="18" w:name="_Toc72191880"/>
      <w:r>
        <w:rPr>
          <w:rFonts w:cs="Arial" w:asciiTheme="minorHAnsi" w:hAnsiTheme="minorHAnsi" w:eastAsiaTheme="minorHAnsi"/>
          <w:b/>
          <w:bCs/>
          <w:caps/>
          <w:color w:val="auto"/>
          <w:kern w:val="32"/>
          <w:sz w:val="22"/>
          <w:szCs w:val="22"/>
        </w:rPr>
        <w:t xml:space="preserve">1.3 </w:t>
      </w:r>
      <w:r>
        <w:rPr>
          <w:rFonts w:cs="Arial" w:asciiTheme="minorHAnsi" w:hAnsiTheme="minorHAnsi" w:eastAsiaTheme="minorHAnsi"/>
          <w:b/>
          <w:bCs/>
          <w:caps/>
          <w:color w:val="auto"/>
          <w:kern w:val="32"/>
          <w:sz w:val="22"/>
          <w:szCs w:val="22"/>
          <w:u w:val="single"/>
        </w:rPr>
        <w:t>Open Points</w:t>
      </w:r>
      <w:bookmarkEnd w:id="16"/>
      <w:bookmarkEnd w:id="17"/>
      <w:bookmarkEnd w:id="18"/>
    </w:p>
    <w:p>
      <w:pPr>
        <w:pStyle w:val="60"/>
        <w:tabs>
          <w:tab w:val="left" w:pos="1080"/>
        </w:tabs>
        <w:ind w:left="0"/>
        <w:rPr>
          <w:rFonts w:asciiTheme="minorHAnsi" w:hAnsiTheme="minorHAnsi"/>
        </w:rPr>
      </w:pPr>
    </w:p>
    <w:p>
      <w:pPr>
        <w:pStyle w:val="60"/>
        <w:numPr>
          <w:ilvl w:val="0"/>
          <w:numId w:val="7"/>
        </w:numPr>
        <w:tabs>
          <w:tab w:val="left" w:pos="1080"/>
        </w:tabs>
        <w:rPr>
          <w:rFonts w:asciiTheme="minorHAnsi" w:hAnsiTheme="minorHAnsi"/>
        </w:rPr>
      </w:pPr>
      <w:r>
        <w:rPr>
          <w:rFonts w:asciiTheme="minorHAnsi" w:hAnsiTheme="minorHAnsi"/>
        </w:rPr>
        <w:t>Open points as per the DRG sheet – as of now.</w:t>
      </w:r>
    </w:p>
    <w:p>
      <w:pPr>
        <w:pStyle w:val="60"/>
        <w:numPr>
          <w:ilvl w:val="0"/>
          <w:numId w:val="7"/>
        </w:numPr>
        <w:tabs>
          <w:tab w:val="left" w:pos="1080"/>
        </w:tabs>
        <w:rPr>
          <w:rFonts w:asciiTheme="minorHAnsi" w:hAnsiTheme="minorHAnsi"/>
        </w:rPr>
      </w:pPr>
      <w:r>
        <w:rPr>
          <w:rFonts w:asciiTheme="minorHAnsi" w:hAnsiTheme="minorHAnsi"/>
        </w:rPr>
        <w:t>Open Points are updated at respective sections as well.</w:t>
      </w:r>
    </w:p>
    <w:p>
      <w:pPr>
        <w:pStyle w:val="60"/>
        <w:tabs>
          <w:tab w:val="left" w:pos="1080"/>
        </w:tabs>
        <w:ind w:left="0"/>
        <w:rPr>
          <w:rFonts w:asciiTheme="minorHAnsi" w:hAnsiTheme="minorHAnsi"/>
        </w:rPr>
      </w:pPr>
    </w:p>
    <w:p>
      <w:pPr>
        <w:pStyle w:val="60"/>
        <w:tabs>
          <w:tab w:val="left" w:pos="1080"/>
        </w:tabs>
        <w:rPr>
          <w:rFonts w:asciiTheme="minorHAnsi" w:hAnsiTheme="minorHAnsi"/>
        </w:rPr>
      </w:pPr>
    </w:p>
    <w:p>
      <w:pPr>
        <w:pStyle w:val="60"/>
        <w:tabs>
          <w:tab w:val="left" w:pos="1080"/>
        </w:tabs>
        <w:rPr>
          <w:rFonts w:asciiTheme="minorHAnsi" w:hAnsiTheme="minorHAnsi"/>
        </w:rPr>
      </w:pPr>
    </w:p>
    <w:p>
      <w:pPr>
        <w:pStyle w:val="60"/>
        <w:tabs>
          <w:tab w:val="left" w:pos="1080"/>
        </w:tabs>
        <w:rPr>
          <w:rFonts w:asciiTheme="minorHAnsi" w:hAnsiTheme="minorHAnsi"/>
        </w:rPr>
      </w:pPr>
    </w:p>
    <w:p>
      <w:pPr>
        <w:pStyle w:val="3"/>
        <w:rPr>
          <w:ins w:id="3445" w:author="shalu.megotia" w:date="2022-04-28T11:13:36Z"/>
          <w:rFonts w:cs="Arial" w:asciiTheme="minorHAnsi" w:hAnsiTheme="minorHAnsi" w:eastAsiaTheme="minorHAnsi"/>
          <w:b/>
          <w:bCs/>
          <w:caps/>
          <w:color w:val="auto"/>
          <w:kern w:val="32"/>
          <w:sz w:val="22"/>
          <w:szCs w:val="22"/>
        </w:rPr>
      </w:pPr>
      <w:ins w:id="3446" w:author="shalu.megotia" w:date="2022-04-28T11:13:36Z">
        <w:bookmarkStart w:id="19" w:name="_Toc412890631"/>
        <w:bookmarkStart w:id="20" w:name="_Toc8179"/>
        <w:bookmarkStart w:id="21" w:name="_Toc535894552"/>
        <w:bookmarkStart w:id="22" w:name="_Toc72191881"/>
        <w:bookmarkStart w:id="23" w:name="_Hlk23524698"/>
        <w:r>
          <w:rPr>
            <w:rFonts w:cs="Arial" w:asciiTheme="minorHAnsi" w:hAnsiTheme="minorHAnsi" w:eastAsiaTheme="minorHAnsi"/>
            <w:b/>
            <w:bCs/>
            <w:caps/>
            <w:color w:val="auto"/>
            <w:kern w:val="32"/>
            <w:sz w:val="22"/>
            <w:szCs w:val="22"/>
          </w:rPr>
          <w:t xml:space="preserve">1.2 </w:t>
        </w:r>
      </w:ins>
      <w:ins w:id="3447" w:author="shalu.megotia" w:date="2022-04-28T11:13:36Z">
        <w:r>
          <w:rPr>
            <w:rFonts w:cs="Arial" w:asciiTheme="minorHAnsi" w:hAnsiTheme="minorHAnsi" w:eastAsiaTheme="minorHAnsi"/>
            <w:b/>
            <w:bCs/>
            <w:caps/>
            <w:color w:val="auto"/>
            <w:kern w:val="32"/>
            <w:sz w:val="22"/>
            <w:szCs w:val="22"/>
            <w:u w:val="single"/>
          </w:rPr>
          <w:t>Out of Scope</w:t>
        </w:r>
      </w:ins>
    </w:p>
    <w:p>
      <w:pPr>
        <w:pStyle w:val="60"/>
        <w:numPr>
          <w:ilvl w:val="0"/>
          <w:numId w:val="6"/>
        </w:numPr>
        <w:tabs>
          <w:tab w:val="left" w:pos="1080"/>
        </w:tabs>
        <w:rPr>
          <w:ins w:id="3448" w:author="shalu.megotia" w:date="2022-04-28T11:13:36Z"/>
          <w:rFonts w:asciiTheme="minorHAnsi" w:hAnsiTheme="minorHAnsi"/>
        </w:rPr>
      </w:pPr>
      <w:ins w:id="3449" w:author="shalu.megotia" w:date="2022-04-28T11:13:36Z">
        <w:r>
          <w:rPr>
            <w:rFonts w:asciiTheme="minorHAnsi" w:hAnsiTheme="minorHAnsi"/>
          </w:rPr>
          <w:t>Any functionality / functions / requirement at master or transaction level other than specified in the document.</w:t>
        </w:r>
      </w:ins>
    </w:p>
    <w:p>
      <w:pPr>
        <w:pStyle w:val="2"/>
        <w:numPr>
          <w:ilvl w:val="0"/>
          <w:numId w:val="3"/>
        </w:numPr>
        <w:tabs>
          <w:tab w:val="left" w:pos="360"/>
          <w:tab w:val="clear" w:pos="882"/>
        </w:tabs>
        <w:spacing w:afterAutospacing="1" w:line="480" w:lineRule="auto"/>
        <w:ind w:left="0" w:firstLine="0"/>
        <w:contextualSpacing/>
        <w:rPr>
          <w:caps/>
          <w:sz w:val="22"/>
          <w:szCs w:val="22"/>
          <w:u w:val="single"/>
        </w:rPr>
      </w:pPr>
      <w:r>
        <w:rPr>
          <w:caps/>
          <w:sz w:val="22"/>
          <w:szCs w:val="22"/>
          <w:u w:val="single"/>
        </w:rPr>
        <w:t>Business set up and Structures</w:t>
      </w:r>
      <w:bookmarkEnd w:id="19"/>
      <w:bookmarkEnd w:id="20"/>
      <w:bookmarkEnd w:id="21"/>
      <w:bookmarkEnd w:id="22"/>
      <w:bookmarkStart w:id="24" w:name="_Toc412890632"/>
    </w:p>
    <w:p>
      <w:pPr>
        <w:pStyle w:val="3"/>
        <w:rPr>
          <w:rFonts w:cs="Arial" w:asciiTheme="minorHAnsi" w:hAnsiTheme="minorHAnsi" w:eastAsiaTheme="minorHAnsi"/>
          <w:b/>
          <w:bCs/>
          <w:caps/>
          <w:color w:val="auto"/>
          <w:kern w:val="32"/>
          <w:sz w:val="22"/>
          <w:szCs w:val="22"/>
        </w:rPr>
      </w:pPr>
      <w:bookmarkStart w:id="25" w:name="_Toc72191882"/>
      <w:bookmarkStart w:id="26" w:name="_Toc4575"/>
      <w:bookmarkStart w:id="27" w:name="_Toc535894553"/>
      <w:r>
        <w:rPr>
          <w:rFonts w:cs="Arial" w:asciiTheme="minorHAnsi" w:hAnsiTheme="minorHAnsi" w:eastAsiaTheme="minorHAnsi"/>
          <w:b/>
          <w:bCs/>
          <w:caps/>
          <w:color w:val="auto"/>
          <w:kern w:val="32"/>
          <w:sz w:val="22"/>
          <w:szCs w:val="22"/>
        </w:rPr>
        <w:t>2.1</w:t>
      </w:r>
      <w:r>
        <w:rPr>
          <w:rFonts w:cs="Arial" w:asciiTheme="minorHAnsi" w:hAnsiTheme="minorHAnsi" w:eastAsiaTheme="minorHAnsi"/>
          <w:b/>
          <w:bCs/>
          <w:caps/>
          <w:color w:val="auto"/>
          <w:kern w:val="32"/>
          <w:sz w:val="22"/>
          <w:szCs w:val="22"/>
        </w:rPr>
        <w:tab/>
      </w:r>
      <w:r>
        <w:rPr>
          <w:rFonts w:cs="Arial" w:asciiTheme="minorHAnsi" w:hAnsiTheme="minorHAnsi" w:eastAsiaTheme="minorHAnsi"/>
          <w:b/>
          <w:bCs/>
          <w:caps/>
          <w:color w:val="auto"/>
          <w:kern w:val="32"/>
          <w:sz w:val="22"/>
          <w:szCs w:val="22"/>
        </w:rPr>
        <w:t>Business hierarchy and operations details</w:t>
      </w:r>
      <w:bookmarkEnd w:id="24"/>
      <w:bookmarkEnd w:id="25"/>
      <w:bookmarkEnd w:id="26"/>
      <w:bookmarkEnd w:id="27"/>
    </w:p>
    <w:p/>
    <w:p>
      <w:pPr>
        <w:pStyle w:val="60"/>
        <w:tabs>
          <w:tab w:val="left" w:pos="1080"/>
        </w:tabs>
        <w:ind w:left="0"/>
        <w:rPr>
          <w:rFonts w:asciiTheme="minorHAnsi" w:hAnsiTheme="minorHAnsi" w:eastAsiaTheme="minorHAnsi" w:cstheme="minorHAnsi"/>
        </w:rPr>
      </w:pPr>
      <w:r>
        <w:rPr>
          <w:rFonts w:asciiTheme="minorHAnsi" w:hAnsiTheme="minorHAnsi" w:eastAsiaTheme="minorHAnsi" w:cstheme="minorHAnsi"/>
        </w:rPr>
        <w:t>Following is the organization hierarchy of bandhan bank. It has branches, which has parent region business units and all the regions has Head-office as parent business unit.</w:t>
      </w:r>
    </w:p>
    <w:p>
      <w:pPr>
        <w:pStyle w:val="60"/>
        <w:tabs>
          <w:tab w:val="left" w:pos="1080"/>
        </w:tabs>
        <w:ind w:left="0"/>
        <w:rPr>
          <w:rFonts w:asciiTheme="minorHAnsi" w:hAnsiTheme="minorHAnsi" w:eastAsiaTheme="minorHAnsi" w:cstheme="minorHAnsi"/>
        </w:rPr>
      </w:pPr>
    </w:p>
    <w:p>
      <w:pPr>
        <w:pStyle w:val="60"/>
        <w:tabs>
          <w:tab w:val="left" w:pos="1080"/>
        </w:tabs>
        <w:ind w:left="0"/>
        <w:jc w:val="center"/>
        <w:rPr>
          <w:rFonts w:asciiTheme="minorHAnsi" w:hAnsiTheme="minorHAnsi" w:eastAsiaTheme="minorHAnsi" w:cstheme="minorHAnsi"/>
        </w:rPr>
      </w:pPr>
      <w:r>
        <w:drawing>
          <wp:inline distT="0" distB="0" distL="0" distR="0">
            <wp:extent cx="5731510" cy="26066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1510" cy="2606675"/>
                    </a:xfrm>
                    <a:prstGeom prst="rect">
                      <a:avLst/>
                    </a:prstGeom>
                    <a:noFill/>
                    <a:ln>
                      <a:noFill/>
                    </a:ln>
                  </pic:spPr>
                </pic:pic>
              </a:graphicData>
            </a:graphic>
          </wp:inline>
        </w:drawing>
      </w:r>
    </w:p>
    <w:p>
      <w:pPr>
        <w:pStyle w:val="60"/>
        <w:tabs>
          <w:tab w:val="left" w:pos="1080"/>
        </w:tabs>
        <w:rPr>
          <w:rFonts w:asciiTheme="minorHAnsi" w:hAnsiTheme="minorHAnsi" w:eastAsiaTheme="minorHAnsi" w:cstheme="minorHAnsi"/>
        </w:rPr>
      </w:pPr>
    </w:p>
    <w:p>
      <w:pPr>
        <w:pStyle w:val="60"/>
        <w:tabs>
          <w:tab w:val="left" w:pos="1080"/>
        </w:tabs>
        <w:rPr>
          <w:rFonts w:asciiTheme="minorHAnsi" w:hAnsiTheme="minorHAnsi" w:eastAsiaTheme="minorHAnsi" w:cstheme="minorHAnsi"/>
        </w:rPr>
      </w:pPr>
    </w:p>
    <w:p>
      <w:pPr>
        <w:pStyle w:val="3"/>
        <w:rPr>
          <w:rFonts w:cs="Arial" w:asciiTheme="minorHAnsi" w:hAnsiTheme="minorHAnsi" w:eastAsiaTheme="minorHAnsi"/>
          <w:b/>
          <w:bCs/>
          <w:caps/>
          <w:color w:val="auto"/>
          <w:kern w:val="32"/>
          <w:sz w:val="22"/>
          <w:szCs w:val="22"/>
        </w:rPr>
      </w:pPr>
      <w:bookmarkStart w:id="28" w:name="_Toc14973"/>
      <w:bookmarkStart w:id="29" w:name="_Toc535894554"/>
      <w:bookmarkStart w:id="30" w:name="_Toc72191883"/>
      <w:bookmarkStart w:id="31" w:name="_Toc412890633"/>
      <w:r>
        <w:rPr>
          <w:rFonts w:cs="Arial" w:asciiTheme="minorHAnsi" w:hAnsiTheme="minorHAnsi" w:eastAsiaTheme="minorHAnsi"/>
          <w:b/>
          <w:bCs/>
          <w:caps/>
          <w:color w:val="auto"/>
          <w:kern w:val="32"/>
          <w:sz w:val="22"/>
          <w:szCs w:val="22"/>
        </w:rPr>
        <w:t>2.2</w:t>
      </w:r>
      <w:r>
        <w:rPr>
          <w:rFonts w:asciiTheme="minorHAnsi" w:hAnsiTheme="minorHAnsi"/>
          <w:color w:val="auto"/>
          <w:sz w:val="22"/>
          <w:szCs w:val="22"/>
        </w:rPr>
        <w:tab/>
      </w:r>
      <w:r>
        <w:rPr>
          <w:rFonts w:cs="Arial" w:asciiTheme="minorHAnsi" w:hAnsiTheme="minorHAnsi" w:eastAsiaTheme="minorHAnsi"/>
          <w:b/>
          <w:bCs/>
          <w:caps/>
          <w:color w:val="auto"/>
          <w:kern w:val="32"/>
          <w:sz w:val="22"/>
          <w:szCs w:val="22"/>
        </w:rPr>
        <w:t>Business roles and Levels</w:t>
      </w:r>
      <w:bookmarkEnd w:id="28"/>
      <w:bookmarkEnd w:id="29"/>
      <w:bookmarkEnd w:id="30"/>
      <w:bookmarkEnd w:id="31"/>
    </w:p>
    <w:p/>
    <w:p/>
    <w:p>
      <w:pPr>
        <w:jc w:val="both"/>
        <w:rPr>
          <w:rFonts w:cstheme="minorHAnsi"/>
        </w:rPr>
      </w:pPr>
      <w:r>
        <w:rPr>
          <w:rFonts w:cstheme="minorHAnsi"/>
        </w:rPr>
        <w:t xml:space="preserve">The following is the list of user roles who will have access to the application to perform the activities defined in the workflow. The users configured in the system will be assigned roles. Each user may have one or more role. The user roles are then mapped to the activities in the </w:t>
      </w:r>
      <w:del w:id="3450" w:author="shalu.megotia" w:date="2022-04-28T10:56:29Z">
        <w:r>
          <w:rPr>
            <w:rFonts w:cstheme="minorHAnsi"/>
          </w:rPr>
          <w:delText>workflow</w:delText>
        </w:r>
      </w:del>
      <w:ins w:id="3451" w:author="shalu.megotia" w:date="2022-04-28T10:56:29Z">
        <w:r>
          <w:rPr>
            <w:rFonts w:cstheme="minorHAnsi"/>
            <w:lang w:val="en-US"/>
          </w:rPr>
          <w:t>work flow</w:t>
        </w:r>
      </w:ins>
      <w:r>
        <w:rPr>
          <w:rFonts w:cstheme="minorHAnsi"/>
        </w:rPr>
        <w:t xml:space="preserve"> which they will perform. </w:t>
      </w:r>
    </w:p>
    <w:tbl>
      <w:tblPr>
        <w:tblStyle w:val="12"/>
        <w:tblW w:w="6080" w:type="dxa"/>
        <w:tblInd w:w="0" w:type="dxa"/>
        <w:tblLayout w:type="fixed"/>
        <w:tblCellMar>
          <w:top w:w="0" w:type="dxa"/>
          <w:left w:w="108" w:type="dxa"/>
          <w:bottom w:w="0" w:type="dxa"/>
          <w:right w:w="108" w:type="dxa"/>
        </w:tblCellMar>
      </w:tblPr>
      <w:tblGrid>
        <w:gridCol w:w="1640"/>
        <w:gridCol w:w="4440"/>
      </w:tblGrid>
      <w:tr>
        <w:tblPrEx>
          <w:tblCellMar>
            <w:top w:w="0" w:type="dxa"/>
            <w:left w:w="108" w:type="dxa"/>
            <w:bottom w:w="0" w:type="dxa"/>
            <w:right w:w="108" w:type="dxa"/>
          </w:tblCellMar>
        </w:tblPrEx>
        <w:trPr>
          <w:trHeight w:val="300" w:hRule="atLeast"/>
        </w:trPr>
        <w:tc>
          <w:tcPr>
            <w:tcW w:w="1640" w:type="dxa"/>
            <w:tcBorders>
              <w:top w:val="single" w:color="auto" w:sz="4" w:space="0"/>
              <w:left w:val="single" w:color="auto" w:sz="4" w:space="0"/>
              <w:bottom w:val="single" w:color="auto" w:sz="4" w:space="0"/>
              <w:right w:val="single" w:color="auto" w:sz="4" w:space="0"/>
            </w:tcBorders>
            <w:shd w:val="clear" w:color="000000" w:fill="BDD7EE"/>
            <w:noWrap/>
            <w:vAlign w:val="center"/>
          </w:tcPr>
          <w:p>
            <w:pPr>
              <w:jc w:val="center"/>
              <w:rPr>
                <w:rFonts w:ascii="Calibri" w:hAnsi="Calibri" w:eastAsia="Times New Roman" w:cs="Times New Roman"/>
                <w:b/>
                <w:bCs/>
                <w:color w:val="000000"/>
              </w:rPr>
            </w:pPr>
            <w:r>
              <w:rPr>
                <w:rFonts w:ascii="Calibri" w:hAnsi="Calibri" w:eastAsia="Times New Roman" w:cs="Times New Roman"/>
                <w:b/>
                <w:bCs/>
                <w:color w:val="000000"/>
              </w:rPr>
              <w:t>Role Codes</w:t>
            </w:r>
          </w:p>
        </w:tc>
        <w:tc>
          <w:tcPr>
            <w:tcW w:w="4440" w:type="dxa"/>
            <w:tcBorders>
              <w:top w:val="single" w:color="auto" w:sz="4" w:space="0"/>
              <w:left w:val="nil"/>
              <w:bottom w:val="single" w:color="auto" w:sz="4" w:space="0"/>
              <w:right w:val="single" w:color="auto" w:sz="4" w:space="0"/>
            </w:tcBorders>
            <w:shd w:val="clear" w:color="000000" w:fill="BDD7EE"/>
            <w:noWrap/>
            <w:vAlign w:val="center"/>
          </w:tcPr>
          <w:p>
            <w:pPr>
              <w:jc w:val="center"/>
              <w:rPr>
                <w:rFonts w:ascii="Calibri" w:hAnsi="Calibri" w:eastAsia="Times New Roman" w:cs="Times New Roman"/>
                <w:b/>
                <w:bCs/>
                <w:color w:val="000000"/>
              </w:rPr>
            </w:pPr>
            <w:r>
              <w:rPr>
                <w:rFonts w:ascii="Calibri" w:hAnsi="Calibri" w:eastAsia="Times New Roman" w:cs="Times New Roman"/>
                <w:b/>
                <w:bCs/>
                <w:color w:val="000000"/>
              </w:rPr>
              <w:t>Security Roles</w:t>
            </w:r>
          </w:p>
        </w:tc>
      </w:tr>
      <w:tr>
        <w:tblPrEx>
          <w:tblCellMar>
            <w:top w:w="0" w:type="dxa"/>
            <w:left w:w="108" w:type="dxa"/>
            <w:bottom w:w="0" w:type="dxa"/>
            <w:right w:w="108" w:type="dxa"/>
          </w:tblCellMar>
        </w:tblPrEx>
        <w:trPr>
          <w:trHeight w:val="300" w:hRule="atLeast"/>
        </w:trPr>
        <w:tc>
          <w:tcPr>
            <w:tcW w:w="1640" w:type="dxa"/>
            <w:tcBorders>
              <w:top w:val="nil"/>
              <w:left w:val="single" w:color="auto" w:sz="4" w:space="0"/>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RM</w:t>
            </w:r>
          </w:p>
        </w:tc>
        <w:tc>
          <w:tcPr>
            <w:tcW w:w="4440" w:type="dxa"/>
            <w:tcBorders>
              <w:top w:val="nil"/>
              <w:left w:val="nil"/>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Relationship Manager</w:t>
            </w:r>
          </w:p>
        </w:tc>
      </w:tr>
      <w:tr>
        <w:tblPrEx>
          <w:tblCellMar>
            <w:top w:w="0" w:type="dxa"/>
            <w:left w:w="108" w:type="dxa"/>
            <w:bottom w:w="0" w:type="dxa"/>
            <w:right w:w="108" w:type="dxa"/>
          </w:tblCellMar>
        </w:tblPrEx>
        <w:trPr>
          <w:trHeight w:val="300" w:hRule="atLeast"/>
        </w:trPr>
        <w:tc>
          <w:tcPr>
            <w:tcW w:w="1640" w:type="dxa"/>
            <w:tcBorders>
              <w:top w:val="nil"/>
              <w:left w:val="single" w:color="auto" w:sz="4" w:space="0"/>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SRM</w:t>
            </w:r>
          </w:p>
        </w:tc>
        <w:tc>
          <w:tcPr>
            <w:tcW w:w="4440" w:type="dxa"/>
            <w:tcBorders>
              <w:top w:val="nil"/>
              <w:left w:val="nil"/>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Senior Relationship Manager</w:t>
            </w:r>
          </w:p>
        </w:tc>
      </w:tr>
      <w:tr>
        <w:tblPrEx>
          <w:tblCellMar>
            <w:top w:w="0" w:type="dxa"/>
            <w:left w:w="108" w:type="dxa"/>
            <w:bottom w:w="0" w:type="dxa"/>
            <w:right w:w="108" w:type="dxa"/>
          </w:tblCellMar>
        </w:tblPrEx>
        <w:trPr>
          <w:trHeight w:val="300" w:hRule="atLeast"/>
        </w:trPr>
        <w:tc>
          <w:tcPr>
            <w:tcW w:w="1640" w:type="dxa"/>
            <w:tcBorders>
              <w:top w:val="nil"/>
              <w:left w:val="single" w:color="auto" w:sz="4" w:space="0"/>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RH</w:t>
            </w:r>
          </w:p>
        </w:tc>
        <w:tc>
          <w:tcPr>
            <w:tcW w:w="4440" w:type="dxa"/>
            <w:tcBorders>
              <w:top w:val="nil"/>
              <w:left w:val="nil"/>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Regional Head</w:t>
            </w:r>
          </w:p>
        </w:tc>
      </w:tr>
      <w:tr>
        <w:tblPrEx>
          <w:tblCellMar>
            <w:top w:w="0" w:type="dxa"/>
            <w:left w:w="108" w:type="dxa"/>
            <w:bottom w:w="0" w:type="dxa"/>
            <w:right w:w="108" w:type="dxa"/>
          </w:tblCellMar>
        </w:tblPrEx>
        <w:trPr>
          <w:trHeight w:val="300" w:hRule="atLeast"/>
        </w:trPr>
        <w:tc>
          <w:tcPr>
            <w:tcW w:w="1640" w:type="dxa"/>
            <w:tcBorders>
              <w:top w:val="nil"/>
              <w:left w:val="single" w:color="auto" w:sz="4" w:space="0"/>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HEAD-SME</w:t>
            </w:r>
          </w:p>
        </w:tc>
        <w:tc>
          <w:tcPr>
            <w:tcW w:w="4440" w:type="dxa"/>
            <w:tcBorders>
              <w:top w:val="nil"/>
              <w:left w:val="nil"/>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Head – SME</w:t>
            </w:r>
          </w:p>
        </w:tc>
      </w:tr>
      <w:tr>
        <w:tblPrEx>
          <w:tblCellMar>
            <w:top w:w="0" w:type="dxa"/>
            <w:left w:w="108" w:type="dxa"/>
            <w:bottom w:w="0" w:type="dxa"/>
            <w:right w:w="108" w:type="dxa"/>
          </w:tblCellMar>
        </w:tblPrEx>
        <w:trPr>
          <w:trHeight w:val="300" w:hRule="atLeast"/>
        </w:trPr>
        <w:tc>
          <w:tcPr>
            <w:tcW w:w="1640" w:type="dxa"/>
            <w:tcBorders>
              <w:top w:val="nil"/>
              <w:left w:val="single" w:color="auto" w:sz="4" w:space="0"/>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SCM</w:t>
            </w:r>
          </w:p>
        </w:tc>
        <w:tc>
          <w:tcPr>
            <w:tcW w:w="4440" w:type="dxa"/>
            <w:tcBorders>
              <w:top w:val="nil"/>
              <w:left w:val="nil"/>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Senior Credit Manager</w:t>
            </w:r>
          </w:p>
        </w:tc>
      </w:tr>
      <w:tr>
        <w:tblPrEx>
          <w:tblCellMar>
            <w:top w:w="0" w:type="dxa"/>
            <w:left w:w="108" w:type="dxa"/>
            <w:bottom w:w="0" w:type="dxa"/>
            <w:right w:w="108" w:type="dxa"/>
          </w:tblCellMar>
        </w:tblPrEx>
        <w:trPr>
          <w:trHeight w:val="300" w:hRule="atLeast"/>
        </w:trPr>
        <w:tc>
          <w:tcPr>
            <w:tcW w:w="1640" w:type="dxa"/>
            <w:tcBorders>
              <w:top w:val="nil"/>
              <w:left w:val="single" w:color="auto" w:sz="4" w:space="0"/>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FCU-RM</w:t>
            </w:r>
          </w:p>
        </w:tc>
        <w:tc>
          <w:tcPr>
            <w:tcW w:w="4440" w:type="dxa"/>
            <w:tcBorders>
              <w:top w:val="nil"/>
              <w:left w:val="nil"/>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FCU Regional Manager</w:t>
            </w:r>
          </w:p>
        </w:tc>
      </w:tr>
      <w:tr>
        <w:tblPrEx>
          <w:tblCellMar>
            <w:top w:w="0" w:type="dxa"/>
            <w:left w:w="108" w:type="dxa"/>
            <w:bottom w:w="0" w:type="dxa"/>
            <w:right w:w="108" w:type="dxa"/>
          </w:tblCellMar>
        </w:tblPrEx>
        <w:trPr>
          <w:trHeight w:val="300" w:hRule="atLeast"/>
        </w:trPr>
        <w:tc>
          <w:tcPr>
            <w:tcW w:w="1640" w:type="dxa"/>
            <w:tcBorders>
              <w:top w:val="nil"/>
              <w:left w:val="single" w:color="auto" w:sz="4" w:space="0"/>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FCU-LM</w:t>
            </w:r>
          </w:p>
        </w:tc>
        <w:tc>
          <w:tcPr>
            <w:tcW w:w="4440" w:type="dxa"/>
            <w:tcBorders>
              <w:top w:val="nil"/>
              <w:left w:val="nil"/>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FCU Location Manager</w:t>
            </w:r>
          </w:p>
        </w:tc>
      </w:tr>
      <w:tr>
        <w:tblPrEx>
          <w:tblCellMar>
            <w:top w:w="0" w:type="dxa"/>
            <w:left w:w="108" w:type="dxa"/>
            <w:bottom w:w="0" w:type="dxa"/>
            <w:right w:w="108" w:type="dxa"/>
          </w:tblCellMar>
        </w:tblPrEx>
        <w:trPr>
          <w:trHeight w:val="300" w:hRule="atLeast"/>
        </w:trPr>
        <w:tc>
          <w:tcPr>
            <w:tcW w:w="1640" w:type="dxa"/>
            <w:tcBorders>
              <w:top w:val="nil"/>
              <w:left w:val="single" w:color="auto" w:sz="4" w:space="0"/>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FCU-SAMP</w:t>
            </w:r>
          </w:p>
        </w:tc>
        <w:tc>
          <w:tcPr>
            <w:tcW w:w="4440" w:type="dxa"/>
            <w:tcBorders>
              <w:top w:val="nil"/>
              <w:left w:val="nil"/>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FCU Sampler</w:t>
            </w:r>
          </w:p>
        </w:tc>
      </w:tr>
      <w:tr>
        <w:tblPrEx>
          <w:tblCellMar>
            <w:top w:w="0" w:type="dxa"/>
            <w:left w:w="108" w:type="dxa"/>
            <w:bottom w:w="0" w:type="dxa"/>
            <w:right w:w="108" w:type="dxa"/>
          </w:tblCellMar>
        </w:tblPrEx>
        <w:trPr>
          <w:trHeight w:val="300" w:hRule="atLeast"/>
        </w:trPr>
        <w:tc>
          <w:tcPr>
            <w:tcW w:w="1640" w:type="dxa"/>
            <w:tcBorders>
              <w:top w:val="nil"/>
              <w:left w:val="single" w:color="auto" w:sz="4" w:space="0"/>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FCU-</w:t>
            </w:r>
            <w:ins w:id="3452" w:author="Neeraj Shrivastava" w:date="2021-05-18T00:19:00Z">
              <w:r>
                <w:rPr>
                  <w:rFonts w:ascii="Calibri" w:hAnsi="Calibri" w:eastAsia="Times New Roman" w:cs="Times New Roman"/>
                  <w:color w:val="000000"/>
                </w:rPr>
                <w:t>HEAD-A</w:t>
              </w:r>
            </w:ins>
            <w:del w:id="3453" w:author="Neeraj Shrivastava" w:date="2021-05-18T00:19:00Z">
              <w:r>
                <w:rPr>
                  <w:rFonts w:ascii="Calibri" w:hAnsi="Calibri" w:eastAsia="Times New Roman" w:cs="Times New Roman"/>
                  <w:color w:val="000000"/>
                </w:rPr>
                <w:delText>NM</w:delText>
              </w:r>
            </w:del>
          </w:p>
        </w:tc>
        <w:tc>
          <w:tcPr>
            <w:tcW w:w="4440" w:type="dxa"/>
            <w:tcBorders>
              <w:top w:val="nil"/>
              <w:left w:val="nil"/>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ins w:id="3454" w:author="Neeraj Shrivastava" w:date="2021-05-18T00:18:00Z">
              <w:r>
                <w:rPr>
                  <w:rFonts w:ascii="Calibri" w:hAnsi="Calibri" w:eastAsia="Times New Roman" w:cs="Times New Roman"/>
                  <w:color w:val="000000"/>
                </w:rPr>
                <w:t>Head- FCU (Assets)</w:t>
              </w:r>
            </w:ins>
            <w:del w:id="3455" w:author="Neeraj Shrivastava" w:date="2021-05-18T00:18:00Z">
              <w:r>
                <w:rPr>
                  <w:rFonts w:ascii="Calibri" w:hAnsi="Calibri" w:eastAsia="Times New Roman" w:cs="Times New Roman"/>
                  <w:color w:val="000000"/>
                </w:rPr>
                <w:delText>FCU National Manager</w:delText>
              </w:r>
            </w:del>
          </w:p>
        </w:tc>
      </w:tr>
      <w:tr>
        <w:tblPrEx>
          <w:tblCellMar>
            <w:top w:w="0" w:type="dxa"/>
            <w:left w:w="108" w:type="dxa"/>
            <w:bottom w:w="0" w:type="dxa"/>
            <w:right w:w="108" w:type="dxa"/>
          </w:tblCellMar>
        </w:tblPrEx>
        <w:trPr>
          <w:trHeight w:val="300" w:hRule="atLeast"/>
        </w:trPr>
        <w:tc>
          <w:tcPr>
            <w:tcW w:w="1640" w:type="dxa"/>
            <w:tcBorders>
              <w:top w:val="nil"/>
              <w:left w:val="single" w:color="auto" w:sz="4" w:space="0"/>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RCH</w:t>
            </w:r>
          </w:p>
        </w:tc>
        <w:tc>
          <w:tcPr>
            <w:tcW w:w="4440" w:type="dxa"/>
            <w:tcBorders>
              <w:top w:val="nil"/>
              <w:left w:val="nil"/>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Regional Credit Head</w:t>
            </w:r>
          </w:p>
        </w:tc>
      </w:tr>
      <w:tr>
        <w:tblPrEx>
          <w:tblCellMar>
            <w:top w:w="0" w:type="dxa"/>
            <w:left w:w="108" w:type="dxa"/>
            <w:bottom w:w="0" w:type="dxa"/>
            <w:right w:w="108" w:type="dxa"/>
          </w:tblCellMar>
        </w:tblPrEx>
        <w:trPr>
          <w:trHeight w:val="300" w:hRule="atLeast"/>
        </w:trPr>
        <w:tc>
          <w:tcPr>
            <w:tcW w:w="1640" w:type="dxa"/>
            <w:tcBorders>
              <w:top w:val="nil"/>
              <w:left w:val="single" w:color="auto" w:sz="4" w:space="0"/>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CU</w:t>
            </w:r>
          </w:p>
        </w:tc>
        <w:tc>
          <w:tcPr>
            <w:tcW w:w="4440" w:type="dxa"/>
            <w:tcBorders>
              <w:top w:val="nil"/>
              <w:left w:val="nil"/>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Credit Underwriter</w:t>
            </w:r>
          </w:p>
        </w:tc>
      </w:tr>
      <w:tr>
        <w:tblPrEx>
          <w:tblCellMar>
            <w:top w:w="0" w:type="dxa"/>
            <w:left w:w="108" w:type="dxa"/>
            <w:bottom w:w="0" w:type="dxa"/>
            <w:right w:w="108" w:type="dxa"/>
          </w:tblCellMar>
        </w:tblPrEx>
        <w:trPr>
          <w:trHeight w:val="300" w:hRule="atLeast"/>
        </w:trPr>
        <w:tc>
          <w:tcPr>
            <w:tcW w:w="1640" w:type="dxa"/>
            <w:tcBorders>
              <w:top w:val="nil"/>
              <w:left w:val="single" w:color="auto" w:sz="4" w:space="0"/>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CU-MGR</w:t>
            </w:r>
          </w:p>
        </w:tc>
        <w:tc>
          <w:tcPr>
            <w:tcW w:w="4440" w:type="dxa"/>
            <w:tcBorders>
              <w:top w:val="nil"/>
              <w:left w:val="nil"/>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CU – Manager</w:t>
            </w:r>
          </w:p>
        </w:tc>
      </w:tr>
      <w:tr>
        <w:tblPrEx>
          <w:tblCellMar>
            <w:top w:w="0" w:type="dxa"/>
            <w:left w:w="108" w:type="dxa"/>
            <w:bottom w:w="0" w:type="dxa"/>
            <w:right w:w="108" w:type="dxa"/>
          </w:tblCellMar>
        </w:tblPrEx>
        <w:trPr>
          <w:trHeight w:val="315" w:hRule="atLeast"/>
        </w:trPr>
        <w:tc>
          <w:tcPr>
            <w:tcW w:w="1640" w:type="dxa"/>
            <w:tcBorders>
              <w:top w:val="nil"/>
              <w:left w:val="single" w:color="auto" w:sz="4" w:space="0"/>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CU-SRM</w:t>
            </w:r>
          </w:p>
        </w:tc>
        <w:tc>
          <w:tcPr>
            <w:tcW w:w="4440" w:type="dxa"/>
            <w:tcBorders>
              <w:top w:val="nil"/>
              <w:left w:val="nil"/>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CU - Sr Manager</w:t>
            </w:r>
          </w:p>
        </w:tc>
      </w:tr>
      <w:tr>
        <w:tblPrEx>
          <w:tblCellMar>
            <w:top w:w="0" w:type="dxa"/>
            <w:left w:w="108" w:type="dxa"/>
            <w:bottom w:w="0" w:type="dxa"/>
            <w:right w:w="108" w:type="dxa"/>
          </w:tblCellMar>
        </w:tblPrEx>
        <w:trPr>
          <w:trHeight w:val="300" w:hRule="atLeast"/>
        </w:trPr>
        <w:tc>
          <w:tcPr>
            <w:tcW w:w="1640" w:type="dxa"/>
            <w:tcBorders>
              <w:top w:val="nil"/>
              <w:left w:val="single" w:color="auto" w:sz="4" w:space="0"/>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HEAD-CSME</w:t>
            </w:r>
          </w:p>
        </w:tc>
        <w:tc>
          <w:tcPr>
            <w:tcW w:w="4440" w:type="dxa"/>
            <w:tcBorders>
              <w:top w:val="nil"/>
              <w:left w:val="nil"/>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Head - Credit SME</w:t>
            </w:r>
          </w:p>
        </w:tc>
      </w:tr>
      <w:tr>
        <w:tblPrEx>
          <w:tblCellMar>
            <w:top w:w="0" w:type="dxa"/>
            <w:left w:w="108" w:type="dxa"/>
            <w:bottom w:w="0" w:type="dxa"/>
            <w:right w:w="108" w:type="dxa"/>
          </w:tblCellMar>
        </w:tblPrEx>
        <w:trPr>
          <w:trHeight w:val="300" w:hRule="atLeast"/>
        </w:trPr>
        <w:tc>
          <w:tcPr>
            <w:tcW w:w="1640" w:type="dxa"/>
            <w:tcBorders>
              <w:top w:val="nil"/>
              <w:left w:val="single" w:color="auto" w:sz="4" w:space="0"/>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HEAD-CU</w:t>
            </w:r>
          </w:p>
        </w:tc>
        <w:tc>
          <w:tcPr>
            <w:tcW w:w="4440" w:type="dxa"/>
            <w:tcBorders>
              <w:top w:val="nil"/>
              <w:left w:val="nil"/>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Head - Credit Underwriting</w:t>
            </w:r>
          </w:p>
        </w:tc>
      </w:tr>
      <w:tr>
        <w:tblPrEx>
          <w:tblCellMar>
            <w:top w:w="0" w:type="dxa"/>
            <w:left w:w="108" w:type="dxa"/>
            <w:bottom w:w="0" w:type="dxa"/>
            <w:right w:w="108" w:type="dxa"/>
          </w:tblCellMar>
        </w:tblPrEx>
        <w:trPr>
          <w:trHeight w:val="300" w:hRule="atLeast"/>
        </w:trPr>
        <w:tc>
          <w:tcPr>
            <w:tcW w:w="1640" w:type="dxa"/>
            <w:tcBorders>
              <w:top w:val="nil"/>
              <w:left w:val="single" w:color="auto" w:sz="4" w:space="0"/>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HEAD-CB</w:t>
            </w:r>
          </w:p>
        </w:tc>
        <w:tc>
          <w:tcPr>
            <w:tcW w:w="4440" w:type="dxa"/>
            <w:tcBorders>
              <w:top w:val="nil"/>
              <w:left w:val="nil"/>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Head - Commercial Banking</w:t>
            </w:r>
          </w:p>
        </w:tc>
      </w:tr>
      <w:tr>
        <w:tblPrEx>
          <w:tblCellMar>
            <w:top w:w="0" w:type="dxa"/>
            <w:left w:w="108" w:type="dxa"/>
            <w:bottom w:w="0" w:type="dxa"/>
            <w:right w:w="108" w:type="dxa"/>
          </w:tblCellMar>
        </w:tblPrEx>
        <w:trPr>
          <w:trHeight w:val="300" w:hRule="atLeast"/>
        </w:trPr>
        <w:tc>
          <w:tcPr>
            <w:tcW w:w="1640" w:type="dxa"/>
            <w:tcBorders>
              <w:top w:val="nil"/>
              <w:left w:val="single" w:color="auto" w:sz="4" w:space="0"/>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RISK-ANA</w:t>
            </w:r>
          </w:p>
        </w:tc>
        <w:tc>
          <w:tcPr>
            <w:tcW w:w="4440" w:type="dxa"/>
            <w:tcBorders>
              <w:top w:val="nil"/>
              <w:left w:val="nil"/>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Risk – Analyst</w:t>
            </w:r>
          </w:p>
        </w:tc>
      </w:tr>
      <w:tr>
        <w:tblPrEx>
          <w:tblCellMar>
            <w:top w:w="0" w:type="dxa"/>
            <w:left w:w="108" w:type="dxa"/>
            <w:bottom w:w="0" w:type="dxa"/>
            <w:right w:w="108" w:type="dxa"/>
          </w:tblCellMar>
        </w:tblPrEx>
        <w:trPr>
          <w:trHeight w:val="300" w:hRule="atLeast"/>
        </w:trPr>
        <w:tc>
          <w:tcPr>
            <w:tcW w:w="1640" w:type="dxa"/>
            <w:tcBorders>
              <w:top w:val="nil"/>
              <w:left w:val="single" w:color="auto" w:sz="4" w:space="0"/>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CA</w:t>
            </w:r>
          </w:p>
        </w:tc>
        <w:tc>
          <w:tcPr>
            <w:tcW w:w="4440" w:type="dxa"/>
            <w:tcBorders>
              <w:top w:val="nil"/>
              <w:left w:val="nil"/>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Credit Analyst</w:t>
            </w:r>
          </w:p>
        </w:tc>
      </w:tr>
      <w:tr>
        <w:tblPrEx>
          <w:tblCellMar>
            <w:top w:w="0" w:type="dxa"/>
            <w:left w:w="108" w:type="dxa"/>
            <w:bottom w:w="0" w:type="dxa"/>
            <w:right w:w="108" w:type="dxa"/>
          </w:tblCellMar>
        </w:tblPrEx>
        <w:trPr>
          <w:trHeight w:val="300" w:hRule="atLeast"/>
        </w:trPr>
        <w:tc>
          <w:tcPr>
            <w:tcW w:w="1640" w:type="dxa"/>
            <w:tcBorders>
              <w:top w:val="nil"/>
              <w:left w:val="single" w:color="auto" w:sz="4" w:space="0"/>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SCA</w:t>
            </w:r>
          </w:p>
        </w:tc>
        <w:tc>
          <w:tcPr>
            <w:tcW w:w="4440" w:type="dxa"/>
            <w:tcBorders>
              <w:top w:val="nil"/>
              <w:left w:val="nil"/>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Senior Credit Analyst</w:t>
            </w:r>
          </w:p>
        </w:tc>
      </w:tr>
      <w:tr>
        <w:tblPrEx>
          <w:tblCellMar>
            <w:top w:w="0" w:type="dxa"/>
            <w:left w:w="108" w:type="dxa"/>
            <w:bottom w:w="0" w:type="dxa"/>
            <w:right w:w="108" w:type="dxa"/>
          </w:tblCellMar>
        </w:tblPrEx>
        <w:trPr>
          <w:trHeight w:val="300" w:hRule="atLeast"/>
        </w:trPr>
        <w:tc>
          <w:tcPr>
            <w:tcW w:w="1640" w:type="dxa"/>
            <w:tcBorders>
              <w:top w:val="nil"/>
              <w:left w:val="single" w:color="auto" w:sz="4" w:space="0"/>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CBO-M</w:t>
            </w:r>
          </w:p>
        </w:tc>
        <w:tc>
          <w:tcPr>
            <w:tcW w:w="4440" w:type="dxa"/>
            <w:tcBorders>
              <w:top w:val="nil"/>
              <w:left w:val="nil"/>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CBO-Maker</w:t>
            </w:r>
          </w:p>
        </w:tc>
      </w:tr>
      <w:tr>
        <w:tblPrEx>
          <w:tblCellMar>
            <w:top w:w="0" w:type="dxa"/>
            <w:left w:w="108" w:type="dxa"/>
            <w:bottom w:w="0" w:type="dxa"/>
            <w:right w:w="108" w:type="dxa"/>
          </w:tblCellMar>
        </w:tblPrEx>
        <w:trPr>
          <w:trHeight w:val="300" w:hRule="atLeast"/>
        </w:trPr>
        <w:tc>
          <w:tcPr>
            <w:tcW w:w="1640" w:type="dxa"/>
            <w:tcBorders>
              <w:top w:val="nil"/>
              <w:left w:val="single" w:color="auto" w:sz="4" w:space="0"/>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CBO-C</w:t>
            </w:r>
          </w:p>
        </w:tc>
        <w:tc>
          <w:tcPr>
            <w:tcW w:w="4440" w:type="dxa"/>
            <w:tcBorders>
              <w:top w:val="nil"/>
              <w:left w:val="nil"/>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CBO-</w:t>
            </w:r>
            <w:commentRangeStart w:id="3"/>
            <w:commentRangeStart w:id="4"/>
            <w:r>
              <w:rPr>
                <w:rFonts w:ascii="Calibri" w:hAnsi="Calibri" w:eastAsia="Times New Roman" w:cs="Times New Roman"/>
                <w:color w:val="000000"/>
              </w:rPr>
              <w:t>Checker</w:t>
            </w:r>
            <w:commentRangeEnd w:id="3"/>
            <w:r>
              <w:rPr>
                <w:rStyle w:val="16"/>
                <w:rFonts w:ascii="Times New Roman" w:hAnsi="Times New Roman" w:eastAsia="Times New Roman"/>
              </w:rPr>
              <w:commentReference w:id="3"/>
            </w:r>
            <w:commentRangeEnd w:id="4"/>
            <w:r>
              <w:rPr>
                <w:rStyle w:val="16"/>
                <w:rFonts w:ascii="Times New Roman" w:hAnsi="Times New Roman" w:eastAsia="Times New Roman"/>
              </w:rPr>
              <w:commentReference w:id="4"/>
            </w:r>
          </w:p>
        </w:tc>
      </w:tr>
      <w:tr>
        <w:tblPrEx>
          <w:tblCellMar>
            <w:top w:w="0" w:type="dxa"/>
            <w:left w:w="108" w:type="dxa"/>
            <w:bottom w:w="0" w:type="dxa"/>
            <w:right w:w="108" w:type="dxa"/>
          </w:tblCellMar>
        </w:tblPrEx>
        <w:trPr>
          <w:trHeight w:val="300" w:hRule="atLeast"/>
        </w:trPr>
        <w:tc>
          <w:tcPr>
            <w:tcW w:w="1640" w:type="dxa"/>
            <w:tcBorders>
              <w:top w:val="nil"/>
              <w:left w:val="single" w:color="auto" w:sz="4" w:space="0"/>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CBO-A</w:t>
            </w:r>
          </w:p>
        </w:tc>
        <w:tc>
          <w:tcPr>
            <w:tcW w:w="4440" w:type="dxa"/>
            <w:tcBorders>
              <w:top w:val="nil"/>
              <w:left w:val="nil"/>
              <w:bottom w:val="single" w:color="auto" w:sz="4" w:space="0"/>
              <w:right w:val="single" w:color="auto" w:sz="4" w:space="0"/>
            </w:tcBorders>
            <w:shd w:val="clear" w:color="000000" w:fill="FFFFFF"/>
            <w:noWrap/>
            <w:vAlign w:val="center"/>
          </w:tcPr>
          <w:p>
            <w:pPr>
              <w:rPr>
                <w:rFonts w:ascii="Calibri" w:hAnsi="Calibri" w:eastAsia="Times New Roman" w:cs="Times New Roman"/>
                <w:color w:val="000000"/>
              </w:rPr>
            </w:pPr>
            <w:r>
              <w:rPr>
                <w:rFonts w:ascii="Calibri" w:hAnsi="Calibri" w:eastAsia="Times New Roman" w:cs="Times New Roman"/>
                <w:color w:val="000000"/>
              </w:rPr>
              <w:t>CBO-Admin</w:t>
            </w:r>
          </w:p>
        </w:tc>
      </w:tr>
    </w:tbl>
    <w:p>
      <w:pPr>
        <w:ind w:left="360"/>
        <w:jc w:val="both"/>
        <w:rPr>
          <w:rFonts w:cstheme="minorHAnsi"/>
        </w:rPr>
      </w:pPr>
    </w:p>
    <w:p>
      <w:pPr>
        <w:ind w:left="360"/>
        <w:jc w:val="both"/>
        <w:rPr>
          <w:highlight w:val="yellow"/>
        </w:rPr>
      </w:pPr>
    </w:p>
    <w:p>
      <w:pPr>
        <w:pStyle w:val="62"/>
        <w:jc w:val="both"/>
      </w:pPr>
      <w:r>
        <w:t xml:space="preserve"> </w:t>
      </w:r>
    </w:p>
    <w:bookmarkEnd w:id="23"/>
    <w:p>
      <w:pPr>
        <w:pStyle w:val="3"/>
        <w:spacing w:before="100" w:beforeAutospacing="1"/>
        <w:rPr>
          <w:rFonts w:cs="Arial" w:asciiTheme="minorHAnsi" w:hAnsiTheme="minorHAnsi" w:eastAsiaTheme="minorHAnsi"/>
          <w:b/>
          <w:bCs/>
          <w:iCs/>
          <w:caps/>
          <w:color w:val="auto"/>
          <w:kern w:val="32"/>
          <w:sz w:val="22"/>
          <w:szCs w:val="22"/>
        </w:rPr>
      </w:pPr>
      <w:bookmarkStart w:id="32" w:name="_Toc5804"/>
      <w:bookmarkStart w:id="33" w:name="_Toc535894555"/>
      <w:bookmarkStart w:id="34" w:name="_Toc72191884"/>
      <w:r>
        <w:rPr>
          <w:rFonts w:cs="Arial" w:asciiTheme="minorHAnsi" w:hAnsiTheme="minorHAnsi" w:eastAsiaTheme="minorHAnsi"/>
          <w:b/>
          <w:bCs/>
          <w:caps/>
          <w:color w:val="auto"/>
          <w:kern w:val="32"/>
          <w:sz w:val="22"/>
          <w:szCs w:val="22"/>
        </w:rPr>
        <w:t>2.3</w:t>
      </w:r>
      <w:bookmarkEnd w:id="32"/>
      <w:bookmarkEnd w:id="33"/>
      <w:r>
        <w:rPr>
          <w:rFonts w:cs="Arial" w:asciiTheme="minorHAnsi" w:hAnsiTheme="minorHAnsi" w:eastAsiaTheme="minorHAnsi"/>
          <w:b/>
          <w:bCs/>
          <w:caps/>
          <w:color w:val="auto"/>
          <w:kern w:val="32"/>
          <w:sz w:val="22"/>
          <w:szCs w:val="22"/>
        </w:rPr>
        <w:tab/>
      </w:r>
      <w:r>
        <w:rPr>
          <w:rFonts w:cs="Arial" w:asciiTheme="minorHAnsi" w:hAnsiTheme="minorHAnsi" w:eastAsiaTheme="minorHAnsi"/>
          <w:b/>
          <w:bCs/>
          <w:iCs/>
          <w:caps/>
          <w:color w:val="auto"/>
          <w:kern w:val="32"/>
          <w:sz w:val="22"/>
          <w:szCs w:val="22"/>
        </w:rPr>
        <w:t>Master Data – BU, Roles, Users, Profiles, Allocation Logic</w:t>
      </w:r>
      <w:bookmarkEnd w:id="34"/>
    </w:p>
    <w:p/>
    <w:p>
      <w:del w:id="3456" w:author="Neeraj Shrivastava" w:date="2021-05-18T00:53:00Z">
        <w:bookmarkStart w:id="35" w:name="_MON_1681130806"/>
        <w:bookmarkEnd w:id="35"/>
        <w:commentRangeStart w:id="5"/>
        <w:commentRangeStart w:id="6"/>
      </w:del>
      <w:del w:id="3457" w:author="Neeraj Shrivastava" w:date="2021-05-18T00:53:00Z"/>
      <w:del w:id="3458" w:author="Neeraj Shrivastava" w:date="2021-05-18T00:53:00Z"/>
      <w:del w:id="3459" w:author="Neeraj Shrivastava" w:date="2021-05-18T00:53:00Z">
        <w:r>
          <w:rPr/>
          <w:object>
            <v:shape id="_x0000_i1025" o:spt="75" type="#_x0000_t75" style="height:64.5pt;width:100.5pt;" o:ole="t" filled="f" o:preferrelative="t" stroked="f" coordsize="21600,21600">
              <v:path/>
              <v:fill on="f" focussize="0,0"/>
              <v:stroke on="f" joinstyle="miter"/>
              <v:imagedata r:id="rId16" o:title=""/>
              <o:lock v:ext="edit" aspectratio="t"/>
              <w10:wrap type="none"/>
              <w10:anchorlock/>
            </v:shape>
            <o:OLEObject Type="Embed" ProgID="Excel.Sheet.12" ShapeID="_x0000_i1025" DrawAspect="Icon" ObjectID="_1468075725" r:id="rId15">
              <o:LockedField>false</o:LockedField>
            </o:OLEObject>
          </w:object>
        </w:r>
      </w:del>
      <w:del w:id="3461" w:author="Neeraj Shrivastava" w:date="2021-05-18T00:53:00Z">
        <w:commentRangeEnd w:id="5"/>
      </w:del>
      <w:r>
        <w:rPr>
          <w:rStyle w:val="16"/>
          <w:rFonts w:ascii="Times New Roman" w:hAnsi="Times New Roman" w:eastAsia="Times New Roman"/>
        </w:rPr>
        <w:commentReference w:id="5"/>
      </w:r>
      <w:commentRangeEnd w:id="6"/>
      <w:r>
        <w:rPr>
          <w:rStyle w:val="16"/>
          <w:rFonts w:ascii="Times New Roman" w:hAnsi="Times New Roman" w:eastAsia="Times New Roman"/>
        </w:rPr>
        <w:commentReference w:id="6"/>
      </w:r>
      <w:ins w:id="3462" w:author="Neeraj Shrivastava" w:date="2021-05-18T00:54:00Z">
        <w:del w:id="3463" w:author="shalu.megotia" w:date="2022-04-28T11:21:45Z"/>
      </w:ins>
      <w:ins w:id="3464" w:author="Neeraj Shrivastava" w:date="2021-05-18T00:54:00Z">
        <w:del w:id="3465" w:author="shalu.megotia" w:date="2022-04-28T11:21:45Z"/>
      </w:ins>
      <w:ins w:id="3466" w:author="Neeraj Shrivastava" w:date="2021-05-18T00:54:00Z">
        <w:del w:id="3467" w:author="shalu.megotia" w:date="2022-04-28T11:21:45Z"/>
      </w:ins>
      <w:ins w:id="3468" w:author="Neeraj Shrivastava" w:date="2021-05-18T00:54:00Z">
        <w:del w:id="3469" w:author="shalu.megotia" w:date="2022-04-28T11:21:45Z">
          <w:r>
            <w:rPr/>
            <w:object>
              <v:shape id="_x0000_i1026" o:spt="75" type="#_x0000_t75" style="height:50.25pt;width:79.5pt;" o:ole="t" filled="f" o:preferrelative="t" stroked="f" coordsize="21600,21600">
                <v:path/>
                <v:fill on="f" focussize="0,0"/>
                <v:stroke on="f" joinstyle="miter"/>
                <v:imagedata r:id="rId18" o:title=""/>
                <o:lock v:ext="edit" aspectratio="t"/>
                <w10:wrap type="none"/>
                <w10:anchorlock/>
              </v:shape>
              <o:OLEObject Type="Embed" ProgID="Excel.Sheet.12" ShapeID="_x0000_i1026" DrawAspect="Icon" ObjectID="_1468075726" r:id="rId17">
                <o:LockedField>false</o:LockedField>
              </o:OLEObject>
            </w:object>
          </w:r>
        </w:del>
      </w:ins>
      <w:ins w:id="3472" w:author="Neeraj Shrivastava" w:date="2021-05-18T00:54:00Z">
        <w:del w:id="3473" w:author="shalu.megotia" w:date="2022-04-28T11:21:45Z"/>
      </w:ins>
      <w:ins w:id="3474" w:author="shalu.megotia" w:date="2022-04-28T11:21:45Z"/>
      <w:ins w:id="3475" w:author="shalu.megotia" w:date="2022-04-28T11:21:45Z"/>
      <w:ins w:id="3476" w:author="shalu.megotia" w:date="2022-04-28T11:21:45Z"/>
      <w:ins w:id="3477" w:author="shalu.megotia" w:date="2022-04-28T11:21:45Z">
        <w:r>
          <w:rPr/>
          <w:object>
            <v:shape id="_x0000_i1027" o:spt="75" type="#_x0000_t75" style="height:50.25pt;width:79.5pt;" o:ole="t" filled="f" o:preferrelative="t" stroked="f" coordsize="21600,21600">
              <v:path/>
              <v:fill on="f" focussize="0,0"/>
              <v:stroke on="f" joinstyle="miter"/>
              <v:imagedata r:id="rId18" o:title=""/>
              <o:lock v:ext="edit" aspectratio="t"/>
              <w10:wrap type="none"/>
              <w10:anchorlock/>
            </v:shape>
            <o:OLEObject Type="Embed" ProgID="Excel.Sheet.12" ShapeID="_x0000_i1027" DrawAspect="Icon" ObjectID="_1468075727" r:id="rId19">
              <o:LockedField>false</o:LockedField>
            </o:OLEObject>
          </w:object>
        </w:r>
      </w:ins>
      <w:ins w:id="3479" w:author="shalu.megotia" w:date="2022-04-28T11:21:45Z"/>
    </w:p>
    <w:p/>
    <w:p>
      <w:pPr>
        <w:pStyle w:val="2"/>
        <w:numPr>
          <w:ilvl w:val="0"/>
          <w:numId w:val="3"/>
        </w:numPr>
        <w:tabs>
          <w:tab w:val="left" w:pos="360"/>
          <w:tab w:val="clear" w:pos="882"/>
        </w:tabs>
        <w:spacing w:after="100" w:afterAutospacing="1" w:line="480" w:lineRule="auto"/>
        <w:ind w:left="0" w:firstLine="0"/>
        <w:contextualSpacing/>
        <w:rPr>
          <w:caps/>
          <w:sz w:val="22"/>
          <w:szCs w:val="22"/>
          <w:u w:val="single"/>
        </w:rPr>
      </w:pPr>
      <w:bookmarkStart w:id="36" w:name="_Toc72191885"/>
      <w:r>
        <w:rPr>
          <w:caps/>
          <w:sz w:val="22"/>
          <w:szCs w:val="22"/>
          <w:u w:val="single"/>
        </w:rPr>
        <w:t>Master Configuration</w:t>
      </w:r>
      <w:bookmarkEnd w:id="36"/>
    </w:p>
    <w:p>
      <w:pPr>
        <w:pStyle w:val="3"/>
        <w:numPr>
          <w:ilvl w:val="1"/>
          <w:numId w:val="3"/>
        </w:numPr>
        <w:rPr>
          <w:del w:id="3480" w:author="shalu.megotia" w:date="2022-04-25T12:37:37Z"/>
          <w:rFonts w:cs="Arial" w:asciiTheme="minorHAnsi" w:hAnsiTheme="minorHAnsi" w:eastAsiaTheme="minorHAnsi"/>
          <w:b/>
          <w:bCs/>
          <w:caps/>
          <w:color w:val="auto"/>
          <w:kern w:val="32"/>
          <w:sz w:val="22"/>
          <w:szCs w:val="22"/>
          <w:highlight w:val="yellow"/>
        </w:rPr>
      </w:pPr>
      <w:del w:id="3481" w:author="shalu.megotia" w:date="2022-04-25T12:37:37Z">
        <w:bookmarkStart w:id="37" w:name="_Toc72191886"/>
        <w:r>
          <w:rPr>
            <w:rFonts w:cs="Arial" w:asciiTheme="minorHAnsi" w:hAnsiTheme="minorHAnsi" w:eastAsiaTheme="minorHAnsi"/>
            <w:b/>
            <w:bCs/>
            <w:caps/>
            <w:color w:val="auto"/>
            <w:kern w:val="32"/>
            <w:sz w:val="22"/>
            <w:szCs w:val="22"/>
            <w:highlight w:val="yellow"/>
          </w:rPr>
          <w:delText>Documents</w:delText>
        </w:r>
        <w:bookmarkEnd w:id="37"/>
        <w:r>
          <w:rPr>
            <w:rFonts w:cs="Arial" w:asciiTheme="minorHAnsi" w:hAnsiTheme="minorHAnsi" w:eastAsiaTheme="minorHAnsi"/>
            <w:b/>
            <w:bCs/>
            <w:caps/>
            <w:color w:val="auto"/>
            <w:kern w:val="32"/>
            <w:sz w:val="22"/>
            <w:szCs w:val="22"/>
            <w:highlight w:val="yellow"/>
          </w:rPr>
          <w:delText xml:space="preserve"> </w:delText>
        </w:r>
      </w:del>
    </w:p>
    <w:p>
      <w:pPr>
        <w:rPr>
          <w:del w:id="3482" w:author="shalu.megotia" w:date="2022-04-25T12:37:37Z"/>
        </w:rPr>
      </w:pPr>
    </w:p>
    <w:p>
      <w:pPr>
        <w:rPr>
          <w:del w:id="3483" w:author="shalu.megotia" w:date="2022-04-25T12:37:37Z"/>
          <w:rFonts w:ascii="Calibri" w:hAnsi="Calibri"/>
        </w:rPr>
      </w:pPr>
      <w:del w:id="3484" w:author="shalu.megotia" w:date="2022-04-25T12:37:37Z">
        <w:r>
          <w:rPr>
            <w:rFonts w:ascii="Calibri" w:hAnsi="Calibri"/>
          </w:rPr>
          <w:delText xml:space="preserve">This master is used to define the various documents, and their corresponding mapping with products/Facilities, Entities, Collaterals. </w:delText>
        </w:r>
      </w:del>
    </w:p>
    <w:p>
      <w:pPr>
        <w:rPr>
          <w:del w:id="3485" w:author="shalu.megotia" w:date="2022-04-25T12:37:37Z"/>
          <w:rFonts w:ascii="Calibri" w:hAnsi="Calibri"/>
        </w:rPr>
      </w:pPr>
      <w:del w:id="3486" w:author="shalu.megotia" w:date="2022-04-25T12:37:37Z">
        <w:r>
          <w:rPr>
            <w:rFonts w:ascii="Calibri" w:hAnsi="Calibri"/>
          </w:rPr>
          <w:delText>Documents Master consists of defining the individual record of document, and then create the document sets to with products/Facilities, Entities, Assets.</w:delText>
        </w:r>
      </w:del>
    </w:p>
    <w:p>
      <w:pPr>
        <w:rPr>
          <w:del w:id="3487" w:author="shalu.megotia" w:date="2022-04-25T12:37:37Z"/>
          <w:rFonts w:ascii="Calibri" w:hAnsi="Calibri"/>
        </w:rPr>
      </w:pPr>
      <w:del w:id="3488" w:author="shalu.megotia" w:date="2022-04-25T12:37:37Z">
        <w:r>
          <w:rPr>
            <w:rFonts w:ascii="Calibri" w:hAnsi="Calibri"/>
          </w:rPr>
          <w:delText>List of documents is as –</w:delText>
        </w:r>
      </w:del>
    </w:p>
    <w:p>
      <w:pPr>
        <w:rPr>
          <w:del w:id="3489" w:author="shalu.megotia" w:date="2022-04-25T12:37:37Z"/>
          <w:rFonts w:ascii="Calibri" w:hAnsi="Calibri"/>
        </w:rPr>
      </w:pPr>
    </w:p>
    <w:p>
      <w:pPr>
        <w:rPr>
          <w:del w:id="3490" w:author="shalu.megotia" w:date="2022-04-25T12:37:37Z"/>
          <w:color w:val="FF0000"/>
        </w:rPr>
      </w:pPr>
      <w:del w:id="3491" w:author="shalu.megotia" w:date="2022-04-25T12:37:37Z">
        <w:r>
          <w:rPr>
            <w:color w:val="FF0000"/>
          </w:rPr>
          <w:delText>&lt;&lt;Masters data is to be provided by the bank as per template shared&gt;&gt;</w:delText>
        </w:r>
      </w:del>
    </w:p>
    <w:p>
      <w:pPr>
        <w:rPr>
          <w:ins w:id="3492" w:author="Abhinav Shandilya" w:date="2021-05-27T17:31:00Z"/>
          <w:del w:id="3493" w:author="shalu.megotia" w:date="2022-04-25T12:37:37Z"/>
        </w:rPr>
      </w:pPr>
      <w:ins w:id="3494" w:author="Abhinav Shandilya" w:date="2021-05-27T17:31:00Z">
        <w:del w:id="3495" w:author="shalu.megotia" w:date="2022-04-25T12:37:37Z">
          <w:r>
            <w:rPr/>
            <w:delText>Document Master :-</w:delText>
          </w:r>
        </w:del>
      </w:ins>
    </w:p>
    <w:p>
      <w:pPr>
        <w:rPr>
          <w:del w:id="3496" w:author="shalu.megotia" w:date="2022-04-25T12:37:37Z"/>
        </w:rPr>
      </w:pPr>
      <w:ins w:id="3497" w:author="Abhinav Shandilya" w:date="2021-05-27T17:31:00Z">
        <w:del w:id="3498" w:author="shalu.megotia" w:date="2022-04-25T12:37:37Z">
          <w:bookmarkStart w:id="38" w:name="_MON_1686560092"/>
          <w:bookmarkEnd w:id="38"/>
        </w:del>
      </w:ins>
      <w:ins w:id="3499" w:author="Abhinav Shandilya" w:date="2021-05-27T17:31:00Z">
        <w:del w:id="3500" w:author="shalu.megotia" w:date="2022-04-25T12:37:37Z"/>
      </w:ins>
      <w:ins w:id="3501" w:author="Abhinav Shandilya" w:date="2021-05-27T17:31:00Z">
        <w:del w:id="3502" w:author="shalu.megotia" w:date="2022-04-25T12:37:37Z"/>
      </w:ins>
      <w:ins w:id="3503" w:author="Abhinav Shandilya" w:date="2021-05-27T17:31:00Z">
        <w:del w:id="3504" w:author="shalu.megotia" w:date="2022-04-25T12:37:37Z">
          <w:r>
            <w:rPr/>
            <w:object>
              <v:shape id="_x0000_i1028" o:spt="75" type="#_x0000_t75" style="height:50.25pt;width:79.5pt;" o:ole="t" filled="f" o:preferrelative="t" stroked="f" coordsize="21600,21600">
                <v:path/>
                <v:fill on="f" focussize="0,0"/>
                <v:stroke on="f" joinstyle="miter"/>
                <v:imagedata r:id="rId21" o:title=""/>
                <o:lock v:ext="edit" aspectratio="t"/>
                <w10:wrap type="none"/>
                <w10:anchorlock/>
              </v:shape>
              <o:OLEObject Type="Embed" ProgID="Excel.Sheet.12" ShapeID="_x0000_i1028" DrawAspect="Icon" ObjectID="_1468075728" r:id="rId20">
                <o:LockedField>false</o:LockedField>
              </o:OLEObject>
            </w:object>
          </w:r>
        </w:del>
      </w:ins>
      <w:ins w:id="3507" w:author="Abhinav Shandilya" w:date="2021-05-27T17:31:00Z">
        <w:del w:id="3508" w:author="shalu.megotia" w:date="2022-04-25T12:37:37Z"/>
      </w:ins>
    </w:p>
    <w:p>
      <w:pPr>
        <w:pStyle w:val="3"/>
        <w:numPr>
          <w:ilvl w:val="1"/>
          <w:numId w:val="3"/>
        </w:numPr>
        <w:rPr>
          <w:rFonts w:cs="Arial" w:asciiTheme="minorHAnsi" w:hAnsiTheme="minorHAnsi" w:eastAsiaTheme="minorHAnsi"/>
          <w:b/>
          <w:bCs/>
          <w:caps/>
          <w:color w:val="auto"/>
          <w:kern w:val="32"/>
          <w:sz w:val="22"/>
          <w:szCs w:val="22"/>
        </w:rPr>
      </w:pPr>
      <w:bookmarkStart w:id="39" w:name="_Toc72191887"/>
      <w:r>
        <w:rPr>
          <w:rFonts w:cs="Arial" w:asciiTheme="minorHAnsi" w:hAnsiTheme="minorHAnsi" w:eastAsiaTheme="minorHAnsi"/>
          <w:b/>
          <w:bCs/>
          <w:caps/>
          <w:color w:val="auto"/>
          <w:kern w:val="32"/>
          <w:sz w:val="22"/>
          <w:szCs w:val="22"/>
        </w:rPr>
        <w:t>Entity Constitution</w:t>
      </w:r>
      <w:bookmarkEnd w:id="39"/>
    </w:p>
    <w:p/>
    <w:p>
      <w:pPr>
        <w:rPr>
          <w:rFonts w:ascii="Calibri" w:hAnsi="Calibri" w:cs="Calibri"/>
        </w:rPr>
      </w:pPr>
      <w:r>
        <w:rPr>
          <w:rFonts w:ascii="Calibri" w:hAnsi="Calibri" w:cs="Calibri"/>
        </w:rPr>
        <w:t xml:space="preserve">Following are the entity details to be configured - </w:t>
      </w:r>
    </w:p>
    <w:p/>
    <w:p>
      <w:bookmarkStart w:id="40" w:name="_MON_1682413887"/>
      <w:bookmarkEnd w:id="40"/>
      <w:r>
        <w:object>
          <v:shape id="_x0000_i1029" o:spt="75" type="#_x0000_t75" style="height:64.5pt;width:100.5pt;" o:ole="t" filled="f" o:preferrelative="t" stroked="f" coordsize="21600,21600">
            <v:path/>
            <v:fill on="f" focussize="0,0"/>
            <v:stroke on="f" joinstyle="miter"/>
            <v:imagedata r:id="rId23" o:title=""/>
            <o:lock v:ext="edit" aspectratio="t"/>
            <w10:wrap type="none"/>
            <w10:anchorlock/>
          </v:shape>
          <o:OLEObject Type="Embed" ProgID="Excel.Sheet.12" ShapeID="_x0000_i1029" DrawAspect="Icon" ObjectID="_1468075729" r:id="rId22">
            <o:LockedField>false</o:LockedField>
          </o:OLEObject>
        </w:object>
      </w:r>
    </w:p>
    <w:p/>
    <w:p>
      <w:pPr>
        <w:pStyle w:val="3"/>
        <w:numPr>
          <w:ilvl w:val="1"/>
          <w:numId w:val="3"/>
        </w:numPr>
        <w:rPr>
          <w:ins w:id="3509" w:author="shalu.megotia" w:date="2022-04-25T12:37:37Z"/>
          <w:rFonts w:cs="Arial" w:asciiTheme="minorHAnsi" w:hAnsiTheme="minorHAnsi" w:eastAsiaTheme="minorHAnsi"/>
          <w:b/>
          <w:bCs/>
          <w:caps/>
          <w:color w:val="auto"/>
          <w:kern w:val="32"/>
          <w:sz w:val="22"/>
          <w:szCs w:val="22"/>
          <w:highlight w:val="yellow"/>
        </w:rPr>
      </w:pPr>
      <w:ins w:id="3510" w:author="shalu.megotia" w:date="2022-04-25T12:37:37Z">
        <w:bookmarkStart w:id="41" w:name="_Toc72191888"/>
        <w:r>
          <w:rPr>
            <w:rFonts w:cs="Arial" w:asciiTheme="minorHAnsi" w:hAnsiTheme="minorHAnsi" w:eastAsiaTheme="minorHAnsi"/>
            <w:b/>
            <w:bCs/>
            <w:caps/>
            <w:color w:val="auto"/>
            <w:kern w:val="32"/>
            <w:sz w:val="22"/>
            <w:szCs w:val="22"/>
            <w:highlight w:val="yellow"/>
          </w:rPr>
          <w:t xml:space="preserve">Documents </w:t>
        </w:r>
      </w:ins>
    </w:p>
    <w:p>
      <w:pPr>
        <w:rPr>
          <w:ins w:id="3511" w:author="shalu.megotia" w:date="2022-04-25T12:37:37Z"/>
        </w:rPr>
      </w:pPr>
    </w:p>
    <w:p>
      <w:pPr>
        <w:rPr>
          <w:ins w:id="3512" w:author="shalu.megotia" w:date="2022-04-25T12:37:37Z"/>
          <w:rFonts w:ascii="Calibri" w:hAnsi="Calibri"/>
        </w:rPr>
      </w:pPr>
      <w:ins w:id="3513" w:author="shalu.megotia" w:date="2022-04-25T12:37:37Z">
        <w:r>
          <w:rPr>
            <w:rFonts w:ascii="Calibri" w:hAnsi="Calibri"/>
          </w:rPr>
          <w:t xml:space="preserve">This master is used to define the various documents, and their corresponding mapping with products/Facilities, Entities, Collaterals. </w:t>
        </w:r>
      </w:ins>
    </w:p>
    <w:p>
      <w:pPr>
        <w:rPr>
          <w:ins w:id="3514" w:author="shalu.megotia" w:date="2022-04-25T12:37:37Z"/>
          <w:rFonts w:ascii="Calibri" w:hAnsi="Calibri"/>
        </w:rPr>
      </w:pPr>
      <w:ins w:id="3515" w:author="shalu.megotia" w:date="2022-04-25T12:37:37Z">
        <w:r>
          <w:rPr>
            <w:rFonts w:ascii="Calibri" w:hAnsi="Calibri"/>
          </w:rPr>
          <w:t>Documents Master consists of defining the individual record of document, and then create the document sets to with products/Facilities, Entities, Assets.</w:t>
        </w:r>
      </w:ins>
    </w:p>
    <w:p>
      <w:pPr>
        <w:rPr>
          <w:ins w:id="3516" w:author="shalu.megotia" w:date="2022-04-25T12:37:37Z"/>
          <w:rFonts w:ascii="Calibri" w:hAnsi="Calibri"/>
        </w:rPr>
      </w:pPr>
      <w:ins w:id="3517" w:author="shalu.megotia" w:date="2022-04-25T12:37:37Z">
        <w:r>
          <w:rPr>
            <w:rFonts w:ascii="Calibri" w:hAnsi="Calibri"/>
          </w:rPr>
          <w:t>List of documents is as –</w:t>
        </w:r>
      </w:ins>
    </w:p>
    <w:p>
      <w:pPr>
        <w:rPr>
          <w:ins w:id="3518" w:author="shalu.megotia" w:date="2022-04-25T12:37:37Z"/>
        </w:rPr>
      </w:pPr>
      <w:ins w:id="3519" w:author="shalu.megotia" w:date="2022-04-25T12:37:37Z">
        <w:r>
          <w:rPr/>
          <w:t>Document Master :-</w:t>
        </w:r>
      </w:ins>
    </w:p>
    <w:p>
      <w:pPr>
        <w:rPr>
          <w:ins w:id="3520" w:author="shalu.megotia" w:date="2022-04-25T12:37:37Z"/>
        </w:rPr>
      </w:pPr>
      <w:ins w:id="3521" w:author="shalu.megotia" w:date="2022-04-28T11:23:14Z"/>
      <w:ins w:id="3522" w:author="shalu.megotia" w:date="2022-04-28T11:23:14Z"/>
      <w:ins w:id="3523" w:author="shalu.megotia" w:date="2022-04-28T11:23:14Z"/>
      <w:ins w:id="3524" w:author="shalu.megotia" w:date="2022-04-28T11:23:14Z">
        <w:r>
          <w:rPr/>
          <w:object>
            <v:shape id="_x0000_i1030" o:spt="75" type="#_x0000_t75" style="height:50.25pt;width:79.5pt;" o:ole="t" filled="f" o:preferrelative="t" stroked="f" coordsize="21600,21600">
              <v:path/>
              <v:fill on="f" focussize="0,0"/>
              <v:stroke on="f" joinstyle="miter"/>
              <v:imagedata r:id="rId21" o:title=""/>
              <o:lock v:ext="edit" aspectratio="t"/>
              <w10:wrap type="none"/>
              <w10:anchorlock/>
            </v:shape>
            <o:OLEObject Type="Embed" ProgID="Excel.Sheet.12" ShapeID="_x0000_i1030" DrawAspect="Icon" ObjectID="_1468075730" r:id="rId24">
              <o:LockedField>false</o:LockedField>
            </o:OLEObject>
          </w:object>
        </w:r>
      </w:ins>
      <w:ins w:id="3526" w:author="shalu.megotia" w:date="2022-04-28T11:23:14Z"/>
    </w:p>
    <w:p>
      <w:pPr>
        <w:pStyle w:val="3"/>
        <w:numPr>
          <w:ilvl w:val="1"/>
          <w:numId w:val="3"/>
        </w:numPr>
        <w:rPr>
          <w:rFonts w:cs="Arial" w:asciiTheme="minorHAnsi" w:hAnsiTheme="minorHAnsi" w:eastAsiaTheme="minorHAnsi"/>
          <w:b/>
          <w:bCs/>
          <w:caps/>
          <w:color w:val="auto"/>
          <w:kern w:val="32"/>
          <w:sz w:val="22"/>
          <w:szCs w:val="22"/>
        </w:rPr>
      </w:pPr>
      <w:r>
        <w:rPr>
          <w:rFonts w:cs="Arial" w:asciiTheme="minorHAnsi" w:hAnsiTheme="minorHAnsi" w:eastAsiaTheme="minorHAnsi"/>
          <w:b/>
          <w:bCs/>
          <w:caps/>
          <w:color w:val="auto"/>
          <w:kern w:val="32"/>
          <w:sz w:val="22"/>
          <w:szCs w:val="22"/>
        </w:rPr>
        <w:t>Customer Type</w:t>
      </w:r>
      <w:bookmarkEnd w:id="41"/>
    </w:p>
    <w:p/>
    <w:p>
      <w:pPr>
        <w:rPr>
          <w:rFonts w:ascii="Calibri" w:hAnsi="Calibri" w:cs="Calibri"/>
        </w:rPr>
      </w:pPr>
      <w:r>
        <w:rPr>
          <w:rFonts w:ascii="Calibri" w:hAnsi="Calibri" w:cs="Calibri"/>
        </w:rPr>
        <w:t xml:space="preserve">Following are the customer types which are to be configured - </w:t>
      </w:r>
    </w:p>
    <w:p/>
    <w:p>
      <w:commentRangeStart w:id="7"/>
      <w:commentRangeStart w:id="8"/>
      <w:bookmarkStart w:id="42" w:name="_MON_1681131206"/>
      <w:bookmarkEnd w:id="42"/>
      <w:r>
        <w:object>
          <v:shape id="_x0000_i1031" o:spt="75" type="#_x0000_t75" style="height:64.5pt;width:108pt;" o:ole="t" filled="f" o:preferrelative="t" stroked="f" coordsize="21600,21600">
            <v:path/>
            <v:fill on="f" focussize="0,0"/>
            <v:stroke on="f" joinstyle="miter"/>
            <v:imagedata r:id="rId26" o:title=""/>
            <o:lock v:ext="edit" aspectratio="t"/>
            <w10:wrap type="none"/>
            <w10:anchorlock/>
          </v:shape>
          <o:OLEObject Type="Embed" ProgID="Excel.Sheet.12" ShapeID="_x0000_i1031" DrawAspect="Icon" ObjectID="_1468075731" r:id="rId25">
            <o:LockedField>false</o:LockedField>
          </o:OLEObject>
        </w:object>
      </w:r>
      <w:commentRangeEnd w:id="7"/>
      <w:r>
        <w:rPr>
          <w:rStyle w:val="16"/>
          <w:rFonts w:ascii="Times New Roman" w:hAnsi="Times New Roman" w:eastAsia="Times New Roman"/>
        </w:rPr>
        <w:commentReference w:id="7"/>
      </w:r>
      <w:commentRangeEnd w:id="8"/>
      <w:r>
        <w:rPr>
          <w:rStyle w:val="16"/>
          <w:rFonts w:ascii="Times New Roman" w:hAnsi="Times New Roman" w:eastAsia="Times New Roman"/>
        </w:rPr>
        <w:commentReference w:id="8"/>
      </w:r>
    </w:p>
    <w:p/>
    <w:p>
      <w:pPr>
        <w:pStyle w:val="3"/>
        <w:numPr>
          <w:ilvl w:val="1"/>
          <w:numId w:val="3"/>
        </w:numPr>
        <w:rPr>
          <w:del w:id="3527" w:author="shalu.megotia" w:date="2022-04-28T10:19:47Z"/>
          <w:rFonts w:cs="Arial" w:asciiTheme="minorHAnsi" w:hAnsiTheme="minorHAnsi" w:eastAsiaTheme="minorHAnsi"/>
          <w:b/>
          <w:bCs/>
          <w:caps/>
          <w:color w:val="auto"/>
          <w:kern w:val="32"/>
          <w:sz w:val="22"/>
          <w:szCs w:val="22"/>
        </w:rPr>
      </w:pPr>
      <w:del w:id="3528" w:author="shalu.megotia" w:date="2022-04-28T10:19:47Z">
        <w:bookmarkStart w:id="43" w:name="_Toc72191889"/>
        <w:r>
          <w:rPr>
            <w:rFonts w:cs="Arial" w:asciiTheme="minorHAnsi" w:hAnsiTheme="minorHAnsi" w:eastAsiaTheme="minorHAnsi"/>
            <w:b/>
            <w:bCs/>
            <w:caps/>
            <w:color w:val="auto"/>
            <w:kern w:val="32"/>
            <w:sz w:val="22"/>
            <w:szCs w:val="22"/>
          </w:rPr>
          <w:delText>Covenants and Terms &amp; Conditions</w:delText>
        </w:r>
        <w:bookmarkEnd w:id="43"/>
      </w:del>
    </w:p>
    <w:p>
      <w:pPr>
        <w:rPr>
          <w:del w:id="3529" w:author="shalu.megotia" w:date="2022-04-28T10:19:47Z"/>
        </w:rPr>
      </w:pPr>
    </w:p>
    <w:p>
      <w:pPr>
        <w:rPr>
          <w:del w:id="3530" w:author="shalu.megotia" w:date="2022-04-28T10:19:47Z"/>
          <w:rFonts w:ascii="Calibri" w:hAnsi="Calibri"/>
        </w:rPr>
      </w:pPr>
      <w:del w:id="3531" w:author="shalu.megotia" w:date="2022-04-28T10:19:47Z">
        <w:r>
          <w:rPr>
            <w:rFonts w:ascii="Calibri" w:hAnsi="Calibri"/>
          </w:rPr>
          <w:delText>As per the requirement, covenants will not be configured at the masters level. User will enter the covenants during the sanctioning process on screen.</w:delText>
        </w:r>
      </w:del>
    </w:p>
    <w:p>
      <w:pPr>
        <w:rPr>
          <w:del w:id="3532" w:author="shalu.megotia" w:date="2022-04-28T10:19:47Z"/>
          <w:rFonts w:ascii="Calibri" w:hAnsi="Calibri"/>
        </w:rPr>
      </w:pPr>
    </w:p>
    <w:p>
      <w:pPr>
        <w:rPr>
          <w:del w:id="3533" w:author="shalu.megotia" w:date="2022-04-28T10:19:47Z"/>
          <w:rFonts w:ascii="Calibri" w:hAnsi="Calibri"/>
        </w:rPr>
      </w:pPr>
      <w:del w:id="3534" w:author="shalu.megotia" w:date="2022-04-28T10:19:47Z">
        <w:r>
          <w:rPr>
            <w:rFonts w:ascii="Calibri" w:hAnsi="Calibri"/>
          </w:rPr>
          <w:delText>Terms and conditions masters captures/defines the terms and conditions pertaining to the sanctioning process. This includes terms &amp; conditions which are generic in nature (applicable for all origination processes) as well as terms &amp; conditions which are specific to products/Facilities. As per the data provided by the bank</w:delText>
        </w:r>
      </w:del>
      <w:ins w:id="3535" w:author="Neeraj Shrivastava" w:date="2021-05-18T00:38:00Z">
        <w:del w:id="3536" w:author="shalu.megotia" w:date="2022-04-28T10:19:47Z">
          <w:r>
            <w:rPr>
              <w:rFonts w:ascii="Calibri" w:hAnsi="Calibri"/>
            </w:rPr>
            <w:delText xml:space="preserve"> and subsequent discussion</w:delText>
          </w:r>
        </w:del>
      </w:ins>
      <w:del w:id="3537" w:author="shalu.megotia" w:date="2022-04-28T10:19:47Z">
        <w:r>
          <w:rPr>
            <w:rFonts w:ascii="Calibri" w:hAnsi="Calibri"/>
          </w:rPr>
          <w:delText>, all the terms and conditions are generic, and will be listed for all the cases</w:delText>
        </w:r>
      </w:del>
      <w:ins w:id="3538" w:author="Neeraj Shrivastava" w:date="2021-05-18T00:38:00Z">
        <w:del w:id="3539" w:author="shalu.megotia" w:date="2022-04-28T10:19:47Z">
          <w:r>
            <w:rPr>
              <w:rFonts w:ascii="Calibri" w:hAnsi="Calibri"/>
            </w:rPr>
            <w:delText>as part of sanction letter as a static section</w:delText>
          </w:r>
        </w:del>
      </w:ins>
      <w:del w:id="3540" w:author="shalu.megotia" w:date="2022-04-28T10:19:47Z">
        <w:r>
          <w:rPr>
            <w:rFonts w:ascii="Calibri" w:hAnsi="Calibri"/>
          </w:rPr>
          <w:delText>.</w:delText>
        </w:r>
      </w:del>
      <w:ins w:id="3541" w:author="Neeraj Shrivastava" w:date="2021-05-18T00:38:00Z">
        <w:del w:id="3542" w:author="shalu.megotia" w:date="2022-04-28T10:19:47Z">
          <w:r>
            <w:rPr>
              <w:rFonts w:ascii="Calibri" w:hAnsi="Calibri"/>
            </w:rPr>
            <w:delText xml:space="preserve"> Hence it is not required to be configured at masters level.</w:delText>
          </w:r>
        </w:del>
      </w:ins>
    </w:p>
    <w:p>
      <w:pPr>
        <w:rPr>
          <w:del w:id="3543" w:author="shalu.megotia" w:date="2022-04-28T10:19:47Z"/>
          <w:rFonts w:ascii="Calibri" w:hAnsi="Calibri"/>
        </w:rPr>
      </w:pPr>
    </w:p>
    <w:p>
      <w:pPr>
        <w:rPr>
          <w:ins w:id="3544" w:author="Abhinav Shandilya" w:date="2021-06-08T16:48:00Z"/>
          <w:del w:id="3545" w:author="shalu.megotia" w:date="2022-04-28T10:19:47Z"/>
          <w:rFonts w:ascii="Calibri" w:hAnsi="Calibri"/>
        </w:rPr>
      </w:pPr>
      <w:del w:id="3546" w:author="shalu.megotia" w:date="2022-04-28T10:19:47Z">
        <w:bookmarkStart w:id="44" w:name="_MON_1680994178"/>
        <w:bookmarkEnd w:id="44"/>
      </w:del>
      <w:del w:id="3547" w:author="shalu.megotia" w:date="2022-04-28T10:19:47Z"/>
      <w:del w:id="3548" w:author="shalu.megotia" w:date="2022-04-28T10:19:47Z"/>
      <w:del w:id="3549" w:author="shalu.megotia" w:date="2022-04-28T10:19:47Z">
        <w:r>
          <w:rPr>
            <w:rFonts w:ascii="Calibri" w:hAnsi="Calibri"/>
          </w:rPr>
          <w:object>
            <v:shape id="_x0000_i1032" o:spt="75" type="#_x0000_t75" style="height:50.25pt;width:79.5pt;" o:ole="t" filled="f" o:preferrelative="t" stroked="f" coordsize="21600,21600">
              <v:path/>
              <v:fill on="f" focussize="0,0"/>
              <v:stroke on="f" joinstyle="miter"/>
              <v:imagedata r:id="rId28" o:title=""/>
              <o:lock v:ext="edit" aspectratio="t"/>
              <w10:wrap type="none"/>
              <w10:anchorlock/>
            </v:shape>
            <o:OLEObject Type="Embed" ProgID="Word.Document.12" ShapeID="_x0000_i1032" DrawAspect="Icon" ObjectID="_1468075732" r:id="rId27">
              <o:LockedField>false</o:LockedField>
            </o:OLEObject>
          </w:object>
        </w:r>
      </w:del>
      <w:del w:id="3551" w:author="shalu.megotia" w:date="2022-04-28T10:19:47Z"/>
    </w:p>
    <w:p>
      <w:pPr>
        <w:rPr>
          <w:ins w:id="3552" w:author="Abhinav Shandilya" w:date="2021-06-08T16:48:00Z"/>
          <w:del w:id="3553" w:author="shalu.megotia" w:date="2022-04-28T10:19:47Z"/>
          <w:rFonts w:ascii="Calibri" w:hAnsi="Calibri"/>
        </w:rPr>
      </w:pPr>
    </w:p>
    <w:p>
      <w:pPr>
        <w:rPr>
          <w:ins w:id="3554" w:author="Abhinav Shandilya" w:date="2021-06-08T16:48:00Z"/>
          <w:del w:id="3555" w:author="shalu.megotia" w:date="2022-04-28T10:19:47Z"/>
          <w:rFonts w:ascii="Calibri" w:hAnsi="Calibri"/>
        </w:rPr>
      </w:pPr>
      <w:ins w:id="3556" w:author="Abhinav Shandilya" w:date="2021-06-08T16:48:00Z">
        <w:del w:id="3557" w:author="shalu.megotia" w:date="2022-04-28T10:19:47Z">
          <w:r>
            <w:rPr>
              <w:rFonts w:ascii="Calibri" w:hAnsi="Calibri"/>
            </w:rPr>
            <w:delText xml:space="preserve">Facility wise Terms and conditions also need to </w:delText>
          </w:r>
        </w:del>
      </w:ins>
      <w:ins w:id="3558" w:author="Abhinav Shandilya" w:date="2021-06-08T16:49:00Z">
        <w:del w:id="3559" w:author="shalu.megotia" w:date="2022-04-28T10:19:47Z">
          <w:r>
            <w:rPr>
              <w:rFonts w:ascii="Calibri" w:hAnsi="Calibri"/>
            </w:rPr>
            <w:delText>generate</w:delText>
          </w:r>
        </w:del>
      </w:ins>
      <w:ins w:id="3560" w:author="Abhinav Shandilya" w:date="2021-06-08T16:48:00Z">
        <w:del w:id="3561" w:author="shalu.megotia" w:date="2022-04-28T10:19:47Z">
          <w:r>
            <w:rPr>
              <w:rFonts w:ascii="Calibri" w:hAnsi="Calibri"/>
            </w:rPr>
            <w:delText xml:space="preserve"> and need to be shown in Sanction Letter as annexure.</w:delText>
          </w:r>
        </w:del>
      </w:ins>
    </w:p>
    <w:p>
      <w:pPr>
        <w:rPr>
          <w:ins w:id="3562" w:author="Abhinav Shandilya" w:date="2021-06-08T16:48:00Z"/>
          <w:del w:id="3563" w:author="shalu.megotia" w:date="2022-04-28T10:19:47Z"/>
          <w:rFonts w:ascii="Calibri" w:hAnsi="Calibri"/>
        </w:rPr>
      </w:pPr>
    </w:p>
    <w:p>
      <w:pPr>
        <w:rPr>
          <w:del w:id="3564" w:author="shalu.megotia" w:date="2022-04-28T10:19:47Z"/>
          <w:rFonts w:ascii="Calibri" w:hAnsi="Calibri"/>
        </w:rPr>
      </w:pPr>
      <w:ins w:id="3565" w:author="Abhinav Shandilya" w:date="2021-06-08T16:58:00Z">
        <w:del w:id="3566" w:author="shalu.megotia" w:date="2022-04-28T10:19:47Z">
          <w:bookmarkStart w:id="45" w:name="_MON_1684676794"/>
          <w:bookmarkEnd w:id="45"/>
        </w:del>
      </w:ins>
      <w:ins w:id="3567" w:author="Abhinav Shandilya" w:date="2021-06-08T16:58:00Z">
        <w:del w:id="3568" w:author="shalu.megotia" w:date="2022-04-28T10:19:47Z"/>
      </w:ins>
      <w:ins w:id="3569" w:author="Abhinav Shandilya" w:date="2021-06-08T16:58:00Z">
        <w:del w:id="3570" w:author="shalu.megotia" w:date="2022-04-28T10:19:47Z"/>
      </w:ins>
      <w:ins w:id="3571" w:author="Abhinav Shandilya" w:date="2021-06-08T16:58:00Z">
        <w:del w:id="3572" w:author="shalu.megotia" w:date="2022-04-28T10:19:47Z">
          <w:r>
            <w:rPr>
              <w:rFonts w:ascii="Calibri" w:hAnsi="Calibri"/>
            </w:rPr>
            <w:object>
              <v:shape id="_x0000_i1033" o:spt="75" type="#_x0000_t75" style="height:50.25pt;width:79.5pt;" o:ole="t" filled="f" o:preferrelative="t" stroked="f" coordsize="21600,21600">
                <v:path/>
                <v:fill on="f" focussize="0,0"/>
                <v:stroke on="f" joinstyle="miter"/>
                <v:imagedata r:id="rId30" o:title=""/>
                <o:lock v:ext="edit" aspectratio="t"/>
                <w10:wrap type="none"/>
                <w10:anchorlock/>
              </v:shape>
              <o:OLEObject Type="Embed" ProgID="Word.Document.12" ShapeID="_x0000_i1033" DrawAspect="Icon" ObjectID="_1468075733" r:id="rId29">
                <o:LockedField>false</o:LockedField>
              </o:OLEObject>
            </w:object>
          </w:r>
        </w:del>
      </w:ins>
      <w:ins w:id="3575" w:author="Abhinav Shandilya" w:date="2021-06-08T16:58:00Z">
        <w:del w:id="3576" w:author="shalu.megotia" w:date="2022-04-28T10:19:47Z"/>
      </w:ins>
    </w:p>
    <w:p>
      <w:pPr>
        <w:rPr>
          <w:del w:id="3577" w:author="shalu.megotia" w:date="2022-04-28T10:19:47Z"/>
          <w:rFonts w:ascii="Calibri" w:hAnsi="Calibri"/>
        </w:rPr>
      </w:pPr>
    </w:p>
    <w:p>
      <w:pPr>
        <w:rPr>
          <w:del w:id="3578" w:author="shalu.megotia" w:date="2022-04-28T10:19:47Z"/>
          <w:rFonts w:ascii="Calibri" w:hAnsi="Calibri"/>
          <w:color w:val="FF0000"/>
        </w:rPr>
      </w:pPr>
      <w:del w:id="3579" w:author="shalu.megotia" w:date="2022-04-28T10:19:47Z">
        <w:r>
          <w:rPr>
            <w:rFonts w:ascii="Calibri" w:hAnsi="Calibri"/>
            <w:color w:val="FF0000"/>
          </w:rPr>
          <w:delText xml:space="preserve">&lt;&lt;Need further on Terms &amp; Conditions data provided by bank. Since these terms and conditions are generic in nature, it can be directly added to sanction </w:delText>
        </w:r>
        <w:commentRangeStart w:id="9"/>
        <w:commentRangeStart w:id="10"/>
        <w:r>
          <w:rPr>
            <w:rFonts w:ascii="Calibri" w:hAnsi="Calibri"/>
            <w:color w:val="FF0000"/>
          </w:rPr>
          <w:delText>letter</w:delText>
        </w:r>
        <w:commentRangeEnd w:id="9"/>
      </w:del>
      <w:del w:id="3580" w:author="shalu.megotia" w:date="2022-04-28T10:19:47Z">
        <w:r>
          <w:rPr>
            <w:rStyle w:val="16"/>
            <w:rFonts w:ascii="Times New Roman" w:hAnsi="Times New Roman" w:eastAsia="Times New Roman"/>
          </w:rPr>
          <w:commentReference w:id="9"/>
        </w:r>
        <w:commentRangeEnd w:id="10"/>
      </w:del>
      <w:del w:id="3581" w:author="shalu.megotia" w:date="2022-04-28T10:19:47Z">
        <w:r>
          <w:rPr>
            <w:rStyle w:val="16"/>
            <w:rFonts w:ascii="Times New Roman" w:hAnsi="Times New Roman" w:eastAsia="Times New Roman"/>
          </w:rPr>
          <w:commentReference w:id="10"/>
        </w:r>
      </w:del>
      <w:del w:id="3582" w:author="shalu.megotia" w:date="2022-04-28T10:19:47Z">
        <w:r>
          <w:rPr>
            <w:rFonts w:ascii="Calibri" w:hAnsi="Calibri"/>
            <w:color w:val="FF0000"/>
          </w:rPr>
          <w:delText xml:space="preserve"> rather than configuring at masters.&gt;&gt;</w:delText>
        </w:r>
      </w:del>
    </w:p>
    <w:p>
      <w:pPr>
        <w:rPr>
          <w:del w:id="3583" w:author="shalu.megotia" w:date="2022-04-28T10:19:47Z"/>
        </w:rPr>
      </w:pPr>
    </w:p>
    <w:p>
      <w:pPr>
        <w:rPr>
          <w:del w:id="3584" w:author="shalu.megotia" w:date="2022-04-28T10:19:47Z"/>
        </w:rPr>
      </w:pPr>
    </w:p>
    <w:p>
      <w:pPr>
        <w:rPr>
          <w:del w:id="3585" w:author="shalu.megotia" w:date="2022-04-28T10:19:47Z"/>
          <w:rFonts w:ascii="Calibri" w:hAnsi="Calibri"/>
        </w:rPr>
      </w:pPr>
    </w:p>
    <w:p>
      <w:pPr>
        <w:rPr>
          <w:del w:id="3586" w:author="shalu.megotia" w:date="2022-04-28T10:19:47Z"/>
        </w:rPr>
      </w:pPr>
    </w:p>
    <w:p>
      <w:pPr>
        <w:rPr>
          <w:del w:id="3587" w:author="shalu.megotia" w:date="2022-04-28T10:19:47Z"/>
        </w:rPr>
      </w:pPr>
    </w:p>
    <w:p>
      <w:pPr>
        <w:pStyle w:val="3"/>
        <w:numPr>
          <w:ilvl w:val="1"/>
          <w:numId w:val="3"/>
        </w:numPr>
        <w:rPr>
          <w:ins w:id="3588" w:author="shalu.megotia" w:date="2022-04-28T10:19:47Z"/>
          <w:rFonts w:cs="Arial" w:asciiTheme="minorHAnsi" w:hAnsiTheme="minorHAnsi" w:eastAsiaTheme="minorHAnsi"/>
          <w:b/>
          <w:bCs/>
          <w:caps/>
          <w:color w:val="auto"/>
          <w:kern w:val="32"/>
          <w:sz w:val="22"/>
          <w:szCs w:val="22"/>
        </w:rPr>
      </w:pPr>
      <w:ins w:id="3589" w:author="shalu.megotia" w:date="2022-04-28T10:19:47Z">
        <w:bookmarkStart w:id="46" w:name="_Toc72191890"/>
        <w:r>
          <w:rPr>
            <w:rFonts w:cs="Arial" w:asciiTheme="minorHAnsi" w:hAnsiTheme="minorHAnsi" w:eastAsiaTheme="minorHAnsi"/>
            <w:b/>
            <w:bCs/>
            <w:caps/>
            <w:color w:val="auto"/>
            <w:kern w:val="32"/>
            <w:sz w:val="22"/>
            <w:szCs w:val="22"/>
          </w:rPr>
          <w:t>Covenants and Terms &amp; Conditions</w:t>
        </w:r>
      </w:ins>
    </w:p>
    <w:p>
      <w:pPr>
        <w:rPr>
          <w:ins w:id="3590" w:author="shalu.megotia" w:date="2022-04-28T10:19:47Z"/>
        </w:rPr>
      </w:pPr>
    </w:p>
    <w:p>
      <w:pPr>
        <w:rPr>
          <w:ins w:id="3591" w:author="shalu.megotia" w:date="2022-04-28T10:19:47Z"/>
          <w:rFonts w:ascii="Calibri" w:hAnsi="Calibri"/>
        </w:rPr>
      </w:pPr>
      <w:ins w:id="3592" w:author="shalu.megotia" w:date="2022-04-28T10:19:47Z">
        <w:r>
          <w:rPr>
            <w:rFonts w:ascii="Calibri" w:hAnsi="Calibri"/>
          </w:rPr>
          <w:t>As per the requirement, covenants will not be configured at the masters level. User will enter the covenants during the sanctioning process on screen.</w:t>
        </w:r>
      </w:ins>
    </w:p>
    <w:p>
      <w:pPr>
        <w:rPr>
          <w:ins w:id="3593" w:author="shalu.megotia" w:date="2022-04-28T10:19:47Z"/>
          <w:rFonts w:ascii="Calibri" w:hAnsi="Calibri"/>
        </w:rPr>
      </w:pPr>
    </w:p>
    <w:p>
      <w:pPr>
        <w:rPr>
          <w:ins w:id="3594" w:author="shalu.megotia" w:date="2022-04-28T10:19:47Z"/>
          <w:rFonts w:ascii="Calibri" w:hAnsi="Calibri"/>
        </w:rPr>
      </w:pPr>
      <w:ins w:id="3595" w:author="shalu.megotia" w:date="2022-04-28T10:19:47Z">
        <w:r>
          <w:rPr>
            <w:rFonts w:ascii="Calibri" w:hAnsi="Calibri"/>
          </w:rPr>
          <w:t>As per the data provided by the bank and subsequent discussion, all the terms and conditions are generic, and will be listed as part of sanction letter as a static section. Hence it is not required to be configured at masters level.</w:t>
        </w:r>
      </w:ins>
    </w:p>
    <w:p>
      <w:pPr>
        <w:rPr>
          <w:ins w:id="3596" w:author="shalu.megotia" w:date="2022-04-28T10:19:47Z"/>
          <w:rFonts w:ascii="Calibri" w:hAnsi="Calibri"/>
        </w:rPr>
      </w:pPr>
    </w:p>
    <w:p>
      <w:pPr>
        <w:rPr>
          <w:ins w:id="3597" w:author="shalu.megotia" w:date="2022-04-28T10:19:47Z"/>
          <w:rFonts w:ascii="Calibri" w:hAnsi="Calibri"/>
        </w:rPr>
      </w:pPr>
      <w:ins w:id="3598" w:author="shalu.megotia" w:date="2022-04-28T10:19:47Z"/>
      <w:ins w:id="3599" w:author="shalu.megotia" w:date="2022-04-28T10:19:47Z"/>
      <w:ins w:id="3600" w:author="shalu.megotia" w:date="2022-04-28T10:19:47Z"/>
      <w:ins w:id="3601" w:author="shalu.megotia" w:date="2022-04-28T10:19:47Z">
        <w:r>
          <w:rPr>
            <w:rFonts w:ascii="Calibri" w:hAnsi="Calibri"/>
          </w:rPr>
          <w:object>
            <v:shape id="_x0000_i1034" o:spt="75" type="#_x0000_t75" style="height:50.25pt;width:79.5pt;" o:ole="t" filled="f" o:preferrelative="t" stroked="f" coordsize="21600,21600">
              <v:path/>
              <v:fill on="f" focussize="0,0"/>
              <v:stroke on="f" joinstyle="miter"/>
              <v:imagedata r:id="rId28" o:title=""/>
              <o:lock v:ext="edit" aspectratio="t"/>
              <w10:wrap type="none"/>
              <w10:anchorlock/>
            </v:shape>
            <o:OLEObject Type="Embed" ProgID="Word.Document.12" ShapeID="_x0000_i1034" DrawAspect="Icon" ObjectID="_1468075734" r:id="rId31">
              <o:LockedField>false</o:LockedField>
            </o:OLEObject>
          </w:object>
        </w:r>
      </w:ins>
      <w:ins w:id="3603" w:author="shalu.megotia" w:date="2022-04-28T10:19:47Z"/>
    </w:p>
    <w:p>
      <w:pPr>
        <w:rPr>
          <w:ins w:id="3604" w:author="shalu.megotia" w:date="2022-04-28T10:19:47Z"/>
          <w:rFonts w:ascii="Calibri" w:hAnsi="Calibri"/>
        </w:rPr>
      </w:pPr>
    </w:p>
    <w:p>
      <w:pPr>
        <w:rPr>
          <w:ins w:id="3605" w:author="shalu.megotia" w:date="2022-04-28T10:19:47Z"/>
          <w:rFonts w:ascii="Calibri" w:hAnsi="Calibri"/>
        </w:rPr>
      </w:pPr>
      <w:ins w:id="3606" w:author="shalu.megotia" w:date="2022-04-28T10:19:47Z">
        <w:r>
          <w:rPr>
            <w:rFonts w:ascii="Calibri" w:hAnsi="Calibri"/>
          </w:rPr>
          <w:t>Facility wise Terms and conditions also need to generate and need to be shown in Sanction Letter as annexure.</w:t>
        </w:r>
      </w:ins>
    </w:p>
    <w:p>
      <w:pPr>
        <w:rPr>
          <w:ins w:id="3607" w:author="shalu.megotia" w:date="2022-04-28T10:19:47Z"/>
          <w:rFonts w:ascii="Calibri" w:hAnsi="Calibri"/>
        </w:rPr>
      </w:pPr>
    </w:p>
    <w:p>
      <w:pPr>
        <w:rPr>
          <w:ins w:id="3608" w:author="shalu.megotia" w:date="2022-04-28T10:19:47Z"/>
          <w:rFonts w:ascii="Calibri" w:hAnsi="Calibri"/>
        </w:rPr>
      </w:pPr>
      <w:ins w:id="3609" w:author="shalu.megotia" w:date="2022-04-28T10:19:47Z"/>
      <w:ins w:id="3610" w:author="shalu.megotia" w:date="2022-04-28T10:19:47Z"/>
      <w:ins w:id="3611" w:author="shalu.megotia" w:date="2022-04-28T10:19:47Z"/>
      <w:ins w:id="3612" w:author="shalu.megotia" w:date="2022-04-28T10:19:47Z">
        <w:r>
          <w:rPr>
            <w:rFonts w:ascii="Calibri" w:hAnsi="Calibri"/>
          </w:rPr>
          <w:object>
            <v:shape id="_x0000_i1035" o:spt="75" type="#_x0000_t75" style="height:50.25pt;width:79.5pt;" o:ole="t" filled="f" o:preferrelative="t" stroked="f" coordsize="21600,21600">
              <v:path/>
              <v:fill on="f" focussize="0,0"/>
              <v:stroke on="f" joinstyle="miter"/>
              <v:imagedata r:id="rId30" o:title=""/>
              <o:lock v:ext="edit" aspectratio="t"/>
              <w10:wrap type="none"/>
              <w10:anchorlock/>
            </v:shape>
            <o:OLEObject Type="Embed" ProgID="Word.Document.12" ShapeID="_x0000_i1035" DrawAspect="Icon" ObjectID="_1468075735" r:id="rId32">
              <o:LockedField>false</o:LockedField>
            </o:OLEObject>
          </w:object>
        </w:r>
      </w:ins>
      <w:ins w:id="3614" w:author="shalu.megotia" w:date="2022-04-28T10:19:47Z"/>
    </w:p>
    <w:p>
      <w:pPr>
        <w:rPr>
          <w:ins w:id="3615" w:author="shalu.megotia" w:date="2022-04-28T10:19:47Z"/>
          <w:rFonts w:ascii="Calibri" w:hAnsi="Calibri"/>
        </w:rPr>
      </w:pPr>
    </w:p>
    <w:p>
      <w:pPr>
        <w:rPr>
          <w:ins w:id="3616" w:author="shalu.megotia" w:date="2022-04-28T10:19:47Z"/>
        </w:rPr>
      </w:pPr>
    </w:p>
    <w:p>
      <w:pPr>
        <w:rPr>
          <w:ins w:id="3617" w:author="shalu.megotia" w:date="2022-04-28T10:19:47Z"/>
          <w:rFonts w:ascii="Calibri" w:hAnsi="Calibri"/>
        </w:rPr>
      </w:pPr>
    </w:p>
    <w:p>
      <w:pPr>
        <w:rPr>
          <w:ins w:id="3618" w:author="shalu.megotia" w:date="2022-04-28T10:19:47Z"/>
        </w:rPr>
      </w:pPr>
    </w:p>
    <w:p>
      <w:pPr>
        <w:rPr>
          <w:ins w:id="3619" w:author="shalu.megotia" w:date="2022-04-28T10:19:47Z"/>
        </w:rPr>
      </w:pPr>
    </w:p>
    <w:p>
      <w:pPr>
        <w:pStyle w:val="3"/>
        <w:numPr>
          <w:ilvl w:val="1"/>
          <w:numId w:val="3"/>
        </w:numPr>
        <w:rPr>
          <w:rFonts w:cs="Arial" w:asciiTheme="minorHAnsi" w:hAnsiTheme="minorHAnsi" w:eastAsiaTheme="minorHAnsi"/>
          <w:b/>
          <w:bCs/>
          <w:caps/>
          <w:color w:val="auto"/>
          <w:kern w:val="32"/>
          <w:sz w:val="22"/>
          <w:szCs w:val="22"/>
        </w:rPr>
      </w:pPr>
      <w:r>
        <w:rPr>
          <w:rFonts w:cs="Arial" w:asciiTheme="minorHAnsi" w:hAnsiTheme="minorHAnsi" w:eastAsiaTheme="minorHAnsi"/>
          <w:b/>
          <w:bCs/>
          <w:caps/>
          <w:color w:val="auto"/>
          <w:kern w:val="32"/>
          <w:sz w:val="22"/>
          <w:szCs w:val="22"/>
        </w:rPr>
        <w:t>Fee &amp; Charges</w:t>
      </w:r>
      <w:bookmarkEnd w:id="46"/>
    </w:p>
    <w:p/>
    <w:p>
      <w:pPr>
        <w:rPr>
          <w:rFonts w:ascii="Calibri" w:hAnsi="Calibri"/>
        </w:rPr>
      </w:pPr>
      <w:r>
        <w:rPr>
          <w:rFonts w:ascii="Calibri" w:hAnsi="Calibri"/>
        </w:rPr>
        <w:t>This master is used to define the various fee/charges, and their corresponding mapping with products/Facilities, Entities, Assets.</w:t>
      </w:r>
    </w:p>
    <w:p>
      <w:pPr>
        <w:rPr>
          <w:del w:id="3620" w:author="Abhinav Shandilya" w:date="2021-05-19T14:38:00Z"/>
          <w:rFonts w:ascii="Calibri" w:hAnsi="Calibri"/>
        </w:rPr>
      </w:pPr>
    </w:p>
    <w:p>
      <w:pPr>
        <w:jc w:val="both"/>
        <w:rPr>
          <w:del w:id="3621" w:author="Abhinav Shandilya" w:date="2021-05-19T14:38:00Z"/>
        </w:rPr>
      </w:pPr>
      <w:del w:id="3622" w:author="Abhinav Shandilya" w:date="2021-05-19T14:38:00Z">
        <w:r>
          <w:rPr/>
          <w:delText xml:space="preserve">As per the requirement of the bank, for all type of products/facilities, only processing charge is applicable – </w:delText>
        </w:r>
      </w:del>
    </w:p>
    <w:p>
      <w:pPr>
        <w:pStyle w:val="62"/>
        <w:numPr>
          <w:ilvl w:val="0"/>
          <w:numId w:val="8"/>
        </w:numPr>
        <w:jc w:val="both"/>
        <w:rPr>
          <w:del w:id="3623" w:author="Abhinav Shandilya" w:date="2021-05-19T14:38:00Z"/>
        </w:rPr>
      </w:pPr>
      <w:del w:id="3624" w:author="Abhinav Shandilya" w:date="2021-05-19T14:38:00Z">
        <w:r>
          <w:rPr/>
          <w:delText xml:space="preserve">New Sanction - Non-refundable Processing fees upto 2.00%. It needs to be </w:delText>
        </w:r>
        <w:commentRangeStart w:id="11"/>
        <w:commentRangeStart w:id="12"/>
        <w:commentRangeStart w:id="13"/>
        <w:r>
          <w:rPr/>
          <w:delText>configured</w:delText>
        </w:r>
        <w:commentRangeEnd w:id="11"/>
      </w:del>
      <w:del w:id="3625" w:author="Abhinav Shandilya" w:date="2021-05-19T14:38:00Z">
        <w:r>
          <w:rPr>
            <w:rStyle w:val="16"/>
            <w:rFonts w:ascii="Times New Roman" w:hAnsi="Times New Roman" w:eastAsia="Times New Roman"/>
          </w:rPr>
          <w:commentReference w:id="11"/>
        </w:r>
        <w:commentRangeEnd w:id="12"/>
      </w:del>
      <w:del w:id="3626" w:author="Abhinav Shandilya" w:date="2021-05-19T14:38:00Z">
        <w:r>
          <w:rPr>
            <w:rStyle w:val="16"/>
            <w:rFonts w:ascii="Times New Roman" w:hAnsi="Times New Roman" w:eastAsia="Times New Roman"/>
          </w:rPr>
          <w:commentReference w:id="12"/>
        </w:r>
        <w:commentRangeEnd w:id="13"/>
      </w:del>
      <w:r>
        <w:rPr>
          <w:rStyle w:val="16"/>
          <w:rFonts w:ascii="Times New Roman" w:hAnsi="Times New Roman" w:eastAsia="Times New Roman"/>
        </w:rPr>
        <w:commentReference w:id="13"/>
      </w:r>
      <w:del w:id="3627" w:author="Abhinav Shandilya" w:date="2021-05-19T14:38:00Z">
        <w:r>
          <w:rPr/>
          <w:delText xml:space="preserve"> as 2% which will be modifiable at transaction screen.</w:delText>
        </w:r>
      </w:del>
    </w:p>
    <w:p>
      <w:pPr>
        <w:jc w:val="both"/>
        <w:rPr>
          <w:del w:id="3628" w:author="Abhinav Shandilya" w:date="2021-05-19T14:38:00Z"/>
        </w:rPr>
      </w:pPr>
    </w:p>
    <w:p>
      <w:pPr>
        <w:pStyle w:val="62"/>
        <w:numPr>
          <w:ilvl w:val="0"/>
          <w:numId w:val="8"/>
        </w:numPr>
        <w:jc w:val="both"/>
        <w:rPr>
          <w:del w:id="3629" w:author="Abhinav Shandilya" w:date="2021-05-19T14:38:00Z"/>
        </w:rPr>
      </w:pPr>
      <w:del w:id="3630" w:author="Abhinav Shandilya" w:date="2021-05-19T14:38:00Z">
        <w:r>
          <w:rPr/>
          <w:delText>Renewal of Limits - Non-refundable Processing fees upto 1.00%. It needs to be configured as 1% which will be modifiable at transaction screen.</w:delText>
        </w:r>
      </w:del>
    </w:p>
    <w:p/>
    <w:p>
      <w:pPr>
        <w:rPr>
          <w:del w:id="3631" w:author="Abhinav Shandilya" w:date="2021-05-19T14:37:00Z"/>
        </w:rPr>
      </w:pPr>
      <w:del w:id="3632" w:author="Abhinav Shandilya" w:date="2021-05-19T14:37:00Z">
        <w:r>
          <w:rPr/>
          <w:delText>No other charges are applicable.</w:delText>
        </w:r>
      </w:del>
      <w:ins w:id="3633" w:author="Abhinav Shandilya" w:date="2021-05-19T14:37:00Z">
        <w:r>
          <w:rPr/>
          <w:t xml:space="preserve">Fee applicable </w:t>
        </w:r>
      </w:ins>
      <w:ins w:id="3634" w:author="Abhinav Shandilya" w:date="2021-05-19T14:38:00Z">
        <w:r>
          <w:rPr/>
          <w:t xml:space="preserve">are attached </w:t>
        </w:r>
      </w:ins>
    </w:p>
    <w:p>
      <w:ins w:id="3635" w:author="Abhinav Shandilya" w:date="2021-05-19T14:37:00Z"/>
      <w:ins w:id="3636" w:author="Abhinav Shandilya" w:date="2021-05-19T14:37:00Z"/>
      <w:ins w:id="3637" w:author="Abhinav Shandilya" w:date="2021-05-19T14:37:00Z"/>
      <w:ins w:id="3638" w:author="Abhinav Shandilya" w:date="2021-05-19T14:37:00Z">
        <w:r>
          <w:rPr/>
          <w:object>
            <v:shape id="_x0000_i1036" o:spt="75" type="#_x0000_t75" style="height:43.5pt;width:64.5pt;" o:ole="t" filled="f" o:preferrelative="t" stroked="f" coordsize="21600,21600">
              <v:path/>
              <v:fill on="f" focussize="0,0"/>
              <v:stroke on="f" joinstyle="miter"/>
              <v:imagedata r:id="rId34" o:title=""/>
              <o:lock v:ext="edit" aspectratio="t"/>
              <w10:wrap type="none"/>
              <w10:anchorlock/>
            </v:shape>
            <o:OLEObject Type="Embed" ProgID="Excel.Sheet.12" ShapeID="_x0000_i1036" DrawAspect="Icon" ObjectID="_1468075736" r:id="rId33">
              <o:LockedField>false</o:LockedField>
            </o:OLEObject>
          </w:object>
        </w:r>
      </w:ins>
      <w:ins w:id="3640" w:author="Abhinav Shandilya" w:date="2021-05-19T14:37:00Z"/>
    </w:p>
    <w:p/>
    <w:p>
      <w:pPr>
        <w:pStyle w:val="3"/>
        <w:numPr>
          <w:ilvl w:val="1"/>
          <w:numId w:val="3"/>
        </w:numPr>
        <w:rPr>
          <w:rFonts w:cs="Arial" w:asciiTheme="minorHAnsi" w:hAnsiTheme="minorHAnsi" w:eastAsiaTheme="minorHAnsi"/>
          <w:b/>
          <w:bCs/>
          <w:caps/>
          <w:color w:val="auto"/>
          <w:kern w:val="32"/>
          <w:sz w:val="22"/>
          <w:szCs w:val="22"/>
        </w:rPr>
      </w:pPr>
      <w:bookmarkStart w:id="47" w:name="_Toc72191891"/>
      <w:r>
        <w:rPr>
          <w:rFonts w:cs="Arial" w:asciiTheme="minorHAnsi" w:hAnsiTheme="minorHAnsi" w:eastAsiaTheme="minorHAnsi"/>
          <w:b/>
          <w:bCs/>
          <w:caps/>
          <w:color w:val="auto"/>
          <w:kern w:val="32"/>
          <w:sz w:val="22"/>
          <w:szCs w:val="22"/>
        </w:rPr>
        <w:t>Currency</w:t>
      </w:r>
      <w:bookmarkEnd w:id="47"/>
    </w:p>
    <w:p/>
    <w:p>
      <w:pPr>
        <w:rPr>
          <w:rFonts w:ascii="Calibri" w:hAnsi="Calibri"/>
        </w:rPr>
      </w:pPr>
      <w:r>
        <w:rPr>
          <w:rFonts w:ascii="Calibri" w:hAnsi="Calibri"/>
        </w:rPr>
        <w:t xml:space="preserve">Bank extends facilities and loans in </w:t>
      </w:r>
      <w:commentRangeStart w:id="14"/>
      <w:commentRangeStart w:id="15"/>
      <w:r>
        <w:rPr>
          <w:rFonts w:ascii="Calibri" w:hAnsi="Calibri"/>
        </w:rPr>
        <w:t>INR</w:t>
      </w:r>
      <w:commentRangeEnd w:id="14"/>
      <w:r>
        <w:rPr>
          <w:rStyle w:val="16"/>
          <w:rFonts w:ascii="Times New Roman" w:hAnsi="Times New Roman" w:eastAsia="Times New Roman"/>
        </w:rPr>
        <w:commentReference w:id="14"/>
      </w:r>
      <w:commentRangeEnd w:id="15"/>
      <w:r>
        <w:rPr>
          <w:rStyle w:val="16"/>
          <w:rFonts w:ascii="Times New Roman" w:hAnsi="Times New Roman" w:eastAsia="Times New Roman"/>
        </w:rPr>
        <w:commentReference w:id="15"/>
      </w:r>
      <w:r>
        <w:rPr>
          <w:rFonts w:ascii="Calibri" w:hAnsi="Calibri"/>
        </w:rPr>
        <w:t xml:space="preserve"> only.</w:t>
      </w:r>
    </w:p>
    <w:p>
      <w:pPr>
        <w:rPr>
          <w:rFonts w:ascii="Calibri" w:hAnsi="Calibri"/>
        </w:rPr>
      </w:pPr>
    </w:p>
    <w:p/>
    <w:p/>
    <w:p>
      <w:pPr>
        <w:pStyle w:val="3"/>
        <w:numPr>
          <w:ilvl w:val="1"/>
          <w:numId w:val="3"/>
        </w:numPr>
        <w:rPr>
          <w:rFonts w:cs="Arial" w:asciiTheme="minorHAnsi" w:hAnsiTheme="minorHAnsi" w:eastAsiaTheme="minorHAnsi"/>
          <w:b/>
          <w:bCs/>
          <w:caps/>
          <w:color w:val="auto"/>
          <w:kern w:val="32"/>
          <w:sz w:val="22"/>
          <w:szCs w:val="22"/>
        </w:rPr>
      </w:pPr>
      <w:bookmarkStart w:id="48" w:name="_Toc72191892"/>
      <w:r>
        <w:rPr>
          <w:rFonts w:cs="Arial" w:asciiTheme="minorHAnsi" w:hAnsiTheme="minorHAnsi" w:eastAsiaTheme="minorHAnsi"/>
          <w:b/>
          <w:bCs/>
          <w:caps/>
          <w:color w:val="auto"/>
          <w:kern w:val="32"/>
          <w:sz w:val="22"/>
          <w:szCs w:val="22"/>
        </w:rPr>
        <w:t>Industry Segment &amp; Industry Code</w:t>
      </w:r>
      <w:bookmarkEnd w:id="48"/>
    </w:p>
    <w:p/>
    <w:p>
      <w:pPr>
        <w:rPr>
          <w:rFonts w:ascii="Calibri" w:hAnsi="Calibri" w:cs="Calibri"/>
        </w:rPr>
      </w:pPr>
      <w:r>
        <w:rPr>
          <w:rFonts w:ascii="Calibri" w:hAnsi="Calibri" w:cs="Calibri"/>
        </w:rPr>
        <w:t>Following are the list of Industry segments &amp; Industry codes which are to be configured –</w:t>
      </w:r>
    </w:p>
    <w:p/>
    <w:p>
      <w:bookmarkStart w:id="49" w:name="_MON_1681818198"/>
      <w:bookmarkEnd w:id="49"/>
      <w:r>
        <w:object>
          <v:shape id="_x0000_i1037" o:spt="75" type="#_x0000_t75" style="height:64.5pt;width:100.5pt;" o:ole="t" filled="f" o:preferrelative="t" stroked="f" coordsize="21600,21600">
            <v:path/>
            <v:fill on="f" focussize="0,0"/>
            <v:stroke on="f" joinstyle="miter"/>
            <v:imagedata r:id="rId36" o:title=""/>
            <o:lock v:ext="edit" aspectratio="t"/>
            <w10:wrap type="none"/>
            <w10:anchorlock/>
          </v:shape>
          <o:OLEObject Type="Embed" ProgID="Excel.Sheet.12" ShapeID="_x0000_i1037" DrawAspect="Icon" ObjectID="_1468075737" r:id="rId35">
            <o:LockedField>false</o:LockedField>
          </o:OLEObject>
        </w:object>
      </w:r>
    </w:p>
    <w:p/>
    <w:p>
      <w:pPr>
        <w:pStyle w:val="3"/>
        <w:numPr>
          <w:ilvl w:val="1"/>
          <w:numId w:val="3"/>
        </w:numPr>
        <w:rPr>
          <w:rFonts w:cs="Arial" w:asciiTheme="minorHAnsi" w:hAnsiTheme="minorHAnsi" w:eastAsiaTheme="minorHAnsi"/>
          <w:b/>
          <w:bCs/>
          <w:caps/>
          <w:color w:val="auto"/>
          <w:kern w:val="32"/>
          <w:sz w:val="22"/>
          <w:szCs w:val="22"/>
        </w:rPr>
      </w:pPr>
      <w:bookmarkStart w:id="50" w:name="_Toc72191893"/>
      <w:r>
        <w:rPr>
          <w:rFonts w:cs="Arial" w:asciiTheme="minorHAnsi" w:hAnsiTheme="minorHAnsi" w:eastAsiaTheme="minorHAnsi"/>
          <w:b/>
          <w:bCs/>
          <w:caps/>
          <w:color w:val="auto"/>
          <w:kern w:val="32"/>
          <w:sz w:val="22"/>
          <w:szCs w:val="22"/>
        </w:rPr>
        <w:t>Deviations</w:t>
      </w:r>
      <w:bookmarkEnd w:id="50"/>
    </w:p>
    <w:p/>
    <w:p>
      <w:pPr>
        <w:rPr>
          <w:rFonts w:ascii="Calibri" w:hAnsi="Calibri" w:cs="Calibri"/>
        </w:rPr>
      </w:pPr>
      <w:r>
        <w:rPr>
          <w:rFonts w:ascii="Calibri" w:hAnsi="Calibri" w:cs="Calibri"/>
        </w:rPr>
        <w:t xml:space="preserve">Following are the deviation details to be configured - </w:t>
      </w:r>
    </w:p>
    <w:p/>
    <w:p>
      <w:commentRangeStart w:id="16"/>
      <w:commentRangeStart w:id="17"/>
      <w:bookmarkStart w:id="51" w:name="_MON_1681131532"/>
      <w:bookmarkEnd w:id="51"/>
      <w:r>
        <w:object>
          <v:shape id="_x0000_i1038" o:spt="75" type="#_x0000_t75" style="height:64.5pt;width:100.5pt;" o:ole="t" filled="f" o:preferrelative="t" stroked="f" coordsize="21600,21600">
            <v:path/>
            <v:fill on="f" focussize="0,0"/>
            <v:stroke on="f" joinstyle="miter"/>
            <v:imagedata r:id="rId38" o:title=""/>
            <o:lock v:ext="edit" aspectratio="t"/>
            <w10:wrap type="none"/>
            <w10:anchorlock/>
          </v:shape>
          <o:OLEObject Type="Embed" ProgID="Excel.Sheet.12" ShapeID="_x0000_i1038" DrawAspect="Icon" ObjectID="_1468075738" r:id="rId37">
            <o:LockedField>false</o:LockedField>
          </o:OLEObject>
        </w:object>
      </w:r>
      <w:commentRangeEnd w:id="16"/>
      <w:r>
        <w:rPr>
          <w:rStyle w:val="16"/>
          <w:rFonts w:ascii="Times New Roman" w:hAnsi="Times New Roman" w:eastAsia="Times New Roman"/>
        </w:rPr>
        <w:commentReference w:id="16"/>
      </w:r>
      <w:commentRangeEnd w:id="17"/>
      <w:r>
        <w:rPr>
          <w:rStyle w:val="16"/>
          <w:rFonts w:ascii="Times New Roman" w:hAnsi="Times New Roman" w:eastAsia="Times New Roman"/>
        </w:rPr>
        <w:commentReference w:id="17"/>
      </w:r>
      <w:ins w:id="3641" w:author="Abhinav Shandilya" w:date="2021-05-27T17:40:00Z"/>
      <w:ins w:id="3642" w:author="Abhinav Shandilya" w:date="2021-05-27T17:40:00Z"/>
      <w:ins w:id="3643" w:author="Abhinav Shandilya" w:date="2021-05-27T17:40:00Z"/>
      <w:ins w:id="3644" w:author="Abhinav Shandilya" w:date="2021-05-27T17:40:00Z">
        <w:r>
          <w:rPr/>
          <w:object>
            <v:shape id="_x0000_i1039" o:spt="75" type="#_x0000_t75" style="height:50.25pt;width:79.5pt;" o:ole="t" filled="f" o:preferrelative="t" stroked="f" coordsize="21600,21600">
              <v:path/>
              <v:fill on="f" focussize="0,0"/>
              <v:stroke on="f" joinstyle="miter"/>
              <v:imagedata r:id="rId40" o:title=""/>
              <o:lock v:ext="edit" aspectratio="t"/>
              <w10:wrap type="none"/>
              <w10:anchorlock/>
            </v:shape>
            <o:OLEObject Type="Embed" ProgID="Excel.Sheet.12" ShapeID="_x0000_i1039" DrawAspect="Icon" ObjectID="_1468075739" r:id="rId39">
              <o:LockedField>false</o:LockedField>
            </o:OLEObject>
          </w:object>
        </w:r>
      </w:ins>
      <w:ins w:id="3646" w:author="Abhinav Shandilya" w:date="2021-05-27T17:40:00Z"/>
    </w:p>
    <w:p/>
    <w:p>
      <w:pPr>
        <w:pStyle w:val="3"/>
        <w:numPr>
          <w:ilvl w:val="1"/>
          <w:numId w:val="3"/>
        </w:numPr>
        <w:rPr>
          <w:rFonts w:cs="Arial" w:asciiTheme="minorHAnsi" w:hAnsiTheme="minorHAnsi" w:eastAsiaTheme="minorHAnsi"/>
          <w:b/>
          <w:bCs/>
          <w:caps/>
          <w:color w:val="auto"/>
          <w:kern w:val="32"/>
          <w:sz w:val="22"/>
          <w:szCs w:val="22"/>
        </w:rPr>
      </w:pPr>
      <w:bookmarkStart w:id="52" w:name="_Toc72191894"/>
      <w:r>
        <w:rPr>
          <w:rFonts w:cs="Arial" w:asciiTheme="minorHAnsi" w:hAnsiTheme="minorHAnsi" w:eastAsiaTheme="minorHAnsi"/>
          <w:b/>
          <w:bCs/>
          <w:caps/>
          <w:color w:val="auto"/>
          <w:kern w:val="32"/>
          <w:sz w:val="22"/>
          <w:szCs w:val="22"/>
        </w:rPr>
        <w:t>Index Rate</w:t>
      </w:r>
      <w:bookmarkEnd w:id="52"/>
      <w:r>
        <w:rPr>
          <w:rFonts w:cs="Arial" w:asciiTheme="minorHAnsi" w:hAnsiTheme="minorHAnsi" w:eastAsiaTheme="minorHAnsi"/>
          <w:b/>
          <w:bCs/>
          <w:caps/>
          <w:color w:val="auto"/>
          <w:kern w:val="32"/>
          <w:sz w:val="22"/>
          <w:szCs w:val="22"/>
        </w:rPr>
        <w:t xml:space="preserve"> </w:t>
      </w:r>
    </w:p>
    <w:p/>
    <w:p>
      <w:pPr>
        <w:rPr>
          <w:rFonts w:cs="Calibri"/>
        </w:rPr>
      </w:pPr>
      <w:r>
        <w:rPr>
          <w:rFonts w:cs="Calibri"/>
        </w:rPr>
        <w:t xml:space="preserve">This is not required as of now as the products/facilities are to be configured with fixed </w:t>
      </w:r>
      <w:commentRangeStart w:id="18"/>
      <w:commentRangeStart w:id="19"/>
      <w:r>
        <w:rPr>
          <w:rFonts w:cs="Calibri"/>
        </w:rPr>
        <w:t>rates</w:t>
      </w:r>
      <w:commentRangeEnd w:id="18"/>
      <w:r>
        <w:rPr>
          <w:rStyle w:val="16"/>
          <w:rFonts w:ascii="Times New Roman" w:hAnsi="Times New Roman" w:eastAsia="Times New Roman"/>
        </w:rPr>
        <w:commentReference w:id="18"/>
      </w:r>
      <w:commentRangeEnd w:id="19"/>
      <w:r>
        <w:rPr>
          <w:rStyle w:val="16"/>
          <w:rFonts w:ascii="Times New Roman" w:hAnsi="Times New Roman" w:eastAsia="Times New Roman"/>
        </w:rPr>
        <w:commentReference w:id="19"/>
      </w:r>
      <w:r>
        <w:rPr>
          <w:rFonts w:cs="Calibri"/>
        </w:rPr>
        <w:t>.</w:t>
      </w:r>
    </w:p>
    <w:p>
      <w:pPr>
        <w:rPr>
          <w:rFonts w:cs="Calibri"/>
        </w:rPr>
      </w:pPr>
    </w:p>
    <w:p/>
    <w:p/>
    <w:p>
      <w:pPr>
        <w:pStyle w:val="3"/>
        <w:numPr>
          <w:ilvl w:val="1"/>
          <w:numId w:val="3"/>
        </w:numPr>
        <w:rPr>
          <w:rFonts w:cs="Arial" w:asciiTheme="minorHAnsi" w:hAnsiTheme="minorHAnsi" w:eastAsiaTheme="minorHAnsi"/>
          <w:b/>
          <w:bCs/>
          <w:caps/>
          <w:color w:val="auto"/>
          <w:kern w:val="32"/>
          <w:sz w:val="22"/>
          <w:szCs w:val="22"/>
        </w:rPr>
      </w:pPr>
      <w:bookmarkStart w:id="53" w:name="_Toc72191895"/>
      <w:r>
        <w:rPr>
          <w:rFonts w:cs="Arial" w:asciiTheme="minorHAnsi" w:hAnsiTheme="minorHAnsi" w:eastAsiaTheme="minorHAnsi"/>
          <w:b/>
          <w:bCs/>
          <w:caps/>
          <w:color w:val="auto"/>
          <w:kern w:val="32"/>
          <w:sz w:val="22"/>
          <w:szCs w:val="22"/>
        </w:rPr>
        <w:t>Financial Analysis (FA)</w:t>
      </w:r>
      <w:bookmarkEnd w:id="53"/>
    </w:p>
    <w:p/>
    <w:p>
      <w:pPr>
        <w:rPr>
          <w:rFonts w:ascii="Calibri" w:hAnsi="Calibri" w:cs="Calibri"/>
        </w:rPr>
      </w:pPr>
      <w:r>
        <w:rPr>
          <w:rFonts w:ascii="Calibri" w:hAnsi="Calibri" w:cs="Calibri"/>
        </w:rPr>
        <w:t xml:space="preserve">FA masters are to define the templates of financial statements, ratios &amp; their applicability. Please find below the finalized template for Financial Statements &amp; List of applicable ratios – </w:t>
      </w:r>
    </w:p>
    <w:p/>
    <w:p>
      <w:bookmarkStart w:id="54" w:name="_MON_1679411272"/>
      <w:bookmarkEnd w:id="54"/>
      <w:r>
        <w:object>
          <v:shape id="_x0000_i1040" o:spt="75" type="#_x0000_t75" style="height:64.5pt;width:100.5pt;" o:ole="t" filled="f" o:preferrelative="t" stroked="f" coordsize="21600,21600">
            <v:path/>
            <v:fill on="f" focussize="0,0"/>
            <v:stroke on="f" joinstyle="miter"/>
            <v:imagedata r:id="rId42" o:title=""/>
            <o:lock v:ext="edit" aspectratio="t"/>
            <w10:wrap type="none"/>
            <w10:anchorlock/>
          </v:shape>
          <o:OLEObject Type="Embed" ProgID="Excel.Sheet.12" ShapeID="_x0000_i1040" DrawAspect="Icon" ObjectID="_1468075740" r:id="rId41">
            <o:LockedField>false</o:LockedField>
          </o:OLEObject>
        </w:object>
      </w:r>
    </w:p>
    <w:p/>
    <w:p>
      <w:pPr>
        <w:pStyle w:val="3"/>
        <w:numPr>
          <w:ilvl w:val="1"/>
          <w:numId w:val="3"/>
        </w:numPr>
        <w:rPr>
          <w:rFonts w:cs="Arial" w:asciiTheme="minorHAnsi" w:hAnsiTheme="minorHAnsi" w:eastAsiaTheme="minorHAnsi"/>
          <w:b/>
          <w:bCs/>
          <w:caps/>
          <w:color w:val="auto"/>
          <w:kern w:val="32"/>
          <w:sz w:val="22"/>
          <w:szCs w:val="22"/>
        </w:rPr>
      </w:pPr>
      <w:bookmarkStart w:id="55" w:name="_Toc72191896"/>
      <w:r>
        <w:rPr>
          <w:rFonts w:cs="Arial" w:asciiTheme="minorHAnsi" w:hAnsiTheme="minorHAnsi" w:eastAsiaTheme="minorHAnsi"/>
          <w:b/>
          <w:bCs/>
          <w:caps/>
          <w:color w:val="auto"/>
          <w:kern w:val="32"/>
          <w:sz w:val="22"/>
          <w:szCs w:val="22"/>
        </w:rPr>
        <w:t>Product/Facilities</w:t>
      </w:r>
      <w:bookmarkEnd w:id="55"/>
    </w:p>
    <w:p/>
    <w:p>
      <w:r>
        <w:t xml:space="preserve">Following product types will be available at Product/Facility Masters – </w:t>
      </w:r>
    </w:p>
    <w:p/>
    <w:p>
      <w:pPr>
        <w:numPr>
          <w:ilvl w:val="0"/>
          <w:numId w:val="9"/>
        </w:numPr>
        <w:spacing w:after="200" w:line="276" w:lineRule="auto"/>
        <w:rPr>
          <w:rFonts w:ascii="Calibri" w:hAnsi="Calibri"/>
        </w:rPr>
      </w:pPr>
      <w:r>
        <w:rPr>
          <w:rFonts w:ascii="Calibri" w:hAnsi="Calibri"/>
        </w:rPr>
        <w:t>Term Loan</w:t>
      </w:r>
    </w:p>
    <w:p>
      <w:pPr>
        <w:numPr>
          <w:ilvl w:val="0"/>
          <w:numId w:val="9"/>
        </w:numPr>
        <w:spacing w:after="200" w:line="276" w:lineRule="auto"/>
        <w:rPr>
          <w:rFonts w:ascii="Calibri" w:hAnsi="Calibri"/>
        </w:rPr>
      </w:pPr>
      <w:r>
        <w:rPr>
          <w:rFonts w:ascii="Calibri" w:hAnsi="Calibri"/>
        </w:rPr>
        <w:t>Working Capital</w:t>
      </w:r>
    </w:p>
    <w:p>
      <w:pPr>
        <w:numPr>
          <w:ilvl w:val="0"/>
          <w:numId w:val="9"/>
        </w:numPr>
        <w:spacing w:after="200" w:line="276" w:lineRule="auto"/>
        <w:rPr>
          <w:rFonts w:ascii="Calibri" w:hAnsi="Calibri"/>
        </w:rPr>
      </w:pPr>
      <w:r>
        <w:rPr>
          <w:rFonts w:ascii="Calibri" w:hAnsi="Calibri"/>
        </w:rPr>
        <w:t>Bank Guarantee</w:t>
      </w:r>
    </w:p>
    <w:p>
      <w:pPr>
        <w:numPr>
          <w:ilvl w:val="0"/>
          <w:numId w:val="9"/>
        </w:numPr>
        <w:spacing w:after="200" w:line="276" w:lineRule="auto"/>
        <w:rPr>
          <w:rFonts w:ascii="Calibri" w:hAnsi="Calibri"/>
        </w:rPr>
      </w:pPr>
      <w:r>
        <w:rPr>
          <w:rFonts w:ascii="Calibri" w:hAnsi="Calibri"/>
        </w:rPr>
        <w:t xml:space="preserve">Letter of Credit </w:t>
      </w:r>
    </w:p>
    <w:p>
      <w:r>
        <w:t xml:space="preserve">All the facilities/product are to be configured as of fixed rate. Following are the products/facilities details to be configured – </w:t>
      </w:r>
    </w:p>
    <w:p/>
    <w:p>
      <w:commentRangeStart w:id="20"/>
      <w:commentRangeStart w:id="21"/>
      <w:bookmarkStart w:id="56" w:name="_MON_1682947280"/>
      <w:bookmarkEnd w:id="56"/>
      <w:r>
        <w:object>
          <v:shape id="_x0000_i1041" o:spt="75" type="#_x0000_t75" style="height:64.5pt;width:100.5pt;" o:ole="t" filled="f" o:preferrelative="t" stroked="f" coordsize="21600,21600">
            <v:path/>
            <v:fill on="f" focussize="0,0"/>
            <v:stroke on="f" joinstyle="miter"/>
            <v:imagedata r:id="rId44" o:title=""/>
            <o:lock v:ext="edit" aspectratio="t"/>
            <w10:wrap type="none"/>
            <w10:anchorlock/>
          </v:shape>
          <o:OLEObject Type="Embed" ProgID="Excel.Sheet.12" ShapeID="_x0000_i1041" DrawAspect="Icon" ObjectID="_1468075741" r:id="rId43">
            <o:LockedField>false</o:LockedField>
          </o:OLEObject>
        </w:object>
      </w:r>
      <w:commentRangeEnd w:id="20"/>
      <w:r>
        <w:rPr>
          <w:rStyle w:val="16"/>
          <w:rFonts w:ascii="Times New Roman" w:hAnsi="Times New Roman" w:eastAsia="Times New Roman"/>
        </w:rPr>
        <w:commentReference w:id="20"/>
      </w:r>
      <w:commentRangeEnd w:id="21"/>
      <w:r>
        <w:rPr>
          <w:rStyle w:val="16"/>
          <w:rFonts w:ascii="Times New Roman" w:hAnsi="Times New Roman" w:eastAsia="Times New Roman"/>
        </w:rPr>
        <w:commentReference w:id="21"/>
      </w:r>
    </w:p>
    <w:p/>
    <w:p/>
    <w:p>
      <w:pPr>
        <w:pStyle w:val="3"/>
        <w:numPr>
          <w:ilvl w:val="1"/>
          <w:numId w:val="3"/>
        </w:numPr>
      </w:pPr>
      <w:bookmarkStart w:id="57" w:name="_Toc72191897"/>
      <w:r>
        <w:rPr>
          <w:rFonts w:cs="Arial" w:asciiTheme="minorHAnsi" w:hAnsiTheme="minorHAnsi" w:eastAsiaTheme="minorHAnsi"/>
          <w:b/>
          <w:bCs/>
          <w:caps/>
          <w:color w:val="auto"/>
          <w:kern w:val="32"/>
          <w:sz w:val="22"/>
          <w:szCs w:val="22"/>
        </w:rPr>
        <w:t>Collateral Type</w:t>
      </w:r>
      <w:bookmarkEnd w:id="57"/>
      <w:r>
        <w:rPr>
          <w:rFonts w:cs="Arial" w:asciiTheme="minorHAnsi" w:hAnsiTheme="minorHAnsi" w:eastAsiaTheme="minorHAnsi"/>
          <w:b/>
          <w:bCs/>
          <w:caps/>
          <w:color w:val="auto"/>
          <w:kern w:val="32"/>
          <w:sz w:val="22"/>
          <w:szCs w:val="22"/>
        </w:rPr>
        <w:t xml:space="preserve"> </w:t>
      </w:r>
    </w:p>
    <w:p>
      <w:r>
        <w:t xml:space="preserve">Collateral Master allows to define various types of collaterals that can be linked to an application. Following are various types which are applicable – </w:t>
      </w:r>
    </w:p>
    <w:p/>
    <w:p>
      <w:commentRangeStart w:id="22"/>
      <w:commentRangeStart w:id="23"/>
      <w:bookmarkStart w:id="58" w:name="_MON_1682327327"/>
      <w:bookmarkEnd w:id="58"/>
      <w:r>
        <w:object>
          <v:shape id="_x0000_i1042" o:spt="75" type="#_x0000_t75" style="height:64.5pt;width:108pt;" o:ole="t" filled="f" o:preferrelative="t" stroked="f" coordsize="21600,21600">
            <v:path/>
            <v:fill on="f" focussize="0,0"/>
            <v:stroke on="f" joinstyle="miter"/>
            <v:imagedata r:id="rId46" o:title=""/>
            <o:lock v:ext="edit" aspectratio="t"/>
            <w10:wrap type="none"/>
            <w10:anchorlock/>
          </v:shape>
          <o:OLEObject Type="Embed" ProgID="Excel.Sheet.12" ShapeID="_x0000_i1042" DrawAspect="Icon" ObjectID="_1468075742" r:id="rId45">
            <o:LockedField>false</o:LockedField>
          </o:OLEObject>
        </w:object>
      </w:r>
      <w:commentRangeEnd w:id="22"/>
      <w:r>
        <w:rPr>
          <w:rStyle w:val="16"/>
          <w:rFonts w:ascii="Times New Roman" w:hAnsi="Times New Roman" w:eastAsia="Times New Roman"/>
        </w:rPr>
        <w:commentReference w:id="22"/>
      </w:r>
      <w:commentRangeEnd w:id="23"/>
      <w:r>
        <w:rPr>
          <w:rStyle w:val="16"/>
          <w:rFonts w:ascii="Times New Roman" w:hAnsi="Times New Roman" w:eastAsia="Times New Roman"/>
        </w:rPr>
        <w:commentReference w:id="23"/>
      </w:r>
    </w:p>
    <w:p/>
    <w:p/>
    <w:p/>
    <w:p>
      <w:pPr>
        <w:pStyle w:val="3"/>
        <w:numPr>
          <w:ilvl w:val="1"/>
          <w:numId w:val="3"/>
        </w:numPr>
        <w:rPr>
          <w:rFonts w:cs="Arial" w:asciiTheme="minorHAnsi" w:hAnsiTheme="minorHAnsi" w:eastAsiaTheme="minorHAnsi"/>
          <w:b/>
          <w:bCs/>
          <w:caps/>
          <w:color w:val="auto"/>
          <w:kern w:val="32"/>
          <w:sz w:val="22"/>
          <w:szCs w:val="22"/>
        </w:rPr>
      </w:pPr>
      <w:bookmarkStart w:id="59" w:name="_Toc72191898"/>
      <w:r>
        <w:rPr>
          <w:rFonts w:cs="Arial" w:asciiTheme="minorHAnsi" w:hAnsiTheme="minorHAnsi" w:eastAsiaTheme="minorHAnsi"/>
          <w:b/>
          <w:bCs/>
          <w:caps/>
          <w:color w:val="auto"/>
          <w:kern w:val="32"/>
          <w:sz w:val="22"/>
          <w:szCs w:val="22"/>
        </w:rPr>
        <w:t xml:space="preserve">MSME </w:t>
      </w:r>
      <w:commentRangeStart w:id="24"/>
      <w:commentRangeStart w:id="25"/>
      <w:r>
        <w:rPr>
          <w:rFonts w:cs="Arial" w:asciiTheme="minorHAnsi" w:hAnsiTheme="minorHAnsi" w:eastAsiaTheme="minorHAnsi"/>
          <w:b/>
          <w:bCs/>
          <w:caps/>
          <w:color w:val="auto"/>
          <w:kern w:val="32"/>
          <w:sz w:val="22"/>
          <w:szCs w:val="22"/>
        </w:rPr>
        <w:t>Classification</w:t>
      </w:r>
      <w:commentRangeEnd w:id="24"/>
      <w:r>
        <w:rPr>
          <w:rStyle w:val="16"/>
          <w:rFonts w:ascii="Times New Roman" w:hAnsi="Times New Roman" w:eastAsia="Times New Roman"/>
          <w:color w:val="auto"/>
        </w:rPr>
        <w:commentReference w:id="24"/>
      </w:r>
      <w:commentRangeEnd w:id="25"/>
      <w:r>
        <w:rPr>
          <w:rStyle w:val="16"/>
          <w:rFonts w:ascii="Times New Roman" w:hAnsi="Times New Roman" w:eastAsia="Times New Roman"/>
          <w:color w:val="auto"/>
        </w:rPr>
        <w:commentReference w:id="25"/>
      </w:r>
      <w:bookmarkEnd w:id="59"/>
    </w:p>
    <w:p/>
    <w:p>
      <w:pPr>
        <w:spacing w:after="100" w:afterAutospacing="1"/>
        <w:contextualSpacing/>
        <w:jc w:val="both"/>
      </w:pPr>
      <w:r>
        <w:t xml:space="preserve">MSME Customers are classified based on following criteria: </w:t>
      </w:r>
    </w:p>
    <w:p>
      <w:pPr>
        <w:pStyle w:val="62"/>
        <w:numPr>
          <w:ilvl w:val="0"/>
          <w:numId w:val="10"/>
        </w:numPr>
        <w:spacing w:after="100" w:afterAutospacing="1"/>
        <w:jc w:val="both"/>
      </w:pPr>
      <w:r>
        <w:t xml:space="preserve">Industry Sector – Trading, Manufacturing, Agri &amp; Allied, Other Services </w:t>
      </w:r>
    </w:p>
    <w:p>
      <w:pPr>
        <w:pStyle w:val="62"/>
        <w:numPr>
          <w:ilvl w:val="0"/>
          <w:numId w:val="10"/>
        </w:numPr>
        <w:spacing w:after="100" w:afterAutospacing="1"/>
        <w:jc w:val="both"/>
      </w:pPr>
      <w:r>
        <w:t>Turnover</w:t>
      </w:r>
    </w:p>
    <w:p>
      <w:pPr>
        <w:pStyle w:val="62"/>
        <w:numPr>
          <w:ilvl w:val="0"/>
          <w:numId w:val="10"/>
        </w:numPr>
        <w:spacing w:after="100" w:afterAutospacing="1"/>
        <w:jc w:val="both"/>
      </w:pPr>
      <w:r>
        <w:t xml:space="preserve">Investment in Equipment / Plant &amp; Machinery </w:t>
      </w:r>
    </w:p>
    <w:p>
      <w:pPr>
        <w:pStyle w:val="62"/>
        <w:numPr>
          <w:ilvl w:val="0"/>
          <w:numId w:val="10"/>
        </w:numPr>
        <w:spacing w:after="100" w:afterAutospacing="1"/>
        <w:jc w:val="both"/>
      </w:pPr>
      <w:r>
        <w:t>Landholding in Hectares</w:t>
      </w:r>
    </w:p>
    <w:p>
      <w:pPr>
        <w:spacing w:after="100" w:afterAutospacing="1"/>
        <w:contextualSpacing/>
        <w:jc w:val="both"/>
      </w:pPr>
      <w:r>
        <w:t xml:space="preserve">System will populate Priority/Non – priority classification, Borrower Category (Customer Type) based on the above mentioned criteria. </w:t>
      </w:r>
    </w:p>
    <w:p>
      <w:pPr>
        <w:spacing w:after="100" w:afterAutospacing="1"/>
        <w:contextualSpacing/>
        <w:jc w:val="both"/>
      </w:pPr>
    </w:p>
    <w:p>
      <w:pPr>
        <w:spacing w:after="100" w:afterAutospacing="1"/>
        <w:contextualSpacing/>
        <w:jc w:val="both"/>
      </w:pPr>
      <w:r>
        <w:t xml:space="preserve">Please refer to the attached sheet for the assessing the MSME classification– </w:t>
      </w:r>
    </w:p>
    <w:p>
      <w:pPr>
        <w:spacing w:after="100" w:afterAutospacing="1"/>
        <w:contextualSpacing/>
        <w:jc w:val="both"/>
        <w:rPr>
          <w:rFonts w:ascii="Century Gothic" w:hAnsi="Century Gothic"/>
          <w:sz w:val="20"/>
          <w:szCs w:val="20"/>
        </w:rPr>
      </w:pPr>
    </w:p>
    <w:p>
      <w:pPr>
        <w:jc w:val="both"/>
        <w:rPr>
          <w:lang w:val="en-GB"/>
        </w:rPr>
      </w:pPr>
      <w:bookmarkStart w:id="60" w:name="_MON_1681646169"/>
      <w:bookmarkEnd w:id="60"/>
      <w:r>
        <w:rPr>
          <w:lang w:val="en-GB"/>
        </w:rPr>
        <w:object>
          <v:shape id="_x0000_i1043" o:spt="75" type="#_x0000_t75" style="height:64.5pt;width:100.5pt;" o:ole="t" filled="f" o:preferrelative="t" stroked="f" coordsize="21600,21600">
            <v:path/>
            <v:fill on="f" focussize="0,0"/>
            <v:stroke on="f" joinstyle="miter"/>
            <v:imagedata r:id="rId48" o:title=""/>
            <o:lock v:ext="edit" aspectratio="t"/>
            <w10:wrap type="none"/>
            <w10:anchorlock/>
          </v:shape>
          <o:OLEObject Type="Embed" ProgID="Excel.Sheet.12" ShapeID="_x0000_i1043" DrawAspect="Icon" ObjectID="_1468075743" r:id="rId47">
            <o:LockedField>false</o:LockedField>
          </o:OLEObject>
        </w:object>
      </w:r>
      <w:ins w:id="3647" w:author="Abhinav Shandilya" w:date="2021-05-27T17:38:00Z">
        <w:bookmarkStart w:id="61" w:name="_MON_1684052532"/>
        <w:bookmarkEnd w:id="61"/>
      </w:ins>
      <w:ins w:id="3648" w:author="Abhinav Shandilya" w:date="2021-05-27T17:38:00Z"/>
      <w:ins w:id="3649" w:author="Abhinav Shandilya" w:date="2021-05-27T17:38:00Z"/>
      <w:ins w:id="3650" w:author="Abhinav Shandilya" w:date="2021-05-27T17:38:00Z">
        <w:r>
          <w:rPr>
            <w:lang w:val="en-GB"/>
          </w:rPr>
          <w:object>
            <v:shape id="_x0000_i1044" o:spt="75" type="#_x0000_t75" style="height:50.25pt;width:79.5pt;" o:ole="t" filled="f" o:preferrelative="t" stroked="f" coordsize="21600,21600">
              <v:path/>
              <v:fill on="f" focussize="0,0"/>
              <v:stroke on="f" joinstyle="miter"/>
              <v:imagedata r:id="rId50" o:title=""/>
              <o:lock v:ext="edit" aspectratio="t"/>
              <w10:wrap type="none"/>
              <w10:anchorlock/>
            </v:shape>
            <o:OLEObject Type="Embed" ProgID="Excel.Sheet.12" ShapeID="_x0000_i1044" DrawAspect="Icon" ObjectID="_1468075744" r:id="rId49">
              <o:LockedField>false</o:LockedField>
            </o:OLEObject>
          </w:object>
        </w:r>
      </w:ins>
      <w:ins w:id="3652" w:author="Abhinav Shandilya" w:date="2021-05-27T17:38:00Z"/>
    </w:p>
    <w:p/>
    <w:p/>
    <w:p/>
    <w:p/>
    <w:p/>
    <w:p>
      <w:pPr>
        <w:pStyle w:val="3"/>
        <w:numPr>
          <w:ilvl w:val="1"/>
          <w:numId w:val="3"/>
        </w:numPr>
        <w:rPr>
          <w:rFonts w:cs="Arial" w:asciiTheme="minorHAnsi" w:hAnsiTheme="minorHAnsi" w:eastAsiaTheme="minorHAnsi"/>
          <w:b/>
          <w:bCs/>
          <w:caps/>
          <w:color w:val="auto"/>
          <w:kern w:val="32"/>
          <w:sz w:val="22"/>
          <w:szCs w:val="22"/>
        </w:rPr>
      </w:pPr>
      <w:bookmarkStart w:id="62" w:name="_Toc72191899"/>
      <w:r>
        <w:rPr>
          <w:rFonts w:cs="Arial" w:asciiTheme="minorHAnsi" w:hAnsiTheme="minorHAnsi" w:eastAsiaTheme="minorHAnsi"/>
          <w:b/>
          <w:bCs/>
          <w:caps/>
          <w:color w:val="auto"/>
          <w:kern w:val="32"/>
          <w:sz w:val="22"/>
          <w:szCs w:val="22"/>
        </w:rPr>
        <w:t>MIS Codes</w:t>
      </w:r>
      <w:bookmarkEnd w:id="62"/>
    </w:p>
    <w:p/>
    <w:p>
      <w:pPr>
        <w:spacing w:after="100" w:afterAutospacing="1"/>
        <w:contextualSpacing/>
        <w:jc w:val="both"/>
      </w:pPr>
      <w:r>
        <w:t xml:space="preserve">Please refer to the </w:t>
      </w:r>
      <w:commentRangeStart w:id="26"/>
      <w:commentRangeStart w:id="27"/>
      <w:commentRangeStart w:id="28"/>
      <w:r>
        <w:t>attached</w:t>
      </w:r>
      <w:commentRangeEnd w:id="26"/>
      <w:r>
        <w:rPr>
          <w:rStyle w:val="16"/>
          <w:rFonts w:ascii="Times New Roman" w:hAnsi="Times New Roman" w:eastAsia="Times New Roman"/>
        </w:rPr>
        <w:commentReference w:id="26"/>
      </w:r>
      <w:commentRangeEnd w:id="27"/>
      <w:r>
        <w:rPr>
          <w:rStyle w:val="16"/>
          <w:rFonts w:ascii="Times New Roman" w:hAnsi="Times New Roman" w:eastAsia="Times New Roman"/>
        </w:rPr>
        <w:commentReference w:id="27"/>
      </w:r>
      <w:commentRangeEnd w:id="28"/>
      <w:r>
        <w:rPr>
          <w:rStyle w:val="16"/>
          <w:rFonts w:ascii="Times New Roman" w:hAnsi="Times New Roman" w:eastAsia="Times New Roman"/>
        </w:rPr>
        <w:commentReference w:id="28"/>
      </w:r>
      <w:r>
        <w:t xml:space="preserve"> sheet for the list of MIS Codes and their applicability for Corporate and MSME –</w:t>
      </w:r>
    </w:p>
    <w:p>
      <w:pPr>
        <w:spacing w:after="100" w:afterAutospacing="1"/>
        <w:contextualSpacing/>
        <w:jc w:val="both"/>
      </w:pPr>
    </w:p>
    <w:p>
      <w:pPr>
        <w:pStyle w:val="62"/>
        <w:numPr>
          <w:ilvl w:val="0"/>
          <w:numId w:val="11"/>
        </w:numPr>
        <w:spacing w:after="100" w:afterAutospacing="1"/>
        <w:jc w:val="both"/>
      </w:pPr>
      <w:r>
        <w:t>For MSME Customers: following codes will be auto-populated by the system – Priority-non priority, Sector code, Sub sector code, based on the MSME Classification master. Rest all MIS codes will be user input fields at application entry level.</w:t>
      </w:r>
    </w:p>
    <w:p>
      <w:pPr>
        <w:pStyle w:val="62"/>
        <w:numPr>
          <w:ilvl w:val="0"/>
          <w:numId w:val="11"/>
        </w:numPr>
        <w:spacing w:after="100" w:afterAutospacing="1"/>
        <w:jc w:val="both"/>
      </w:pPr>
      <w:r>
        <w:t>For corporate Customers: all the MIS codes will be user input fields at application entry level</w:t>
      </w:r>
    </w:p>
    <w:p>
      <w:bookmarkStart w:id="63" w:name="_MON_1472305756"/>
      <w:bookmarkEnd w:id="63"/>
      <w:r>
        <w:rPr>
          <w:rFonts w:ascii="Century Gothic" w:hAnsi="Century Gothic"/>
          <w:sz w:val="20"/>
          <w:szCs w:val="20"/>
        </w:rPr>
        <w:object>
          <v:shape id="_x0000_i1045" o:spt="75" type="#_x0000_t75" style="height:43.5pt;width:64.5pt;" o:ole="t" filled="f" o:preferrelative="t" stroked="f" coordsize="21600,21600">
            <v:path/>
            <v:fill on="f" focussize="0,0"/>
            <v:stroke on="f" joinstyle="miter"/>
            <v:imagedata r:id="rId52" o:title=""/>
            <o:lock v:ext="edit" aspectratio="t"/>
            <w10:wrap type="none"/>
            <w10:anchorlock/>
          </v:shape>
          <o:OLEObject Type="Embed" ProgID="Excel.Sheet.12" ShapeID="_x0000_i1045" DrawAspect="Icon" ObjectID="_1468075745" r:id="rId51">
            <o:LockedField>false</o:LockedField>
          </o:OLEObject>
        </w:object>
      </w:r>
    </w:p>
    <w:p/>
    <w:p/>
    <w:p>
      <w:pPr>
        <w:pStyle w:val="3"/>
        <w:numPr>
          <w:ilvl w:val="1"/>
          <w:numId w:val="3"/>
        </w:numPr>
        <w:rPr>
          <w:rFonts w:cs="Arial" w:asciiTheme="minorHAnsi" w:hAnsiTheme="minorHAnsi" w:eastAsiaTheme="minorHAnsi"/>
          <w:b/>
          <w:bCs/>
          <w:caps/>
          <w:color w:val="auto"/>
          <w:kern w:val="32"/>
          <w:sz w:val="22"/>
          <w:szCs w:val="22"/>
        </w:rPr>
      </w:pPr>
      <w:bookmarkStart w:id="64" w:name="_Toc72191900"/>
      <w:r>
        <w:rPr>
          <w:rFonts w:cs="Arial" w:asciiTheme="minorHAnsi" w:hAnsiTheme="minorHAnsi" w:eastAsiaTheme="minorHAnsi"/>
          <w:b/>
          <w:bCs/>
          <w:caps/>
          <w:color w:val="auto"/>
          <w:kern w:val="32"/>
          <w:sz w:val="22"/>
          <w:szCs w:val="22"/>
        </w:rPr>
        <w:t>Internal Credit Rating</w:t>
      </w:r>
      <w:bookmarkEnd w:id="64"/>
    </w:p>
    <w:p/>
    <w:p>
      <w:pPr>
        <w:rPr>
          <w:rFonts w:cs="Calibri"/>
        </w:rPr>
      </w:pPr>
      <w:r>
        <w:rPr>
          <w:rFonts w:cs="Calibri"/>
        </w:rPr>
        <w:t>Please refer to the attached sheet for the Internal Scoring model to be defined –</w:t>
      </w:r>
    </w:p>
    <w:p>
      <w:pPr>
        <w:rPr>
          <w:rFonts w:cs="Calibri"/>
        </w:rPr>
      </w:pPr>
    </w:p>
    <w:p>
      <w:pPr>
        <w:rPr>
          <w:rFonts w:cs="Calibri"/>
        </w:rPr>
      </w:pPr>
      <w:bookmarkStart w:id="65" w:name="_MON_1681817384"/>
      <w:bookmarkEnd w:id="65"/>
      <w:r>
        <w:rPr>
          <w:rFonts w:cs="Calibri"/>
        </w:rPr>
        <w:object>
          <v:shape id="_x0000_i1046" o:spt="75" type="#_x0000_t75" style="height:64.5pt;width:100.5pt;" o:ole="t" filled="f" o:preferrelative="t" stroked="f" coordsize="21600,21600">
            <v:path/>
            <v:fill on="f" focussize="0,0"/>
            <v:stroke on="f" joinstyle="miter"/>
            <v:imagedata r:id="rId54" o:title=""/>
            <o:lock v:ext="edit" aspectratio="t"/>
            <w10:wrap type="none"/>
            <w10:anchorlock/>
          </v:shape>
          <o:OLEObject Type="Embed" ProgID="Excel.SheetBinaryMacroEnabled.12" ShapeID="_x0000_i1046" DrawAspect="Icon" ObjectID="_1468075746" r:id="rId53">
            <o:LockedField>false</o:LockedField>
          </o:OLEObject>
        </w:object>
      </w:r>
      <w:bookmarkStart w:id="66" w:name="_MON_1682944166"/>
      <w:bookmarkEnd w:id="66"/>
      <w:r>
        <w:rPr>
          <w:rFonts w:cs="Calibri"/>
        </w:rPr>
        <w:object>
          <v:shape id="_x0000_i1047" o:spt="75" type="#_x0000_t75" style="height:64.5pt;width:100.5pt;" o:ole="t" filled="f" o:preferrelative="t" stroked="f" coordsize="21600,21600">
            <v:path/>
            <v:fill on="f" focussize="0,0"/>
            <v:stroke on="f" joinstyle="miter"/>
            <v:imagedata r:id="rId56" o:title=""/>
            <o:lock v:ext="edit" aspectratio="t"/>
            <w10:wrap type="none"/>
            <w10:anchorlock/>
          </v:shape>
          <o:OLEObject Type="Embed" ProgID="Excel.SheetBinaryMacroEnabled.12" ShapeID="_x0000_i1047" DrawAspect="Icon" ObjectID="_1468075747" r:id="rId55">
            <o:LockedField>false</o:LockedField>
          </o:OLEObject>
        </w:object>
      </w:r>
      <w:r>
        <w:rPr>
          <w:rFonts w:cs="Calibri"/>
        </w:rPr>
        <w:object>
          <v:shape id="_x0000_i1048" o:spt="75" type="#_x0000_t75" style="height:50.25pt;width:79.5pt;" o:ole="t" filled="f" o:preferrelative="t" stroked="f" coordsize="21600,21600">
            <v:path/>
            <v:fill on="f" focussize="0,0"/>
            <v:stroke on="f" joinstyle="miter"/>
            <v:imagedata r:id="rId58" o:title=""/>
            <o:lock v:ext="edit" aspectratio="t"/>
            <w10:wrap type="none"/>
            <w10:anchorlock/>
          </v:shape>
          <o:OLEObject Type="Embed" ProgID="Excel.SheetBinaryMacroEnabled.12" ShapeID="_x0000_i1048" DrawAspect="Icon" ObjectID="_1468075748" r:id="rId57">
            <o:LockedField>false</o:LockedField>
          </o:OLEObject>
        </w:object>
      </w:r>
      <w:r>
        <w:rPr>
          <w:rFonts w:cs="Calibri"/>
        </w:rPr>
        <w:object>
          <v:shape id="_x0000_i1049" o:spt="75" type="#_x0000_t75" style="height:50.25pt;width:79.5pt;" o:ole="t" filled="f" o:preferrelative="t" stroked="f" coordsize="21600,21600">
            <v:path/>
            <v:fill on="f" focussize="0,0"/>
            <v:stroke on="f" joinstyle="miter"/>
            <v:imagedata r:id="rId60" o:title=""/>
            <o:lock v:ext="edit" aspectratio="t"/>
            <w10:wrap type="none"/>
            <w10:anchorlock/>
          </v:shape>
          <o:OLEObject Type="Embed" ProgID="Excel.Sheet.12" ShapeID="_x0000_i1049" DrawAspect="Icon" ObjectID="_1468075749" r:id="rId59">
            <o:LockedField>false</o:LockedField>
          </o:OLEObject>
        </w:object>
      </w:r>
    </w:p>
    <w:p/>
    <w:p/>
    <w:p>
      <w:pPr>
        <w:pStyle w:val="3"/>
        <w:numPr>
          <w:ilvl w:val="1"/>
          <w:numId w:val="3"/>
        </w:numPr>
        <w:rPr>
          <w:rFonts w:cs="Arial" w:asciiTheme="minorHAnsi" w:hAnsiTheme="minorHAnsi" w:eastAsiaTheme="minorHAnsi"/>
          <w:b/>
          <w:bCs/>
          <w:caps/>
          <w:color w:val="auto"/>
          <w:kern w:val="32"/>
          <w:sz w:val="22"/>
          <w:szCs w:val="22"/>
        </w:rPr>
      </w:pPr>
      <w:bookmarkStart w:id="67" w:name="_Toc72191901"/>
      <w:r>
        <w:rPr>
          <w:rFonts w:cs="Arial" w:asciiTheme="minorHAnsi" w:hAnsiTheme="minorHAnsi" w:eastAsiaTheme="minorHAnsi"/>
          <w:b/>
          <w:bCs/>
          <w:caps/>
          <w:color w:val="auto"/>
          <w:kern w:val="32"/>
          <w:sz w:val="22"/>
          <w:szCs w:val="22"/>
        </w:rPr>
        <w:t>Exposure Ceilings Master</w:t>
      </w:r>
      <w:bookmarkEnd w:id="67"/>
    </w:p>
    <w:p/>
    <w:p>
      <w:r>
        <w:t xml:space="preserve">Through this master the details pertaining to the exposure ceilings check will be maintained. </w:t>
      </w:r>
    </w:p>
    <w:p/>
    <w:p>
      <w:bookmarkStart w:id="68" w:name="_MON_1679317238"/>
      <w:bookmarkEnd w:id="68"/>
      <w:r>
        <w:object>
          <v:shape id="_x0000_i1050" o:spt="75" type="#_x0000_t75" style="height:64.5pt;width:100.5pt;" o:ole="t" filled="f" o:preferrelative="t" stroked="f" coordsize="21600,21600">
            <v:path/>
            <v:fill on="f" focussize="0,0"/>
            <v:stroke on="f" joinstyle="miter"/>
            <v:imagedata r:id="rId62" o:title=""/>
            <o:lock v:ext="edit" aspectratio="t"/>
            <w10:wrap type="none"/>
            <w10:anchorlock/>
          </v:shape>
          <o:OLEObject Type="Embed" ProgID="Excel.Sheet.12" ShapeID="_x0000_i1050" DrawAspect="Icon" ObjectID="_1468075750" r:id="rId61">
            <o:LockedField>false</o:LockedField>
          </o:OLEObject>
        </w:object>
      </w:r>
    </w:p>
    <w:p/>
    <w:p>
      <w:pPr>
        <w:pStyle w:val="3"/>
        <w:numPr>
          <w:ilvl w:val="1"/>
          <w:numId w:val="3"/>
        </w:numPr>
        <w:rPr>
          <w:rFonts w:cs="Arial" w:asciiTheme="minorHAnsi" w:hAnsiTheme="minorHAnsi" w:eastAsiaTheme="minorHAnsi"/>
          <w:b/>
          <w:bCs/>
          <w:caps/>
          <w:color w:val="auto"/>
          <w:kern w:val="32"/>
          <w:sz w:val="22"/>
          <w:szCs w:val="22"/>
        </w:rPr>
      </w:pPr>
      <w:bookmarkStart w:id="69" w:name="_Toc72191902"/>
      <w:r>
        <w:rPr>
          <w:rFonts w:cs="Arial" w:asciiTheme="minorHAnsi" w:hAnsiTheme="minorHAnsi" w:eastAsiaTheme="minorHAnsi"/>
          <w:b/>
          <w:bCs/>
          <w:caps/>
          <w:color w:val="auto"/>
          <w:kern w:val="32"/>
          <w:sz w:val="22"/>
          <w:szCs w:val="22"/>
        </w:rPr>
        <w:t>BML Eligibility Calculation</w:t>
      </w:r>
      <w:bookmarkEnd w:id="69"/>
    </w:p>
    <w:p/>
    <w:p>
      <w:r>
        <w:t>This master is required in order to capture the applicable maximum LTV%, maximum applicable FOIR%, maximum applicable CLFR%. These values will be captured against each collateral codes configured in the system. The values may differ based on whether the collateral is self-occupied or not.</w:t>
      </w:r>
    </w:p>
    <w:p>
      <w:r>
        <w:t xml:space="preserve">The BML eligibility sample data and calculations are as – </w:t>
      </w:r>
    </w:p>
    <w:p/>
    <w:p>
      <w:bookmarkStart w:id="70" w:name="_MON_1682944722"/>
      <w:bookmarkEnd w:id="70"/>
      <w:r>
        <w:object>
          <v:shape id="_x0000_i1051" o:spt="75" type="#_x0000_t75" style="height:64.5pt;width:100.5pt;" o:ole="t" filled="f" o:preferrelative="t" stroked="f" coordsize="21600,21600">
            <v:path/>
            <v:fill on="f" focussize="0,0"/>
            <v:stroke on="f" joinstyle="miter"/>
            <v:imagedata r:id="rId64" o:title=""/>
            <o:lock v:ext="edit" aspectratio="t"/>
            <w10:wrap type="none"/>
            <w10:anchorlock/>
          </v:shape>
          <o:OLEObject Type="Embed" ProgID="Excel.Sheet.12" ShapeID="_x0000_i1051" DrawAspect="Icon" ObjectID="_1468075751" r:id="rId63">
            <o:LockedField>false</o:LockedField>
          </o:OLEObject>
        </w:object>
      </w:r>
      <w:ins w:id="3653" w:author="Abhinav Shandilya" w:date="2021-05-27T17:38:00Z"/>
      <w:ins w:id="3654" w:author="Abhinav Shandilya" w:date="2021-05-27T17:38:00Z"/>
      <w:ins w:id="3655" w:author="Abhinav Shandilya" w:date="2021-05-27T17:38:00Z"/>
      <w:ins w:id="3656" w:author="Abhinav Shandilya" w:date="2021-05-27T17:38:00Z">
        <w:r>
          <w:rPr/>
          <w:object>
            <v:shape id="_x0000_i1052" o:spt="75" type="#_x0000_t75" style="height:50.25pt;width:79.5pt;" o:ole="t" filled="f" o:preferrelative="t" stroked="f" coordsize="21600,21600">
              <v:path/>
              <v:fill on="f" focussize="0,0"/>
              <v:stroke on="f" joinstyle="miter"/>
              <v:imagedata r:id="rId66" o:title=""/>
              <o:lock v:ext="edit" aspectratio="t"/>
              <w10:wrap type="none"/>
              <w10:anchorlock/>
            </v:shape>
            <o:OLEObject Type="Embed" ProgID="Excel.Sheet.12" ShapeID="_x0000_i1052" DrawAspect="Icon" ObjectID="_1468075752" r:id="rId65">
              <o:LockedField>false</o:LockedField>
            </o:OLEObject>
          </w:object>
        </w:r>
      </w:ins>
      <w:ins w:id="3658" w:author="Abhinav Shandilya" w:date="2021-05-27T17:38:00Z"/>
    </w:p>
    <w:p/>
    <w:p>
      <w:pPr>
        <w:pStyle w:val="3"/>
        <w:numPr>
          <w:ilvl w:val="1"/>
          <w:numId w:val="3"/>
        </w:numPr>
        <w:rPr>
          <w:rFonts w:cs="Arial" w:asciiTheme="minorHAnsi" w:hAnsiTheme="minorHAnsi" w:eastAsiaTheme="minorHAnsi"/>
          <w:b/>
          <w:bCs/>
          <w:caps/>
          <w:color w:val="auto"/>
          <w:kern w:val="32"/>
          <w:sz w:val="22"/>
          <w:szCs w:val="22"/>
        </w:rPr>
      </w:pPr>
      <w:bookmarkStart w:id="71" w:name="_Toc72191903"/>
      <w:r>
        <w:rPr>
          <w:rFonts w:cs="Arial" w:asciiTheme="minorHAnsi" w:hAnsiTheme="minorHAnsi" w:eastAsiaTheme="minorHAnsi"/>
          <w:b/>
          <w:bCs/>
          <w:caps/>
          <w:color w:val="auto"/>
          <w:kern w:val="32"/>
          <w:sz w:val="22"/>
          <w:szCs w:val="22"/>
        </w:rPr>
        <w:t>Reject Reason</w:t>
      </w:r>
      <w:bookmarkEnd w:id="71"/>
    </w:p>
    <w:p/>
    <w:p>
      <w:r>
        <w:rPr>
          <w:rFonts w:cs="Calibri"/>
        </w:rPr>
        <w:t>The Reject Reasons will be used when the underwriter/approver will reject the application.</w:t>
      </w:r>
    </w:p>
    <w:p/>
    <w:p>
      <w:bookmarkStart w:id="72" w:name="_MON_1684672782"/>
      <w:bookmarkEnd w:id="72"/>
      <w:r>
        <w:object>
          <v:shape id="_x0000_i1053" o:spt="75" type="#_x0000_t75" style="height:64.5pt;width:108pt;" o:ole="t" filled="f" o:preferrelative="t" stroked="f" coordsize="21600,21600">
            <v:path/>
            <v:fill on="f" focussize="0,0"/>
            <v:stroke on="f" joinstyle="miter"/>
            <v:imagedata r:id="rId68" o:title=""/>
            <o:lock v:ext="edit" aspectratio="t"/>
            <w10:wrap type="none"/>
            <w10:anchorlock/>
          </v:shape>
          <o:OLEObject Type="Embed" ProgID="Excel.Sheet.12" ShapeID="_x0000_i1053" DrawAspect="Icon" ObjectID="_1468075753" r:id="rId67">
            <o:LockedField>false</o:LockedField>
          </o:OLEObject>
        </w:object>
      </w:r>
    </w:p>
    <w:p/>
    <w:p>
      <w:pPr>
        <w:pStyle w:val="3"/>
        <w:numPr>
          <w:ilvl w:val="1"/>
          <w:numId w:val="3"/>
        </w:numPr>
        <w:rPr>
          <w:ins w:id="3659" w:author="Abhinav Shandilya" w:date="2021-05-26T12:42:00Z"/>
          <w:rFonts w:cs="Arial" w:asciiTheme="minorHAnsi" w:hAnsiTheme="minorHAnsi" w:eastAsiaTheme="minorHAnsi"/>
          <w:b/>
          <w:bCs/>
          <w:caps/>
          <w:color w:val="auto"/>
          <w:kern w:val="32"/>
          <w:sz w:val="22"/>
          <w:szCs w:val="22"/>
        </w:rPr>
      </w:pPr>
      <w:ins w:id="3660" w:author="Abhinav Shandilya" w:date="2021-05-26T12:42:00Z">
        <w:r>
          <w:rPr>
            <w:rFonts w:cs="Arial" w:asciiTheme="minorHAnsi" w:hAnsiTheme="minorHAnsi" w:eastAsiaTheme="minorHAnsi"/>
            <w:b/>
            <w:bCs/>
            <w:caps/>
            <w:color w:val="auto"/>
            <w:kern w:val="32"/>
            <w:sz w:val="22"/>
            <w:szCs w:val="22"/>
          </w:rPr>
          <w:t xml:space="preserve">Industry Outlook </w:t>
        </w:r>
      </w:ins>
    </w:p>
    <w:p>
      <w:pPr>
        <w:rPr>
          <w:ins w:id="3661" w:author="Abhinav Shandilya" w:date="2021-05-26T12:42:00Z"/>
        </w:rPr>
      </w:pPr>
    </w:p>
    <w:p>
      <w:pPr>
        <w:rPr>
          <w:ins w:id="3662" w:author="Abhinav Shandilya" w:date="2021-05-26T12:42:00Z"/>
        </w:rPr>
      </w:pPr>
      <w:ins w:id="3663" w:author="Abhinav Shandilya" w:date="2021-05-26T12:42:00Z">
        <w:r>
          <w:rPr/>
          <w:t>Industry outlook master to be captured during DDE stage.</w:t>
        </w:r>
      </w:ins>
    </w:p>
    <w:p>
      <w:pPr>
        <w:rPr>
          <w:ins w:id="3664" w:author="Abhinav Shandilya" w:date="2021-05-26T12:42:00Z"/>
        </w:rPr>
      </w:pPr>
    </w:p>
    <w:p>
      <w:pPr>
        <w:numPr>
          <w:ilvl w:val="1"/>
          <w:numId w:val="3"/>
        </w:numPr>
        <w:tabs>
          <w:tab w:val="clear" w:pos="576"/>
        </w:tabs>
        <w:ind w:left="576" w:hanging="576"/>
        <w:rPr>
          <w:ins w:id="3666" w:author="Abhinav Shandilya" w:date="2021-05-26T12:41:00Z"/>
          <w:rFonts w:cs="Arial" w:asciiTheme="minorHAnsi" w:hAnsiTheme="minorHAnsi" w:eastAsiaTheme="minorHAnsi"/>
          <w:b/>
          <w:bCs/>
          <w:caps/>
          <w:color w:val="auto"/>
          <w:kern w:val="32"/>
          <w:sz w:val="22"/>
          <w:szCs w:val="22"/>
        </w:rPr>
        <w:pPrChange w:id="3665" w:author="Abhinav Shandilya" w:date="2021-05-26T12:42:00Z">
          <w:pPr>
            <w:pStyle w:val="3"/>
            <w:numPr>
              <w:ilvl w:val="1"/>
              <w:numId w:val="3"/>
            </w:numPr>
            <w:ind w:left="576" w:hanging="576"/>
          </w:pPr>
        </w:pPrChange>
      </w:pPr>
      <w:ins w:id="3667" w:author="Abhinav Shandilya" w:date="2021-05-26T12:43:00Z">
        <w:bookmarkStart w:id="73" w:name="_MON_1684598019"/>
        <w:bookmarkEnd w:id="73"/>
      </w:ins>
      <w:ins w:id="3668" w:author="Abhinav Shandilya" w:date="2021-05-26T12:43:00Z"/>
      <w:ins w:id="3669" w:author="Abhinav Shandilya" w:date="2021-05-26T12:43:00Z"/>
      <w:ins w:id="3670" w:author="Abhinav Shandilya" w:date="2021-05-26T12:43:00Z">
        <w:r>
          <w:rPr/>
          <w:object>
            <v:shape id="_x0000_i1054" o:spt="75" type="#_x0000_t75" style="height:50.25pt;width:79.5pt;" o:ole="t" filled="f" o:preferrelative="t" stroked="f" coordsize="21600,21600">
              <v:path/>
              <v:fill on="f" focussize="0,0"/>
              <v:stroke on="f" joinstyle="miter"/>
              <v:imagedata r:id="rId70" o:title=""/>
              <o:lock v:ext="edit" aspectratio="t"/>
              <w10:wrap type="none"/>
              <w10:anchorlock/>
            </v:shape>
            <o:OLEObject Type="Embed" ProgID="Excel.Sheet.12" ShapeID="_x0000_i1054" DrawAspect="Icon" ObjectID="_1468075754" r:id="rId69">
              <o:LockedField>false</o:LockedField>
            </o:OLEObject>
          </w:object>
        </w:r>
      </w:ins>
      <w:ins w:id="3672" w:author="Abhinav Shandilya" w:date="2021-05-26T12:43:00Z"/>
    </w:p>
    <w:p/>
    <w:p>
      <w:pPr>
        <w:pStyle w:val="3"/>
        <w:numPr>
          <w:ilvl w:val="1"/>
          <w:numId w:val="3"/>
        </w:numPr>
        <w:rPr>
          <w:ins w:id="3673" w:author="Abhinav Shandilya" w:date="2021-05-27T17:40:00Z"/>
          <w:rFonts w:cs="Arial" w:asciiTheme="minorHAnsi" w:hAnsiTheme="minorHAnsi" w:eastAsiaTheme="minorHAnsi"/>
          <w:b/>
          <w:bCs/>
          <w:caps/>
          <w:color w:val="auto"/>
          <w:kern w:val="32"/>
          <w:sz w:val="22"/>
          <w:szCs w:val="22"/>
        </w:rPr>
      </w:pPr>
      <w:ins w:id="3674" w:author="Abhinav Shandilya" w:date="2021-05-27T17:40:00Z">
        <w:r>
          <w:rPr>
            <w:rFonts w:cs="Arial" w:asciiTheme="minorHAnsi" w:hAnsiTheme="minorHAnsi" w:eastAsiaTheme="minorHAnsi"/>
            <w:b/>
            <w:bCs/>
            <w:caps/>
            <w:color w:val="auto"/>
            <w:kern w:val="32"/>
            <w:sz w:val="22"/>
            <w:szCs w:val="22"/>
          </w:rPr>
          <w:t>BANK BRANCH MASTER</w:t>
        </w:r>
      </w:ins>
    </w:p>
    <w:p>
      <w:pPr>
        <w:rPr>
          <w:ins w:id="3675" w:author="Abhinav Shandilya" w:date="2021-05-27T17:40:00Z"/>
        </w:rPr>
      </w:pPr>
    </w:p>
    <w:p>
      <w:pPr>
        <w:rPr>
          <w:ins w:id="3676" w:author="Abhinav Shandilya" w:date="2021-05-27T17:41:00Z"/>
        </w:rPr>
      </w:pPr>
      <w:ins w:id="3677" w:author="Abhinav Shandilya" w:date="2021-05-27T17:40:00Z">
        <w:r>
          <w:rPr/>
          <w:t>Bank Branch will be configu</w:t>
        </w:r>
      </w:ins>
      <w:ins w:id="3678" w:author="Abhinav Shandilya" w:date="2021-05-27T17:41:00Z">
        <w:r>
          <w:rPr/>
          <w:t>red at master level and it will be used during transaction.</w:t>
        </w:r>
      </w:ins>
    </w:p>
    <w:p>
      <w:pPr>
        <w:rPr>
          <w:ins w:id="3679" w:author="Abhinav Shandilya" w:date="2021-05-27T17:41:00Z"/>
        </w:rPr>
      </w:pPr>
    </w:p>
    <w:p>
      <w:pPr>
        <w:numPr>
          <w:ilvl w:val="1"/>
          <w:numId w:val="3"/>
        </w:numPr>
        <w:tabs>
          <w:tab w:val="clear" w:pos="576"/>
        </w:tabs>
        <w:ind w:left="576" w:hanging="576"/>
        <w:rPr>
          <w:ins w:id="3681" w:author="Abhinav Shandilya" w:date="2021-05-27T17:40:00Z"/>
          <w:rFonts w:cs="Arial" w:asciiTheme="minorHAnsi" w:hAnsiTheme="minorHAnsi" w:eastAsiaTheme="minorHAnsi"/>
          <w:b/>
          <w:bCs/>
          <w:caps/>
          <w:color w:val="auto"/>
          <w:kern w:val="32"/>
          <w:sz w:val="22"/>
          <w:szCs w:val="22"/>
        </w:rPr>
        <w:pPrChange w:id="3680" w:author="Abhinav Shandilya" w:date="2021-05-27T17:40:00Z">
          <w:pPr>
            <w:pStyle w:val="3"/>
            <w:numPr>
              <w:ilvl w:val="1"/>
              <w:numId w:val="3"/>
            </w:numPr>
            <w:ind w:left="576" w:hanging="576"/>
          </w:pPr>
        </w:pPrChange>
      </w:pPr>
      <w:ins w:id="3682" w:author="Abhinav Shandilya" w:date="2021-05-27T17:43:00Z">
        <w:bookmarkStart w:id="74" w:name="_MON_1684576891"/>
        <w:bookmarkEnd w:id="74"/>
      </w:ins>
      <w:ins w:id="3683" w:author="Abhinav Shandilya" w:date="2021-05-27T17:43:00Z"/>
      <w:ins w:id="3684" w:author="Abhinav Shandilya" w:date="2021-05-27T17:43:00Z"/>
      <w:ins w:id="3685" w:author="Abhinav Shandilya" w:date="2021-05-27T17:43:00Z">
        <w:r>
          <w:rPr/>
          <w:object>
            <v:shape id="_x0000_i1055" o:spt="75" type="#_x0000_t75" style="height:50.25pt;width:79.5pt;" o:ole="t" filled="f" o:preferrelative="t" stroked="f" coordsize="21600,21600">
              <v:path/>
              <v:fill on="f" focussize="0,0"/>
              <v:stroke on="f" joinstyle="miter"/>
              <v:imagedata r:id="rId72" o:title=""/>
              <o:lock v:ext="edit" aspectratio="t"/>
              <w10:wrap type="none"/>
              <w10:anchorlock/>
            </v:shape>
            <o:OLEObject Type="Embed" ProgID="Excel.Sheet.8" ShapeID="_x0000_i1055" DrawAspect="Icon" ObjectID="_1468075755" r:id="rId71">
              <o:LockedField>false</o:LockedField>
            </o:OLEObject>
          </w:object>
        </w:r>
      </w:ins>
      <w:ins w:id="3687" w:author="Abhinav Shandilya" w:date="2021-05-27T17:43:00Z"/>
      <w:ins w:id="3688" w:author="Abhinav Shandilya" w:date="2021-05-27T17:43:00Z">
        <w:bookmarkStart w:id="75" w:name="_MON_1684576877"/>
        <w:bookmarkEnd w:id="75"/>
      </w:ins>
      <w:ins w:id="3689" w:author="Abhinav Shandilya" w:date="2021-05-27T17:43:00Z"/>
      <w:ins w:id="3690" w:author="Abhinav Shandilya" w:date="2021-05-27T17:43:00Z"/>
      <w:ins w:id="3691" w:author="Abhinav Shandilya" w:date="2021-05-27T17:43:00Z">
        <w:r>
          <w:rPr/>
          <w:object>
            <v:shape id="_x0000_i1056" o:spt="75" type="#_x0000_t75" style="height:50.25pt;width:79.5pt;" o:ole="t" filled="f" o:preferrelative="t" stroked="f" coordsize="21600,21600">
              <v:path/>
              <v:fill on="f" focussize="0,0"/>
              <v:stroke on="f" joinstyle="miter"/>
              <v:imagedata r:id="rId74" o:title=""/>
              <o:lock v:ext="edit" aspectratio="t"/>
              <w10:wrap type="none"/>
              <w10:anchorlock/>
            </v:shape>
            <o:OLEObject Type="Embed" ProgID="Excel.Sheet.8" ShapeID="_x0000_i1056" DrawAspect="Icon" ObjectID="_1468075756" r:id="rId73">
              <o:LockedField>false</o:LockedField>
            </o:OLEObject>
          </w:object>
        </w:r>
      </w:ins>
      <w:ins w:id="3693" w:author="Abhinav Shandilya" w:date="2021-05-27T17:43:00Z"/>
    </w:p>
    <w:p/>
    <w:p/>
    <w:p>
      <w:pPr>
        <w:pStyle w:val="2"/>
        <w:numPr>
          <w:ilvl w:val="0"/>
          <w:numId w:val="3"/>
        </w:numPr>
        <w:tabs>
          <w:tab w:val="left" w:pos="360"/>
          <w:tab w:val="clear" w:pos="882"/>
        </w:tabs>
        <w:spacing w:afterAutospacing="1" w:line="276" w:lineRule="auto"/>
        <w:ind w:left="0" w:firstLine="0"/>
        <w:contextualSpacing/>
        <w:rPr>
          <w:i/>
          <w:sz w:val="22"/>
          <w:szCs w:val="22"/>
          <w:u w:val="single"/>
        </w:rPr>
      </w:pPr>
      <w:bookmarkStart w:id="76" w:name="_Toc72191904"/>
      <w:bookmarkStart w:id="77" w:name="_Toc412890641"/>
      <w:bookmarkStart w:id="78" w:name="_Toc14061"/>
      <w:bookmarkStart w:id="79" w:name="_Toc535894569"/>
      <w:r>
        <w:rPr>
          <w:caps/>
          <w:sz w:val="22"/>
          <w:szCs w:val="22"/>
          <w:u w:val="single"/>
        </w:rPr>
        <w:t>Workflow</w:t>
      </w:r>
      <w:bookmarkEnd w:id="76"/>
      <w:bookmarkEnd w:id="77"/>
      <w:bookmarkEnd w:id="78"/>
      <w:bookmarkEnd w:id="79"/>
      <w:bookmarkStart w:id="80" w:name="_Toc412890642"/>
    </w:p>
    <w:bookmarkEnd w:id="80"/>
    <w:p>
      <w:pPr>
        <w:pStyle w:val="62"/>
        <w:tabs>
          <w:tab w:val="left" w:pos="915"/>
        </w:tabs>
        <w:ind w:left="0"/>
        <w:jc w:val="both"/>
      </w:pPr>
      <w:r>
        <w:t xml:space="preserve">This section covers the process flow for corporate portfolio loans of the Bank. </w:t>
      </w:r>
    </w:p>
    <w:p>
      <w:pPr>
        <w:pStyle w:val="62"/>
        <w:tabs>
          <w:tab w:val="left" w:pos="915"/>
        </w:tabs>
        <w:ind w:left="1440"/>
        <w:jc w:val="both"/>
      </w:pPr>
    </w:p>
    <w:p>
      <w:pPr>
        <w:jc w:val="center"/>
      </w:pPr>
      <w:r>
        <w:drawing>
          <wp:inline distT="0" distB="0" distL="0" distR="0">
            <wp:extent cx="5137785" cy="7515225"/>
            <wp:effectExtent l="0" t="0" r="571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137785" cy="7515225"/>
                    </a:xfrm>
                    <a:prstGeom prst="rect">
                      <a:avLst/>
                    </a:prstGeom>
                    <a:noFill/>
                    <a:ln>
                      <a:noFill/>
                    </a:ln>
                  </pic:spPr>
                </pic:pic>
              </a:graphicData>
            </a:graphic>
          </wp:inline>
        </w:drawing>
      </w:r>
    </w:p>
    <w:p>
      <w:pPr>
        <w:jc w:val="both"/>
        <w:rPr>
          <w:rStyle w:val="59"/>
          <w:rFonts w:eastAsia="Calibri" w:asciiTheme="minorHAnsi" w:hAnsiTheme="minorHAnsi"/>
          <w:b/>
          <w:color w:val="000000"/>
          <w:sz w:val="22"/>
          <w:u w:val="single"/>
        </w:rPr>
      </w:pPr>
    </w:p>
    <w:p>
      <w:pPr>
        <w:jc w:val="both"/>
        <w:rPr>
          <w:rStyle w:val="59"/>
          <w:rFonts w:eastAsia="Calibri" w:asciiTheme="minorHAnsi" w:hAnsiTheme="minorHAnsi"/>
          <w:b/>
          <w:color w:val="000000"/>
          <w:sz w:val="22"/>
          <w:u w:val="single"/>
        </w:rPr>
      </w:pPr>
    </w:p>
    <w:p>
      <w:pPr>
        <w:jc w:val="both"/>
        <w:rPr>
          <w:rStyle w:val="59"/>
          <w:rFonts w:eastAsia="Calibri" w:asciiTheme="minorHAnsi" w:hAnsiTheme="minorHAnsi"/>
          <w:b/>
          <w:color w:val="000000"/>
          <w:sz w:val="22"/>
          <w:u w:val="single"/>
        </w:rPr>
      </w:pPr>
    </w:p>
    <w:p>
      <w:pPr>
        <w:jc w:val="both"/>
        <w:rPr>
          <w:rStyle w:val="59"/>
          <w:rFonts w:eastAsia="Calibri" w:asciiTheme="minorHAnsi" w:hAnsiTheme="minorHAnsi"/>
          <w:b/>
          <w:color w:val="000000"/>
          <w:sz w:val="22"/>
          <w:u w:val="single"/>
        </w:rPr>
      </w:pPr>
      <w:r>
        <w:rPr>
          <w:rStyle w:val="59"/>
          <w:rFonts w:eastAsia="Calibri" w:asciiTheme="minorHAnsi" w:hAnsiTheme="minorHAnsi"/>
          <w:b/>
          <w:color w:val="000000"/>
          <w:sz w:val="22"/>
          <w:u w:val="single"/>
        </w:rPr>
        <w:t xml:space="preserve">Level-0 Flow </w:t>
      </w:r>
    </w:p>
    <w:p>
      <w:pPr>
        <w:jc w:val="both"/>
        <w:rPr>
          <w:rStyle w:val="59"/>
          <w:rFonts w:eastAsia="Calibri" w:asciiTheme="minorHAnsi" w:hAnsiTheme="minorHAnsi"/>
          <w:b/>
          <w:color w:val="000000"/>
          <w:sz w:val="22"/>
          <w:u w:val="single"/>
        </w:rPr>
      </w:pPr>
    </w:p>
    <w:p>
      <w:pPr>
        <w:jc w:val="center"/>
        <w:rPr>
          <w:rStyle w:val="59"/>
          <w:rFonts w:eastAsia="Calibri" w:asciiTheme="minorHAnsi" w:hAnsiTheme="minorHAnsi"/>
          <w:b/>
          <w:color w:val="000000"/>
          <w:sz w:val="22"/>
          <w:u w:val="single"/>
        </w:rPr>
      </w:pPr>
      <w:r>
        <w:rPr>
          <w:rStyle w:val="59"/>
          <w:rFonts w:asciiTheme="minorHAnsi" w:hAnsiTheme="minorHAnsi" w:cstheme="minorBidi"/>
          <w:sz w:val="22"/>
        </w:rPr>
        <w:drawing>
          <wp:inline distT="0" distB="0" distL="0" distR="0">
            <wp:extent cx="4771390" cy="7915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773788" cy="7919679"/>
                    </a:xfrm>
                    <a:prstGeom prst="rect">
                      <a:avLst/>
                    </a:prstGeom>
                    <a:noFill/>
                    <a:ln>
                      <a:noFill/>
                    </a:ln>
                  </pic:spPr>
                </pic:pic>
              </a:graphicData>
            </a:graphic>
          </wp:inline>
        </w:drawing>
      </w:r>
    </w:p>
    <w:p>
      <w:pPr>
        <w:jc w:val="both"/>
        <w:rPr>
          <w:rStyle w:val="59"/>
          <w:rFonts w:eastAsia="Calibri" w:asciiTheme="minorHAnsi" w:hAnsiTheme="minorHAnsi"/>
          <w:b/>
          <w:color w:val="000000"/>
          <w:sz w:val="22"/>
          <w:u w:val="single"/>
        </w:rPr>
      </w:pPr>
    </w:p>
    <w:p>
      <w:pPr>
        <w:jc w:val="both"/>
        <w:rPr>
          <w:rStyle w:val="59"/>
          <w:rFonts w:eastAsia="Calibri" w:asciiTheme="minorHAnsi" w:hAnsiTheme="minorHAnsi"/>
          <w:b/>
          <w:color w:val="000000"/>
          <w:sz w:val="22"/>
          <w:u w:val="single"/>
        </w:rPr>
      </w:pPr>
    </w:p>
    <w:p>
      <w:pPr>
        <w:jc w:val="both"/>
        <w:rPr>
          <w:rStyle w:val="59"/>
          <w:rFonts w:eastAsia="Calibri" w:asciiTheme="minorHAnsi" w:hAnsiTheme="minorHAnsi"/>
          <w:b/>
          <w:color w:val="000000"/>
          <w:sz w:val="22"/>
          <w:u w:val="single"/>
        </w:rPr>
      </w:pPr>
    </w:p>
    <w:p>
      <w:pPr>
        <w:jc w:val="both"/>
        <w:rPr>
          <w:rStyle w:val="59"/>
          <w:rFonts w:eastAsia="Calibri" w:asciiTheme="minorHAnsi" w:hAnsiTheme="minorHAnsi"/>
          <w:b/>
          <w:color w:val="000000"/>
          <w:sz w:val="22"/>
          <w:u w:val="single"/>
        </w:rPr>
      </w:pPr>
      <w:r>
        <w:rPr>
          <w:rStyle w:val="59"/>
          <w:rFonts w:eastAsia="Calibri" w:asciiTheme="minorHAnsi" w:hAnsiTheme="minorHAnsi"/>
          <w:b/>
          <w:color w:val="000000"/>
          <w:sz w:val="22"/>
          <w:u w:val="single"/>
        </w:rPr>
        <w:t xml:space="preserve">Description of Level-0 flow – </w:t>
      </w:r>
    </w:p>
    <w:p>
      <w:pPr>
        <w:jc w:val="both"/>
        <w:rPr>
          <w:rStyle w:val="59"/>
          <w:rFonts w:eastAsia="Calibri" w:asciiTheme="minorHAnsi" w:hAnsiTheme="minorHAnsi"/>
          <w:color w:val="000000"/>
          <w:sz w:val="22"/>
        </w:rPr>
      </w:pPr>
    </w:p>
    <w:p>
      <w:pPr>
        <w:jc w:val="both"/>
        <w:rPr>
          <w:rStyle w:val="59"/>
          <w:rFonts w:eastAsia="Calibri" w:asciiTheme="minorHAnsi" w:hAnsiTheme="minorHAnsi"/>
          <w:color w:val="000000"/>
          <w:sz w:val="22"/>
        </w:rPr>
      </w:pPr>
      <w:r>
        <w:rPr>
          <w:rStyle w:val="59"/>
          <w:rFonts w:eastAsia="Calibri" w:asciiTheme="minorHAnsi" w:hAnsiTheme="minorHAnsi"/>
          <w:color w:val="000000"/>
          <w:sz w:val="22"/>
        </w:rPr>
        <w:t>This flow is applicable for corporate Business of the Bank. Below given is a detailed description of the Level 0 process flow depicted above:</w:t>
      </w:r>
    </w:p>
    <w:p>
      <w:pPr>
        <w:pStyle w:val="60"/>
        <w:numPr>
          <w:ilvl w:val="0"/>
          <w:numId w:val="12"/>
        </w:numPr>
        <w:spacing w:after="0" w:line="240" w:lineRule="auto"/>
        <w:jc w:val="both"/>
        <w:rPr>
          <w:rStyle w:val="59"/>
          <w:rFonts w:asciiTheme="minorHAnsi" w:hAnsiTheme="minorHAnsi" w:eastAsiaTheme="minorHAnsi"/>
          <w:color w:val="000000"/>
          <w:sz w:val="22"/>
        </w:rPr>
      </w:pPr>
      <w:r>
        <w:rPr>
          <w:rStyle w:val="59"/>
          <w:rFonts w:asciiTheme="minorHAnsi" w:hAnsiTheme="minorHAnsi"/>
          <w:color w:val="000000"/>
          <w:sz w:val="22"/>
        </w:rPr>
        <w:t>QDE (Quick Data Entry)/Inward:</w:t>
      </w:r>
    </w:p>
    <w:p>
      <w:pPr>
        <w:pStyle w:val="60"/>
        <w:numPr>
          <w:ilvl w:val="1"/>
          <w:numId w:val="12"/>
        </w:numPr>
        <w:spacing w:after="0" w:line="240" w:lineRule="auto"/>
        <w:jc w:val="both"/>
        <w:rPr>
          <w:rStyle w:val="59"/>
          <w:rFonts w:asciiTheme="minorHAnsi" w:hAnsiTheme="minorHAnsi"/>
          <w:color w:val="000000"/>
          <w:sz w:val="22"/>
        </w:rPr>
      </w:pPr>
      <w:r>
        <w:rPr>
          <w:rStyle w:val="59"/>
          <w:rFonts w:asciiTheme="minorHAnsi" w:hAnsiTheme="minorHAnsi"/>
          <w:color w:val="000000"/>
          <w:sz w:val="22"/>
        </w:rPr>
        <w:t xml:space="preserve">When a Customer opts for a loan from bank, the loan application will be initiated by </w:t>
      </w:r>
      <w:del w:id="3694" w:author="Neeraj Shrivastava" w:date="2021-05-18T00:01:00Z">
        <w:r>
          <w:rPr>
            <w:rStyle w:val="59"/>
            <w:rFonts w:asciiTheme="minorHAnsi" w:hAnsiTheme="minorHAnsi"/>
            <w:color w:val="000000"/>
            <w:sz w:val="22"/>
          </w:rPr>
          <w:delText>C</w:delText>
        </w:r>
      </w:del>
      <w:r>
        <w:rPr>
          <w:rStyle w:val="59"/>
          <w:rFonts w:asciiTheme="minorHAnsi" w:hAnsiTheme="minorHAnsi"/>
          <w:color w:val="000000"/>
          <w:sz w:val="22"/>
        </w:rPr>
        <w:t>RM user at the branch level.</w:t>
      </w:r>
    </w:p>
    <w:p>
      <w:pPr>
        <w:pStyle w:val="60"/>
        <w:numPr>
          <w:ilvl w:val="0"/>
          <w:numId w:val="12"/>
        </w:numPr>
        <w:spacing w:after="0" w:line="240" w:lineRule="auto"/>
        <w:jc w:val="both"/>
        <w:rPr>
          <w:rStyle w:val="59"/>
          <w:rFonts w:asciiTheme="minorHAnsi" w:hAnsiTheme="minorHAnsi"/>
          <w:color w:val="000000"/>
          <w:sz w:val="22"/>
        </w:rPr>
      </w:pPr>
      <w:r>
        <w:rPr>
          <w:rStyle w:val="59"/>
          <w:rFonts w:asciiTheme="minorHAnsi" w:hAnsiTheme="minorHAnsi"/>
          <w:color w:val="000000"/>
          <w:sz w:val="22"/>
        </w:rPr>
        <w:t xml:space="preserve">DDE (Detailed Data Entry) Activities: </w:t>
      </w:r>
    </w:p>
    <w:p>
      <w:pPr>
        <w:pStyle w:val="60"/>
        <w:numPr>
          <w:ilvl w:val="1"/>
          <w:numId w:val="12"/>
        </w:numPr>
        <w:spacing w:after="0" w:line="240" w:lineRule="auto"/>
        <w:jc w:val="both"/>
        <w:rPr>
          <w:rStyle w:val="59"/>
          <w:rFonts w:asciiTheme="minorHAnsi" w:hAnsiTheme="minorHAnsi"/>
          <w:color w:val="000000"/>
          <w:sz w:val="22"/>
        </w:rPr>
      </w:pPr>
      <w:r>
        <w:rPr>
          <w:rStyle w:val="59"/>
          <w:rFonts w:asciiTheme="minorHAnsi" w:hAnsiTheme="minorHAnsi"/>
          <w:color w:val="000000"/>
          <w:sz w:val="22"/>
        </w:rPr>
        <w:t>The C</w:t>
      </w:r>
      <w:ins w:id="3695" w:author="Neeraj Shrivastava" w:date="2021-05-18T00:01:00Z">
        <w:r>
          <w:rPr>
            <w:rStyle w:val="59"/>
            <w:rFonts w:asciiTheme="minorHAnsi" w:hAnsiTheme="minorHAnsi"/>
            <w:color w:val="000000"/>
            <w:sz w:val="22"/>
          </w:rPr>
          <w:t>U/CA</w:t>
        </w:r>
      </w:ins>
      <w:del w:id="3696" w:author="Neeraj Shrivastava" w:date="2021-05-18T00:01:00Z">
        <w:r>
          <w:rPr>
            <w:rStyle w:val="59"/>
            <w:rFonts w:asciiTheme="minorHAnsi" w:hAnsiTheme="minorHAnsi"/>
            <w:color w:val="000000"/>
            <w:sz w:val="22"/>
          </w:rPr>
          <w:delText>RM</w:delText>
        </w:r>
      </w:del>
      <w:r>
        <w:rPr>
          <w:rStyle w:val="59"/>
          <w:rFonts w:asciiTheme="minorHAnsi" w:hAnsiTheme="minorHAnsi"/>
          <w:color w:val="000000"/>
          <w:sz w:val="22"/>
        </w:rPr>
        <w:t xml:space="preserve"> user will key in the application details in the system to complete the DDE. </w:t>
      </w:r>
    </w:p>
    <w:p>
      <w:pPr>
        <w:pStyle w:val="60"/>
        <w:numPr>
          <w:ilvl w:val="1"/>
          <w:numId w:val="12"/>
        </w:numPr>
        <w:spacing w:after="0" w:line="240" w:lineRule="auto"/>
        <w:jc w:val="both"/>
        <w:rPr>
          <w:del w:id="3697" w:author="Neeraj Shrivastava" w:date="2021-05-18T00:01:00Z"/>
          <w:rStyle w:val="59"/>
          <w:rFonts w:asciiTheme="minorHAnsi" w:hAnsiTheme="minorHAnsi"/>
          <w:color w:val="000000"/>
          <w:sz w:val="22"/>
        </w:rPr>
      </w:pPr>
      <w:del w:id="3698" w:author="Neeraj Shrivastava" w:date="2021-05-18T00:01:00Z">
        <w:r>
          <w:rPr>
            <w:rStyle w:val="59"/>
            <w:rFonts w:asciiTheme="minorHAnsi" w:hAnsiTheme="minorHAnsi"/>
            <w:color w:val="000000"/>
            <w:sz w:val="22"/>
          </w:rPr>
          <w:delText>The Branch Manager and Head of Corporate / SME will verify the DDE entry and case file is analyzed / verified for initial screening</w:delText>
        </w:r>
      </w:del>
    </w:p>
    <w:p>
      <w:pPr>
        <w:pStyle w:val="60"/>
        <w:numPr>
          <w:ilvl w:val="0"/>
          <w:numId w:val="13"/>
        </w:numPr>
        <w:spacing w:after="0" w:line="240" w:lineRule="auto"/>
        <w:jc w:val="both"/>
        <w:rPr>
          <w:rStyle w:val="59"/>
          <w:rFonts w:asciiTheme="minorHAnsi" w:hAnsiTheme="minorHAnsi"/>
          <w:color w:val="000000"/>
          <w:sz w:val="22"/>
        </w:rPr>
      </w:pPr>
      <w:r>
        <w:rPr>
          <w:rStyle w:val="59"/>
          <w:rFonts w:asciiTheme="minorHAnsi" w:hAnsiTheme="minorHAnsi"/>
          <w:color w:val="000000"/>
          <w:sz w:val="22"/>
        </w:rPr>
        <w:t>Pre-Underwriting Activities:</w:t>
      </w:r>
    </w:p>
    <w:p>
      <w:pPr>
        <w:pStyle w:val="60"/>
        <w:numPr>
          <w:ilvl w:val="1"/>
          <w:numId w:val="13"/>
        </w:numPr>
        <w:spacing w:after="0" w:line="240" w:lineRule="auto"/>
        <w:jc w:val="both"/>
        <w:rPr>
          <w:rStyle w:val="59"/>
          <w:rFonts w:asciiTheme="minorHAnsi" w:hAnsiTheme="minorHAnsi"/>
          <w:color w:val="000000"/>
          <w:sz w:val="22"/>
        </w:rPr>
      </w:pPr>
      <w:r>
        <w:rPr>
          <w:rStyle w:val="59"/>
          <w:rFonts w:asciiTheme="minorHAnsi" w:hAnsiTheme="minorHAnsi"/>
          <w:color w:val="000000"/>
          <w:sz w:val="22"/>
        </w:rPr>
        <w:t>System triggers the pre-underwriting tasks/activities once DDE activities are completed.</w:t>
      </w:r>
    </w:p>
    <w:p>
      <w:pPr>
        <w:pStyle w:val="60"/>
        <w:numPr>
          <w:ilvl w:val="1"/>
          <w:numId w:val="13"/>
        </w:numPr>
        <w:spacing w:after="0" w:line="240" w:lineRule="auto"/>
        <w:jc w:val="both"/>
        <w:rPr>
          <w:rStyle w:val="59"/>
          <w:rFonts w:asciiTheme="minorHAnsi" w:hAnsiTheme="minorHAnsi"/>
          <w:color w:val="000000"/>
          <w:sz w:val="22"/>
        </w:rPr>
      </w:pPr>
      <w:r>
        <w:rPr>
          <w:rStyle w:val="59"/>
          <w:rFonts w:asciiTheme="minorHAnsi" w:hAnsiTheme="minorHAnsi"/>
          <w:color w:val="000000"/>
          <w:sz w:val="22"/>
        </w:rPr>
        <w:t>The Credit</w:t>
      </w:r>
      <w:ins w:id="3699" w:author="Neeraj Shrivastava" w:date="2021-05-18T00:01:00Z">
        <w:r>
          <w:rPr>
            <w:rStyle w:val="59"/>
            <w:rFonts w:asciiTheme="minorHAnsi" w:hAnsiTheme="minorHAnsi"/>
            <w:color w:val="000000"/>
            <w:sz w:val="22"/>
          </w:rPr>
          <w:t xml:space="preserve"> underwrit</w:t>
        </w:r>
      </w:ins>
      <w:ins w:id="3700" w:author="Neeraj Shrivastava" w:date="2021-05-18T00:02:00Z">
        <w:r>
          <w:rPr>
            <w:rStyle w:val="59"/>
            <w:rFonts w:asciiTheme="minorHAnsi" w:hAnsiTheme="minorHAnsi"/>
            <w:color w:val="000000"/>
            <w:sz w:val="22"/>
          </w:rPr>
          <w:t>er/ credit</w:t>
        </w:r>
      </w:ins>
      <w:r>
        <w:rPr>
          <w:rStyle w:val="59"/>
          <w:rFonts w:asciiTheme="minorHAnsi" w:hAnsiTheme="minorHAnsi"/>
          <w:color w:val="000000"/>
          <w:sz w:val="22"/>
        </w:rPr>
        <w:t xml:space="preserve"> analyst performs various tasks and makes case ready for underwriters</w:t>
      </w:r>
    </w:p>
    <w:p>
      <w:pPr>
        <w:pStyle w:val="60"/>
        <w:numPr>
          <w:ilvl w:val="1"/>
          <w:numId w:val="13"/>
        </w:numPr>
        <w:spacing w:after="0" w:line="240" w:lineRule="auto"/>
        <w:jc w:val="both"/>
        <w:rPr>
          <w:rStyle w:val="59"/>
          <w:rFonts w:asciiTheme="minorHAnsi" w:hAnsiTheme="minorHAnsi"/>
          <w:color w:val="000000"/>
          <w:sz w:val="22"/>
        </w:rPr>
      </w:pPr>
      <w:r>
        <w:rPr>
          <w:rStyle w:val="59"/>
          <w:rFonts w:asciiTheme="minorHAnsi" w:hAnsiTheme="minorHAnsi"/>
          <w:color w:val="000000"/>
          <w:sz w:val="22"/>
        </w:rPr>
        <w:t>The C</w:t>
      </w:r>
      <w:ins w:id="3701" w:author="Neeraj Shrivastava" w:date="2021-05-18T00:02:00Z">
        <w:r>
          <w:rPr>
            <w:rStyle w:val="59"/>
            <w:rFonts w:asciiTheme="minorHAnsi" w:hAnsiTheme="minorHAnsi"/>
            <w:color w:val="000000"/>
            <w:sz w:val="22"/>
          </w:rPr>
          <w:t>U/CA</w:t>
        </w:r>
      </w:ins>
      <w:del w:id="3702" w:author="Neeraj Shrivastava" w:date="2021-05-18T00:02:00Z">
        <w:r>
          <w:rPr>
            <w:rStyle w:val="59"/>
            <w:rFonts w:asciiTheme="minorHAnsi" w:hAnsiTheme="minorHAnsi"/>
            <w:color w:val="000000"/>
            <w:sz w:val="22"/>
          </w:rPr>
          <w:delText>redit Analyst</w:delText>
        </w:r>
      </w:del>
      <w:r>
        <w:rPr>
          <w:rStyle w:val="59"/>
          <w:rFonts w:asciiTheme="minorHAnsi" w:hAnsiTheme="minorHAnsi"/>
          <w:color w:val="000000"/>
          <w:sz w:val="22"/>
        </w:rPr>
        <w:t xml:space="preserve"> user will perform all Pre-underwriting activities like Financial Analysis, Credit Rating, Collateral </w:t>
      </w:r>
      <w:del w:id="3703" w:author="Neeraj Shrivastava" w:date="2021-05-18T00:02:00Z">
        <w:r>
          <w:rPr>
            <w:rStyle w:val="59"/>
            <w:rFonts w:asciiTheme="minorHAnsi" w:hAnsiTheme="minorHAnsi"/>
            <w:color w:val="000000"/>
            <w:sz w:val="22"/>
          </w:rPr>
          <w:delText xml:space="preserve">valuations / </w:delText>
        </w:r>
      </w:del>
      <w:r>
        <w:rPr>
          <w:rStyle w:val="59"/>
          <w:rFonts w:asciiTheme="minorHAnsi" w:hAnsiTheme="minorHAnsi"/>
          <w:color w:val="000000"/>
          <w:sz w:val="22"/>
        </w:rPr>
        <w:t>verifications, Fees receipt etc.</w:t>
      </w:r>
    </w:p>
    <w:p>
      <w:pPr>
        <w:pStyle w:val="60"/>
        <w:spacing w:after="0" w:line="240" w:lineRule="auto"/>
        <w:ind w:left="1440"/>
        <w:jc w:val="both"/>
        <w:rPr>
          <w:rStyle w:val="59"/>
          <w:rFonts w:asciiTheme="minorHAnsi" w:hAnsiTheme="minorHAnsi"/>
          <w:color w:val="000000"/>
          <w:sz w:val="22"/>
        </w:rPr>
      </w:pPr>
    </w:p>
    <w:p>
      <w:pPr>
        <w:pStyle w:val="60"/>
        <w:numPr>
          <w:ilvl w:val="0"/>
          <w:numId w:val="13"/>
        </w:numPr>
        <w:spacing w:after="0" w:line="240" w:lineRule="auto"/>
        <w:jc w:val="both"/>
        <w:rPr>
          <w:rStyle w:val="59"/>
          <w:rFonts w:asciiTheme="minorHAnsi" w:hAnsiTheme="minorHAnsi"/>
          <w:color w:val="000000"/>
          <w:sz w:val="22"/>
        </w:rPr>
      </w:pPr>
      <w:r>
        <w:rPr>
          <w:rStyle w:val="59"/>
          <w:rFonts w:asciiTheme="minorHAnsi" w:hAnsiTheme="minorHAnsi"/>
          <w:color w:val="000000"/>
          <w:sz w:val="22"/>
        </w:rPr>
        <w:t>Underwriting Activities:</w:t>
      </w:r>
    </w:p>
    <w:p>
      <w:pPr>
        <w:pStyle w:val="60"/>
        <w:numPr>
          <w:ilvl w:val="1"/>
          <w:numId w:val="14"/>
        </w:numPr>
        <w:spacing w:after="0" w:line="240" w:lineRule="auto"/>
        <w:jc w:val="both"/>
        <w:rPr>
          <w:rStyle w:val="59"/>
          <w:rFonts w:asciiTheme="minorHAnsi" w:hAnsiTheme="minorHAnsi"/>
          <w:color w:val="000000"/>
          <w:sz w:val="22"/>
        </w:rPr>
      </w:pPr>
      <w:r>
        <w:rPr>
          <w:rStyle w:val="59"/>
          <w:rFonts w:asciiTheme="minorHAnsi" w:hAnsiTheme="minorHAnsi"/>
          <w:color w:val="000000"/>
          <w:sz w:val="22"/>
        </w:rPr>
        <w:t>Once all of pre-underwriting activities are completed and data is available on the same, the application moves forward for credit approval.</w:t>
      </w:r>
    </w:p>
    <w:p>
      <w:pPr>
        <w:pStyle w:val="60"/>
        <w:numPr>
          <w:ilvl w:val="1"/>
          <w:numId w:val="14"/>
        </w:numPr>
        <w:spacing w:after="0" w:line="240" w:lineRule="auto"/>
        <w:jc w:val="both"/>
        <w:rPr>
          <w:rStyle w:val="59"/>
          <w:rFonts w:asciiTheme="minorHAnsi" w:hAnsiTheme="minorHAnsi"/>
          <w:color w:val="000000"/>
          <w:sz w:val="22"/>
        </w:rPr>
      </w:pPr>
      <w:r>
        <w:rPr>
          <w:rStyle w:val="59"/>
          <w:rFonts w:asciiTheme="minorHAnsi" w:hAnsiTheme="minorHAnsi"/>
          <w:color w:val="000000"/>
          <w:sz w:val="22"/>
        </w:rPr>
        <w:t xml:space="preserve">Final Credit approval/sanctioning level will be determined based on the underwriting level applicable for the application. </w:t>
      </w:r>
    </w:p>
    <w:p>
      <w:pPr>
        <w:pStyle w:val="60"/>
        <w:numPr>
          <w:ilvl w:val="1"/>
          <w:numId w:val="14"/>
        </w:numPr>
        <w:spacing w:after="0" w:line="240" w:lineRule="auto"/>
        <w:jc w:val="both"/>
        <w:rPr>
          <w:rStyle w:val="59"/>
          <w:rFonts w:asciiTheme="minorHAnsi" w:hAnsiTheme="minorHAnsi"/>
          <w:color w:val="000000"/>
          <w:sz w:val="22"/>
        </w:rPr>
      </w:pPr>
      <w:r>
        <w:rPr>
          <w:rStyle w:val="59"/>
          <w:rFonts w:asciiTheme="minorHAnsi" w:hAnsiTheme="minorHAnsi"/>
          <w:color w:val="000000"/>
          <w:sz w:val="22"/>
        </w:rPr>
        <w:t xml:space="preserve">Post approval of loan, </w:t>
      </w:r>
      <w:ins w:id="3704" w:author="Neeraj Shrivastava" w:date="2021-05-18T00:07:00Z">
        <w:r>
          <w:rPr>
            <w:rStyle w:val="59"/>
            <w:rFonts w:asciiTheme="minorHAnsi" w:hAnsiTheme="minorHAnsi"/>
            <w:color w:val="000000"/>
            <w:sz w:val="22"/>
          </w:rPr>
          <w:t xml:space="preserve">Issuance of Sanction Letter and </w:t>
        </w:r>
      </w:ins>
      <w:r>
        <w:rPr>
          <w:rStyle w:val="59"/>
          <w:rFonts w:asciiTheme="minorHAnsi" w:hAnsiTheme="minorHAnsi"/>
          <w:color w:val="000000"/>
          <w:sz w:val="22"/>
        </w:rPr>
        <w:t xml:space="preserve">Customer’s acceptance of the offer is taken. Once Customer accepts the offer, </w:t>
      </w:r>
      <w:ins w:id="3705" w:author="Neeraj Shrivastava" w:date="2021-05-18T00:05:00Z">
        <w:r>
          <w:rPr>
            <w:rStyle w:val="59"/>
            <w:color w:val="000000"/>
          </w:rPr>
          <w:t xml:space="preserve">pre-disbursement </w:t>
        </w:r>
      </w:ins>
      <w:r>
        <w:rPr>
          <w:rStyle w:val="59"/>
          <w:rFonts w:asciiTheme="minorHAnsi" w:hAnsiTheme="minorHAnsi"/>
          <w:color w:val="000000"/>
          <w:sz w:val="22"/>
        </w:rPr>
        <w:t>activities will be initiated.</w:t>
      </w:r>
    </w:p>
    <w:p>
      <w:pPr>
        <w:pStyle w:val="60"/>
        <w:numPr>
          <w:ilvl w:val="0"/>
          <w:numId w:val="13"/>
        </w:numPr>
        <w:spacing w:after="0" w:line="240" w:lineRule="auto"/>
        <w:jc w:val="both"/>
        <w:rPr>
          <w:ins w:id="3706" w:author="Neeraj Shrivastava" w:date="2021-05-18T00:05:00Z"/>
          <w:rStyle w:val="59"/>
          <w:color w:val="000000"/>
        </w:rPr>
      </w:pPr>
      <w:ins w:id="3707" w:author="Neeraj Shrivastava" w:date="2021-05-18T00:05:00Z">
        <w:r>
          <w:rPr>
            <w:rStyle w:val="59"/>
            <w:color w:val="000000"/>
          </w:rPr>
          <w:t>Limit Loading (Disbursement):</w:t>
        </w:r>
      </w:ins>
    </w:p>
    <w:p>
      <w:pPr>
        <w:pStyle w:val="60"/>
        <w:numPr>
          <w:ilvl w:val="1"/>
          <w:numId w:val="14"/>
        </w:numPr>
        <w:spacing w:after="0" w:line="240" w:lineRule="auto"/>
        <w:jc w:val="both"/>
        <w:rPr>
          <w:ins w:id="3708" w:author="Neeraj Shrivastava" w:date="2021-05-18T00:05:00Z"/>
          <w:rStyle w:val="59"/>
          <w:color w:val="000000"/>
        </w:rPr>
      </w:pPr>
      <w:ins w:id="3709" w:author="Neeraj Shrivastava" w:date="2021-05-18T00:05:00Z">
        <w:r>
          <w:rPr>
            <w:rStyle w:val="59"/>
            <w:color w:val="000000"/>
          </w:rPr>
          <w:t>Limit loading / Disbursement</w:t>
        </w:r>
      </w:ins>
      <w:ins w:id="3710" w:author="Neeraj Shrivastava" w:date="2021-05-18T00:06:00Z">
        <w:r>
          <w:rPr>
            <w:rStyle w:val="59"/>
            <w:color w:val="000000"/>
          </w:rPr>
          <w:t xml:space="preserve"> initiation and Limit Loading / Disbursement activities</w:t>
        </w:r>
      </w:ins>
      <w:ins w:id="3711" w:author="Neeraj Shrivastava" w:date="2021-05-18T00:05:00Z">
        <w:r>
          <w:rPr>
            <w:rStyle w:val="59"/>
            <w:color w:val="000000"/>
          </w:rPr>
          <w:t xml:space="preserve"> will be done by C</w:t>
        </w:r>
      </w:ins>
      <w:ins w:id="3712" w:author="Neeraj Shrivastava" w:date="2021-05-18T00:06:00Z">
        <w:r>
          <w:rPr>
            <w:rStyle w:val="59"/>
            <w:color w:val="000000"/>
          </w:rPr>
          <w:t>BO Maker and CBO checker</w:t>
        </w:r>
      </w:ins>
      <w:ins w:id="3713" w:author="Neeraj Shrivastava" w:date="2021-05-18T00:05:00Z">
        <w:r>
          <w:rPr>
            <w:rStyle w:val="59"/>
            <w:color w:val="000000"/>
          </w:rPr>
          <w:t xml:space="preserve"> user</w:t>
        </w:r>
      </w:ins>
      <w:ins w:id="3714" w:author="Neeraj Shrivastava" w:date="2021-05-18T00:06:00Z">
        <w:r>
          <w:rPr>
            <w:rStyle w:val="59"/>
            <w:color w:val="000000"/>
          </w:rPr>
          <w:t>s</w:t>
        </w:r>
      </w:ins>
      <w:ins w:id="3715" w:author="Neeraj Shrivastava" w:date="2021-05-18T00:05:00Z">
        <w:r>
          <w:rPr>
            <w:rStyle w:val="59"/>
            <w:color w:val="000000"/>
          </w:rPr>
          <w:t>.</w:t>
        </w:r>
      </w:ins>
    </w:p>
    <w:p>
      <w:pPr>
        <w:pStyle w:val="60"/>
        <w:numPr>
          <w:ilvl w:val="1"/>
          <w:numId w:val="14"/>
        </w:numPr>
        <w:spacing w:after="0" w:line="240" w:lineRule="auto"/>
        <w:jc w:val="both"/>
        <w:rPr>
          <w:ins w:id="3716" w:author="Neeraj Shrivastava" w:date="2021-05-18T00:05:00Z"/>
          <w:rStyle w:val="59"/>
          <w:color w:val="000000"/>
        </w:rPr>
      </w:pPr>
      <w:ins w:id="3717" w:author="Neeraj Shrivastava" w:date="2021-05-18T00:06:00Z">
        <w:r>
          <w:rPr>
            <w:rStyle w:val="59"/>
            <w:color w:val="000000"/>
          </w:rPr>
          <w:t>Workflow</w:t>
        </w:r>
      </w:ins>
      <w:ins w:id="3718" w:author="Neeraj Shrivastava" w:date="2021-05-18T00:05:00Z">
        <w:r>
          <w:rPr>
            <w:rStyle w:val="59"/>
            <w:color w:val="000000"/>
          </w:rPr>
          <w:t xml:space="preserve"> ends after completion of this stage.</w:t>
        </w:r>
      </w:ins>
    </w:p>
    <w:p>
      <w:pPr>
        <w:rPr>
          <w:ins w:id="3719" w:author="Neeraj Shrivastava" w:date="2021-05-18T00:05:00Z"/>
          <w:rStyle w:val="59"/>
          <w:rFonts w:eastAsia="Calibri" w:asciiTheme="minorHAnsi" w:hAnsiTheme="minorHAnsi"/>
          <w:color w:val="000000"/>
          <w:sz w:val="22"/>
        </w:rPr>
      </w:pPr>
      <w:bookmarkStart w:id="81" w:name="_Toc23381"/>
    </w:p>
    <w:p>
      <w:pPr>
        <w:rPr>
          <w:ins w:id="3720" w:author="Neeraj Shrivastava" w:date="2021-05-18T00:05:00Z"/>
          <w:rStyle w:val="59"/>
          <w:rFonts w:eastAsia="Calibri" w:asciiTheme="minorHAnsi" w:hAnsiTheme="minorHAnsi"/>
          <w:color w:val="000000"/>
          <w:sz w:val="22"/>
        </w:rPr>
      </w:pPr>
    </w:p>
    <w:p>
      <w:pPr>
        <w:rPr>
          <w:b/>
          <w:u w:val="single"/>
        </w:rPr>
      </w:pPr>
      <w:r>
        <w:rPr>
          <w:b/>
          <w:u w:val="single"/>
        </w:rPr>
        <w:t xml:space="preserve">Main Workflow </w:t>
      </w:r>
      <w:bookmarkEnd w:id="81"/>
    </w:p>
    <w:p>
      <w:pPr>
        <w:tabs>
          <w:tab w:val="left" w:pos="915"/>
        </w:tabs>
        <w:jc w:val="both"/>
      </w:pPr>
    </w:p>
    <w:p>
      <w:pPr>
        <w:tabs>
          <w:tab w:val="left" w:pos="915"/>
        </w:tabs>
        <w:jc w:val="both"/>
      </w:pPr>
      <w:r>
        <w:t xml:space="preserve">Please find attached Corporate workflow file below consisting of Level-0, Level-1 &amp; Level-2 flows – </w:t>
      </w:r>
    </w:p>
    <w:p>
      <w:pPr>
        <w:jc w:val="both"/>
      </w:pPr>
      <w:del w:id="3721" w:author="Neeraj Shrivastava" w:date="2021-05-18T00:53:00Z">
        <w:bookmarkStart w:id="82" w:name="_MON_1682332048"/>
        <w:bookmarkEnd w:id="82"/>
      </w:del>
      <w:del w:id="3722" w:author="Neeraj Shrivastava" w:date="2021-05-18T00:53:00Z"/>
      <w:del w:id="3723" w:author="Neeraj Shrivastava" w:date="2021-05-18T00:53:00Z"/>
      <w:del w:id="3724" w:author="Neeraj Shrivastava" w:date="2021-05-18T00:53:00Z">
        <w:r>
          <w:rPr/>
          <w:object>
            <v:shape id="_x0000_i1057" o:spt="75" type="#_x0000_t75" style="height:50.25pt;width:79.5pt;" o:ole="t" filled="f" o:preferrelative="t" stroked="f" coordsize="21600,21600">
              <v:path/>
              <v:fill on="f" focussize="0,0"/>
              <v:stroke on="f" joinstyle="miter"/>
              <v:imagedata r:id="rId78" o:title=""/>
              <o:lock v:ext="edit" aspectratio="t"/>
              <w10:wrap type="none"/>
              <w10:anchorlock/>
            </v:shape>
            <o:OLEObject Type="Embed" ProgID="Excel.Sheet.12" ShapeID="_x0000_i1057" DrawAspect="Icon" ObjectID="_1468075757" r:id="rId77">
              <o:LockedField>false</o:LockedField>
            </o:OLEObject>
          </w:object>
        </w:r>
      </w:del>
      <w:del w:id="3726" w:author="Neeraj Shrivastava" w:date="2021-05-18T00:53:00Z"/>
      <w:ins w:id="3727" w:author="Neeraj Shrivastava" w:date="2021-05-18T00:53:00Z">
        <w:bookmarkStart w:id="83" w:name="_MON_1683018542"/>
        <w:bookmarkEnd w:id="83"/>
      </w:ins>
      <w:ins w:id="3728" w:author="Neeraj Shrivastava" w:date="2021-05-18T00:53:00Z"/>
      <w:ins w:id="3729" w:author="Neeraj Shrivastava" w:date="2021-05-18T00:53:00Z"/>
      <w:ins w:id="3730" w:author="Neeraj Shrivastava" w:date="2021-05-18T00:53:00Z">
        <w:r>
          <w:rPr/>
          <w:object>
            <v:shape id="_x0000_i1058" o:spt="75" type="#_x0000_t75" style="height:64.5pt;width:100.5pt;" o:ole="t" filled="f" o:preferrelative="t" stroked="f" coordsize="21600,21600">
              <v:path/>
              <v:fill on="f" focussize="0,0"/>
              <v:stroke on="f" joinstyle="miter"/>
              <v:imagedata r:id="rId80" o:title=""/>
              <o:lock v:ext="edit" aspectratio="t"/>
              <w10:wrap type="none"/>
              <w10:anchorlock/>
            </v:shape>
            <o:OLEObject Type="Embed" ProgID="Excel.Sheet.12" ShapeID="_x0000_i1058" DrawAspect="Icon" ObjectID="_1468075758" r:id="rId79">
              <o:LockedField>false</o:LockedField>
            </o:OLEObject>
          </w:object>
        </w:r>
      </w:ins>
      <w:ins w:id="3732" w:author="Neeraj Shrivastava" w:date="2021-05-18T00:53:00Z"/>
    </w:p>
    <w:p>
      <w:pPr>
        <w:rPr>
          <w:b/>
          <w:u w:val="single"/>
        </w:rPr>
      </w:pPr>
    </w:p>
    <w:p>
      <w:pPr>
        <w:rPr>
          <w:b/>
          <w:u w:val="single"/>
        </w:rPr>
      </w:pPr>
      <w:r>
        <w:rPr>
          <w:b/>
          <w:u w:val="single"/>
        </w:rPr>
        <w:t>Allocation Logic</w:t>
      </w:r>
    </w:p>
    <w:p>
      <w:pPr>
        <w:rPr>
          <w:ins w:id="3733" w:author="Neeraj Shrivastava" w:date="2021-05-18T00:10:00Z"/>
          <w:b/>
          <w:u w:val="single"/>
        </w:rPr>
      </w:pPr>
    </w:p>
    <w:p>
      <w:pPr>
        <w:jc w:val="center"/>
        <w:rPr>
          <w:b/>
          <w:u w:val="single"/>
        </w:rPr>
        <w:pPrChange w:id="3734" w:author="Neeraj Shrivastava" w:date="2021-05-18T00:10:00Z">
          <w:pPr/>
        </w:pPrChange>
      </w:pPr>
      <w:ins w:id="3735" w:author="Neeraj Shrivastava" w:date="2021-05-18T00:10:00Z">
        <w:r>
          <w:rPr/>
          <w:drawing>
            <wp:inline distT="0" distB="0" distL="0" distR="0">
              <wp:extent cx="5840730" cy="5724525"/>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840682" cy="5724525"/>
                      </a:xfrm>
                      <a:prstGeom prst="rect">
                        <a:avLst/>
                      </a:prstGeom>
                      <a:noFill/>
                      <a:ln>
                        <a:noFill/>
                      </a:ln>
                    </pic:spPr>
                  </pic:pic>
                </a:graphicData>
              </a:graphic>
            </wp:inline>
          </w:drawing>
        </w:r>
      </w:ins>
    </w:p>
    <w:p>
      <w:pPr>
        <w:rPr>
          <w:b/>
          <w:u w:val="single"/>
        </w:rPr>
      </w:pPr>
      <w:del w:id="3737" w:author="Neeraj Shrivastava" w:date="2021-05-18T00:09:00Z">
        <w:r>
          <w:rPr/>
          <w:drawing>
            <wp:inline distT="0" distB="0" distL="0" distR="0">
              <wp:extent cx="5731510" cy="57245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31510" cy="5724525"/>
                      </a:xfrm>
                      <a:prstGeom prst="rect">
                        <a:avLst/>
                      </a:prstGeom>
                      <a:noFill/>
                      <a:ln>
                        <a:noFill/>
                      </a:ln>
                    </pic:spPr>
                  </pic:pic>
                </a:graphicData>
              </a:graphic>
            </wp:inline>
          </w:drawing>
        </w:r>
      </w:del>
    </w:p>
    <w:p>
      <w:pPr>
        <w:rPr>
          <w:b/>
          <w:u w:val="single"/>
        </w:rPr>
      </w:pPr>
    </w:p>
    <w:p>
      <w:pPr>
        <w:rPr>
          <w:b/>
          <w:u w:val="single"/>
        </w:rPr>
      </w:pPr>
    </w:p>
    <w:p>
      <w:pPr>
        <w:rPr>
          <w:b/>
          <w:u w:val="single"/>
        </w:rPr>
      </w:pPr>
      <w:r>
        <w:rPr>
          <w:b/>
          <w:u w:val="single"/>
        </w:rPr>
        <w:t>Worklist</w:t>
      </w:r>
    </w:p>
    <w:p>
      <w:pPr>
        <w:tabs>
          <w:tab w:val="left" w:pos="915"/>
        </w:tabs>
        <w:jc w:val="both"/>
        <w:rPr>
          <w:rFonts w:cs="Calibri"/>
        </w:rPr>
      </w:pPr>
    </w:p>
    <w:p>
      <w:pPr>
        <w:tabs>
          <w:tab w:val="left" w:pos="915"/>
        </w:tabs>
        <w:jc w:val="both"/>
        <w:rPr>
          <w:rFonts w:cs="Calibri"/>
        </w:rPr>
      </w:pPr>
      <w:r>
        <w:rPr>
          <w:rFonts w:cs="Calibri"/>
        </w:rPr>
        <w:t xml:space="preserve">Worklist is the function though which user can access activities of cases which are assigned and are required to be completed by that user. Please find below the screen design for user worklist - </w:t>
      </w:r>
    </w:p>
    <w:p>
      <w:pPr>
        <w:tabs>
          <w:tab w:val="left" w:pos="915"/>
        </w:tabs>
        <w:jc w:val="both"/>
        <w:rPr>
          <w:rFonts w:cs="Calibri"/>
          <w:b/>
          <w:bCs/>
        </w:rPr>
      </w:pPr>
      <w:bookmarkStart w:id="84" w:name="_MON_1640090674"/>
      <w:bookmarkEnd w:id="84"/>
      <w:r>
        <w:rPr>
          <w:rFonts w:cs="Calibri"/>
        </w:rPr>
        <w:object>
          <v:shape id="_x0000_i1059" o:spt="75" type="#_x0000_t75" style="height:64.5pt;width:108pt;" o:ole="t" filled="f" o:preferrelative="t" stroked="f" coordsize="21600,21600">
            <v:path/>
            <v:fill on="f" focussize="0,0"/>
            <v:stroke on="f" joinstyle="miter"/>
            <v:imagedata r:id="rId84" o:title=""/>
            <o:lock v:ext="edit" aspectratio="t"/>
            <w10:wrap type="none"/>
            <w10:anchorlock/>
          </v:shape>
          <o:OLEObject Type="Embed" ProgID="Excel.Sheet.12" ShapeID="_x0000_i1059" DrawAspect="Icon" ObjectID="_1468075759" r:id="rId83">
            <o:LockedField>false</o:LockedField>
          </o:OLEObject>
        </w:object>
      </w:r>
    </w:p>
    <w:p>
      <w:pPr>
        <w:tabs>
          <w:tab w:val="left" w:pos="915"/>
        </w:tabs>
        <w:jc w:val="both"/>
        <w:rPr>
          <w:rFonts w:cs="Calibri"/>
          <w:b/>
          <w:bCs/>
        </w:rPr>
      </w:pPr>
    </w:p>
    <w:p>
      <w:pPr>
        <w:pStyle w:val="3"/>
        <w:numPr>
          <w:ilvl w:val="1"/>
          <w:numId w:val="3"/>
        </w:numPr>
        <w:rPr>
          <w:rFonts w:cs="Arial" w:asciiTheme="minorHAnsi" w:hAnsiTheme="minorHAnsi" w:eastAsiaTheme="minorHAnsi"/>
          <w:b/>
          <w:bCs/>
          <w:caps/>
          <w:color w:val="auto"/>
          <w:kern w:val="32"/>
          <w:sz w:val="22"/>
          <w:szCs w:val="22"/>
        </w:rPr>
      </w:pPr>
      <w:bookmarkStart w:id="85" w:name="_Toc72191905"/>
      <w:r>
        <w:rPr>
          <w:rFonts w:cs="Arial" w:asciiTheme="minorHAnsi" w:hAnsiTheme="minorHAnsi" w:eastAsiaTheme="minorHAnsi"/>
          <w:b/>
          <w:bCs/>
          <w:caps/>
          <w:color w:val="auto"/>
          <w:kern w:val="32"/>
          <w:sz w:val="22"/>
          <w:szCs w:val="22"/>
        </w:rPr>
        <w:t>APPLICATION ENTRY</w:t>
      </w:r>
      <w:bookmarkEnd w:id="85"/>
    </w:p>
    <w:p/>
    <w:p>
      <w:pPr>
        <w:jc w:val="both"/>
      </w:pPr>
      <w:r>
        <w:t>Below is the Application entry - Level 1 workflow-</w:t>
      </w:r>
    </w:p>
    <w:p>
      <w:pPr>
        <w:jc w:val="both"/>
      </w:pPr>
    </w:p>
    <w:p>
      <w:pPr>
        <w:jc w:val="center"/>
      </w:pPr>
      <w:del w:id="3739" w:author="Abhinav Shandilya" w:date="2021-10-01T17:35:00Z">
        <w:r>
          <w:rPr/>
          <w:drawing>
            <wp:inline distT="0" distB="0" distL="0" distR="0">
              <wp:extent cx="5731510" cy="79051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731510" cy="7905115"/>
                      </a:xfrm>
                      <a:prstGeom prst="rect">
                        <a:avLst/>
                      </a:prstGeom>
                      <a:noFill/>
                      <a:ln>
                        <a:noFill/>
                      </a:ln>
                    </pic:spPr>
                  </pic:pic>
                </a:graphicData>
              </a:graphic>
            </wp:inline>
          </w:drawing>
        </w:r>
      </w:del>
    </w:p>
    <w:p>
      <w:pPr>
        <w:rPr>
          <w:ins w:id="3741" w:author="Abhinav Shandilya" w:date="2021-10-01T17:35:00Z"/>
        </w:rPr>
      </w:pPr>
    </w:p>
    <w:p>
      <w:pPr>
        <w:spacing w:before="720" w:beforeLines="0"/>
        <w:rPr>
          <w:ins w:id="3743" w:author="Abhinav Shandilya" w:date="2021-10-01T17:35:00Z"/>
        </w:rPr>
        <w:pPrChange w:id="3742" w:author="shalu.megotia" w:date="2022-04-25T14:36:39Z">
          <w:pPr/>
        </w:pPrChange>
      </w:pPr>
      <w:ins w:id="3744" w:author="Abhinav Shandilya" w:date="2021-12-14T16:46:00Z">
        <w:r>
          <w:rPr/>
          <w:drawing>
            <wp:inline distT="0" distB="0" distL="0" distR="0">
              <wp:extent cx="5148580" cy="8863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148580" cy="8863330"/>
                      </a:xfrm>
                      <a:prstGeom prst="rect">
                        <a:avLst/>
                      </a:prstGeom>
                      <a:noFill/>
                      <a:ln>
                        <a:noFill/>
                      </a:ln>
                    </pic:spPr>
                  </pic:pic>
                </a:graphicData>
              </a:graphic>
            </wp:inline>
          </w:drawing>
        </w:r>
      </w:ins>
    </w:p>
    <w:p>
      <w:pPr>
        <w:spacing w:before="720" w:beforeLines="0"/>
        <w:pPrChange w:id="3746" w:author="shalu.megotia" w:date="2022-04-25T14:36:39Z">
          <w:pPr/>
        </w:pPrChange>
      </w:pPr>
    </w:p>
    <w:p>
      <w:pPr>
        <w:pStyle w:val="4"/>
        <w:numPr>
          <w:ilvl w:val="2"/>
          <w:numId w:val="3"/>
        </w:numPr>
        <w:tabs>
          <w:tab w:val="left" w:pos="0"/>
          <w:tab w:val="left" w:pos="864"/>
        </w:tabs>
        <w:spacing w:before="720" w:beforeLines="0"/>
        <w:rPr>
          <w:rFonts w:asciiTheme="minorHAnsi" w:hAnsiTheme="minorHAnsi" w:cstheme="minorHAnsi"/>
          <w:b/>
          <w:bCs/>
          <w:color w:val="auto"/>
          <w:sz w:val="22"/>
          <w:szCs w:val="22"/>
        </w:rPr>
        <w:pPrChange w:id="3747" w:author="shalu.megotia" w:date="2022-04-25T14:36:39Z">
          <w:pPr>
            <w:pStyle w:val="4"/>
            <w:numPr>
              <w:ilvl w:val="2"/>
              <w:numId w:val="3"/>
            </w:numPr>
            <w:tabs>
              <w:tab w:val="left" w:pos="0"/>
              <w:tab w:val="left" w:pos="864"/>
            </w:tabs>
          </w:pPr>
        </w:pPrChange>
      </w:pPr>
      <w:bookmarkStart w:id="86" w:name="_Toc72191906"/>
      <w:r>
        <w:rPr>
          <w:rFonts w:cs="Arial" w:asciiTheme="minorHAnsi" w:hAnsiTheme="minorHAnsi" w:eastAsiaTheme="minorHAnsi"/>
          <w:b/>
          <w:bCs/>
          <w:caps/>
          <w:color w:val="auto"/>
          <w:kern w:val="32"/>
          <w:sz w:val="22"/>
          <w:szCs w:val="22"/>
        </w:rPr>
        <w:t>QDE</w:t>
      </w:r>
      <w:r>
        <w:rPr>
          <w:rFonts w:asciiTheme="minorHAnsi" w:hAnsiTheme="minorHAnsi" w:cstheme="minorHAnsi"/>
          <w:b/>
          <w:bCs/>
          <w:color w:val="auto"/>
          <w:sz w:val="22"/>
          <w:szCs w:val="22"/>
        </w:rPr>
        <w:t xml:space="preserve"> (Quick Data Entry)</w:t>
      </w:r>
      <w:bookmarkEnd w:id="86"/>
      <w:r>
        <w:rPr>
          <w:rFonts w:asciiTheme="minorHAnsi" w:hAnsiTheme="minorHAnsi" w:cstheme="minorHAnsi"/>
          <w:b/>
          <w:bCs/>
          <w:color w:val="auto"/>
          <w:sz w:val="22"/>
          <w:szCs w:val="22"/>
        </w:rPr>
        <w:t xml:space="preserve">  </w:t>
      </w:r>
    </w:p>
    <w:p>
      <w:pPr>
        <w:spacing w:before="720" w:beforeLines="0"/>
        <w:pPrChange w:id="3748" w:author="shalu.megotia" w:date="2022-04-25T14:36:39Z">
          <w:pPr/>
        </w:pPrChange>
      </w:pPr>
    </w:p>
    <w:tbl>
      <w:tblPr>
        <w:tblStyle w:val="12"/>
        <w:tblW w:w="9498" w:type="dxa"/>
        <w:tblInd w:w="-147" w:type="dxa"/>
        <w:tblLayout w:type="fixed"/>
        <w:tblCellMar>
          <w:top w:w="0" w:type="dxa"/>
          <w:left w:w="108" w:type="dxa"/>
          <w:bottom w:w="0" w:type="dxa"/>
          <w:right w:w="108" w:type="dxa"/>
        </w:tblCellMar>
      </w:tblPr>
      <w:tblGrid>
        <w:gridCol w:w="1843"/>
        <w:gridCol w:w="7655"/>
      </w:tblGrid>
      <w:tr>
        <w:tblPrEx>
          <w:tblCellMar>
            <w:top w:w="0" w:type="dxa"/>
            <w:left w:w="108" w:type="dxa"/>
            <w:bottom w:w="0" w:type="dxa"/>
            <w:right w:w="108" w:type="dxa"/>
          </w:tblCellMar>
        </w:tblPrEx>
        <w:tc>
          <w:tcPr>
            <w:tcW w:w="1843" w:type="dxa"/>
            <w:tcBorders>
              <w:top w:val="single" w:color="auto" w:sz="4" w:space="0"/>
              <w:left w:val="single" w:color="auto" w:sz="4" w:space="0"/>
              <w:bottom w:val="single" w:color="auto" w:sz="4" w:space="0"/>
              <w:right w:val="single" w:color="auto" w:sz="4" w:space="0"/>
            </w:tcBorders>
          </w:tcPr>
          <w:p>
            <w:pPr>
              <w:spacing w:before="720" w:beforeLines="0"/>
              <w:rPr>
                <w:b/>
              </w:rPr>
              <w:pPrChange w:id="3749" w:author="shalu.megotia" w:date="2022-04-25T14:36:39Z">
                <w:pPr/>
              </w:pPrChange>
            </w:pPr>
            <w:r>
              <w:rPr>
                <w:b/>
              </w:rPr>
              <w:t xml:space="preserve">Brief description </w:t>
            </w:r>
          </w:p>
        </w:tc>
        <w:tc>
          <w:tcPr>
            <w:tcW w:w="7655" w:type="dxa"/>
            <w:tcBorders>
              <w:top w:val="single" w:color="auto" w:sz="4" w:space="0"/>
              <w:left w:val="single" w:color="auto" w:sz="4" w:space="0"/>
              <w:bottom w:val="single" w:color="auto" w:sz="4" w:space="0"/>
              <w:right w:val="single" w:color="auto" w:sz="4" w:space="0"/>
            </w:tcBorders>
          </w:tcPr>
          <w:p>
            <w:pPr>
              <w:spacing w:before="720" w:beforeLines="0"/>
              <w:jc w:val="both"/>
              <w:pPrChange w:id="3750" w:author="shalu.megotia" w:date="2022-04-25T14:36:39Z">
                <w:pPr>
                  <w:jc w:val="both"/>
                </w:pPr>
              </w:pPrChange>
            </w:pPr>
            <w:r>
              <w:t>This is the first step in the process where the Application details are captured in the system. On this screen details are captured in order to initiate the workflow of the application.</w:t>
            </w:r>
          </w:p>
        </w:tc>
      </w:tr>
      <w:tr>
        <w:tblPrEx>
          <w:tblCellMar>
            <w:top w:w="0" w:type="dxa"/>
            <w:left w:w="108" w:type="dxa"/>
            <w:bottom w:w="0" w:type="dxa"/>
            <w:right w:w="108" w:type="dxa"/>
          </w:tblCellMar>
        </w:tblPrEx>
        <w:tc>
          <w:tcPr>
            <w:tcW w:w="1843" w:type="dxa"/>
            <w:tcBorders>
              <w:top w:val="single" w:color="auto" w:sz="4" w:space="0"/>
              <w:left w:val="single" w:color="auto" w:sz="4" w:space="0"/>
              <w:bottom w:val="single" w:color="auto" w:sz="4" w:space="0"/>
              <w:right w:val="single" w:color="auto" w:sz="4" w:space="0"/>
            </w:tcBorders>
          </w:tcPr>
          <w:p>
            <w:pPr>
              <w:spacing w:before="720" w:beforeLines="0"/>
              <w:rPr>
                <w:b/>
              </w:rPr>
              <w:pPrChange w:id="3751" w:author="shalu.megotia" w:date="2022-04-25T14:36:39Z">
                <w:pPr/>
              </w:pPrChange>
            </w:pPr>
            <w:r>
              <w:rPr>
                <w:b/>
              </w:rPr>
              <w:t>Pre-conditions</w:t>
            </w:r>
          </w:p>
        </w:tc>
        <w:tc>
          <w:tcPr>
            <w:tcW w:w="7655" w:type="dxa"/>
            <w:tcBorders>
              <w:top w:val="single" w:color="auto" w:sz="4" w:space="0"/>
              <w:left w:val="single" w:color="auto" w:sz="4" w:space="0"/>
              <w:bottom w:val="single" w:color="auto" w:sz="4" w:space="0"/>
              <w:right w:val="single" w:color="auto" w:sz="4" w:space="0"/>
            </w:tcBorders>
          </w:tcPr>
          <w:p>
            <w:pPr>
              <w:pStyle w:val="60"/>
              <w:numPr>
                <w:ilvl w:val="0"/>
                <w:numId w:val="15"/>
              </w:numPr>
              <w:spacing w:before="720" w:beforeLines="0" w:after="0" w:line="240" w:lineRule="auto"/>
              <w:jc w:val="both"/>
              <w:rPr>
                <w:rFonts w:eastAsia="Times New Roman" w:asciiTheme="minorHAnsi" w:hAnsiTheme="minorHAnsi"/>
              </w:rPr>
              <w:pPrChange w:id="3752" w:author="shalu.megotia" w:date="2022-04-25T14:36:39Z">
                <w:pPr>
                  <w:pStyle w:val="60"/>
                  <w:numPr>
                    <w:ilvl w:val="0"/>
                    <w:numId w:val="15"/>
                  </w:numPr>
                  <w:spacing w:after="0" w:line="240" w:lineRule="auto"/>
                  <w:jc w:val="both"/>
                </w:pPr>
              </w:pPrChange>
            </w:pPr>
            <w:r>
              <w:rPr>
                <w:rFonts w:eastAsia="Times New Roman" w:asciiTheme="minorHAnsi" w:hAnsiTheme="minorHAnsi"/>
              </w:rPr>
              <w:t>Physical application form is received along with the required documents from the customer and the customer has requested to initiate application processing. The receipt of physical application form and KYC document will be an outside system activity.</w:t>
            </w:r>
          </w:p>
          <w:p>
            <w:pPr>
              <w:pStyle w:val="60"/>
              <w:numPr>
                <w:ilvl w:val="0"/>
                <w:numId w:val="15"/>
              </w:numPr>
              <w:spacing w:before="720" w:beforeLines="0" w:after="0" w:line="240" w:lineRule="auto"/>
              <w:jc w:val="both"/>
              <w:rPr>
                <w:rFonts w:eastAsia="Times New Roman" w:asciiTheme="minorHAnsi" w:hAnsiTheme="minorHAnsi"/>
              </w:rPr>
              <w:pPrChange w:id="3753" w:author="shalu.megotia" w:date="2022-04-25T14:36:39Z">
                <w:pPr>
                  <w:pStyle w:val="60"/>
                  <w:numPr>
                    <w:ilvl w:val="0"/>
                    <w:numId w:val="15"/>
                  </w:numPr>
                  <w:spacing w:after="0" w:line="240" w:lineRule="auto"/>
                  <w:jc w:val="both"/>
                </w:pPr>
              </w:pPrChange>
            </w:pPr>
            <w:r>
              <w:rPr>
                <w:rFonts w:eastAsia="Times New Roman" w:asciiTheme="minorHAnsi" w:hAnsiTheme="minorHAnsi"/>
              </w:rPr>
              <w:t>For existing customer, Data will be fetched from previous CLO application based on the CIF (Customer ID).</w:t>
            </w:r>
          </w:p>
        </w:tc>
      </w:tr>
      <w:tr>
        <w:tblPrEx>
          <w:tblCellMar>
            <w:top w:w="0" w:type="dxa"/>
            <w:left w:w="108" w:type="dxa"/>
            <w:bottom w:w="0" w:type="dxa"/>
            <w:right w:w="108" w:type="dxa"/>
          </w:tblCellMar>
        </w:tblPrEx>
        <w:tc>
          <w:tcPr>
            <w:tcW w:w="1843" w:type="dxa"/>
            <w:tcBorders>
              <w:top w:val="single" w:color="auto" w:sz="4" w:space="0"/>
              <w:left w:val="single" w:color="auto" w:sz="4" w:space="0"/>
              <w:bottom w:val="single" w:color="auto" w:sz="4" w:space="0"/>
              <w:right w:val="single" w:color="auto" w:sz="4" w:space="0"/>
            </w:tcBorders>
          </w:tcPr>
          <w:p>
            <w:pPr>
              <w:spacing w:before="720" w:beforeLines="0"/>
              <w:rPr>
                <w:b/>
              </w:rPr>
              <w:pPrChange w:id="3754" w:author="shalu.megotia" w:date="2022-04-25T14:36:39Z">
                <w:pPr/>
              </w:pPrChange>
            </w:pPr>
            <w:r>
              <w:rPr>
                <w:b/>
              </w:rPr>
              <w:t>Primary users</w:t>
            </w:r>
          </w:p>
        </w:tc>
        <w:tc>
          <w:tcPr>
            <w:tcW w:w="7655" w:type="dxa"/>
            <w:tcBorders>
              <w:top w:val="single" w:color="auto" w:sz="4" w:space="0"/>
              <w:left w:val="single" w:color="auto" w:sz="4" w:space="0"/>
              <w:bottom w:val="single" w:color="auto" w:sz="4" w:space="0"/>
              <w:right w:val="single" w:color="auto" w:sz="4" w:space="0"/>
            </w:tcBorders>
          </w:tcPr>
          <w:p>
            <w:pPr>
              <w:spacing w:before="720" w:beforeLines="0"/>
              <w:jc w:val="both"/>
              <w:pPrChange w:id="3755" w:author="shalu.megotia" w:date="2022-04-25T14:36:39Z">
                <w:pPr>
                  <w:jc w:val="both"/>
                </w:pPr>
              </w:pPrChange>
            </w:pPr>
            <w:r>
              <w:t>RM</w:t>
            </w:r>
          </w:p>
        </w:tc>
      </w:tr>
      <w:tr>
        <w:tblPrEx>
          <w:tblCellMar>
            <w:top w:w="0" w:type="dxa"/>
            <w:left w:w="108" w:type="dxa"/>
            <w:bottom w:w="0" w:type="dxa"/>
            <w:right w:w="108" w:type="dxa"/>
          </w:tblCellMar>
        </w:tblPrEx>
        <w:tc>
          <w:tcPr>
            <w:tcW w:w="1843" w:type="dxa"/>
            <w:tcBorders>
              <w:top w:val="single" w:color="auto" w:sz="4" w:space="0"/>
              <w:left w:val="single" w:color="auto" w:sz="4" w:space="0"/>
              <w:bottom w:val="single" w:color="auto" w:sz="4" w:space="0"/>
              <w:right w:val="single" w:color="auto" w:sz="4" w:space="0"/>
            </w:tcBorders>
          </w:tcPr>
          <w:p>
            <w:pPr>
              <w:spacing w:before="720" w:beforeLines="0"/>
              <w:rPr>
                <w:b/>
              </w:rPr>
              <w:pPrChange w:id="3756" w:author="shalu.megotia" w:date="2022-04-25T14:36:39Z">
                <w:pPr/>
              </w:pPrChange>
            </w:pPr>
            <w:r>
              <w:rPr>
                <w:b/>
              </w:rPr>
              <w:t>Process flow of events</w:t>
            </w:r>
          </w:p>
        </w:tc>
        <w:tc>
          <w:tcPr>
            <w:tcW w:w="7655" w:type="dxa"/>
            <w:tcBorders>
              <w:top w:val="single" w:color="auto" w:sz="4" w:space="0"/>
              <w:left w:val="single" w:color="auto" w:sz="4" w:space="0"/>
              <w:bottom w:val="single" w:color="auto" w:sz="4" w:space="0"/>
              <w:right w:val="single" w:color="auto" w:sz="4" w:space="0"/>
            </w:tcBorders>
          </w:tcPr>
          <w:p>
            <w:pPr>
              <w:spacing w:before="720" w:beforeLines="0"/>
              <w:jc w:val="both"/>
              <w:pPrChange w:id="3757" w:author="shalu.megotia" w:date="2022-04-25T14:36:39Z">
                <w:pPr>
                  <w:jc w:val="both"/>
                </w:pPr>
              </w:pPrChange>
            </w:pPr>
            <w:r>
              <w:t>QDE – Main Flow (New CLO Customer)</w:t>
            </w:r>
          </w:p>
          <w:p>
            <w:pPr>
              <w:pStyle w:val="60"/>
              <w:numPr>
                <w:ilvl w:val="0"/>
                <w:numId w:val="16"/>
              </w:numPr>
              <w:spacing w:before="720" w:beforeLines="0" w:after="0" w:line="240" w:lineRule="auto"/>
              <w:rPr>
                <w:rFonts w:eastAsia="Times New Roman" w:asciiTheme="minorHAnsi" w:hAnsiTheme="minorHAnsi"/>
              </w:rPr>
              <w:pPrChange w:id="3758" w:author="shalu.megotia" w:date="2022-04-25T14:36:39Z">
                <w:pPr>
                  <w:pStyle w:val="60"/>
                  <w:numPr>
                    <w:ilvl w:val="0"/>
                    <w:numId w:val="16"/>
                  </w:numPr>
                  <w:spacing w:after="0" w:line="240" w:lineRule="auto"/>
                </w:pPr>
              </w:pPrChange>
            </w:pPr>
            <w:r>
              <w:rPr>
                <w:rFonts w:eastAsia="Times New Roman" w:asciiTheme="minorHAnsi" w:hAnsiTheme="minorHAnsi"/>
              </w:rPr>
              <w:t>Application data entry will start with QDE (quick data entry), after the relevant information from customer is already received.</w:t>
            </w:r>
          </w:p>
          <w:p>
            <w:pPr>
              <w:pStyle w:val="60"/>
              <w:numPr>
                <w:ilvl w:val="0"/>
                <w:numId w:val="16"/>
              </w:numPr>
              <w:spacing w:before="720" w:beforeLines="0" w:after="0" w:line="240" w:lineRule="auto"/>
              <w:rPr>
                <w:rFonts w:eastAsia="Times New Roman" w:asciiTheme="minorHAnsi" w:hAnsiTheme="minorHAnsi"/>
              </w:rPr>
              <w:pPrChange w:id="3759" w:author="shalu.megotia" w:date="2022-04-25T14:36:39Z">
                <w:pPr>
                  <w:pStyle w:val="60"/>
                  <w:numPr>
                    <w:ilvl w:val="0"/>
                    <w:numId w:val="16"/>
                  </w:numPr>
                  <w:spacing w:after="0" w:line="240" w:lineRule="auto"/>
                </w:pPr>
              </w:pPrChange>
            </w:pPr>
            <w:r>
              <w:rPr>
                <w:rFonts w:eastAsia="Times New Roman" w:asciiTheme="minorHAnsi" w:hAnsiTheme="minorHAnsi"/>
              </w:rPr>
              <w:t>QDE data entry will include basic applicant details that will be captured before form submission.</w:t>
            </w:r>
          </w:p>
          <w:p>
            <w:pPr>
              <w:pStyle w:val="60"/>
              <w:numPr>
                <w:ilvl w:val="0"/>
                <w:numId w:val="16"/>
              </w:numPr>
              <w:spacing w:before="720" w:beforeLines="0" w:after="0" w:line="240" w:lineRule="auto"/>
              <w:rPr>
                <w:rFonts w:eastAsia="Times New Roman" w:asciiTheme="minorHAnsi" w:hAnsiTheme="minorHAnsi"/>
              </w:rPr>
              <w:pPrChange w:id="3760" w:author="shalu.megotia" w:date="2022-04-25T14:36:39Z">
                <w:pPr>
                  <w:pStyle w:val="60"/>
                  <w:numPr>
                    <w:ilvl w:val="0"/>
                    <w:numId w:val="16"/>
                  </w:numPr>
                  <w:spacing w:after="0" w:line="240" w:lineRule="auto"/>
                </w:pPr>
              </w:pPrChange>
            </w:pPr>
            <w:r>
              <w:rPr>
                <w:rFonts w:eastAsia="Times New Roman" w:asciiTheme="minorHAnsi" w:hAnsiTheme="minorHAnsi"/>
              </w:rPr>
              <w:t>The user will enter QDE details on the screen.</w:t>
            </w:r>
          </w:p>
          <w:p>
            <w:pPr>
              <w:pStyle w:val="60"/>
              <w:numPr>
                <w:ilvl w:val="0"/>
                <w:numId w:val="16"/>
              </w:numPr>
              <w:spacing w:before="720" w:beforeLines="0" w:after="0" w:line="240" w:lineRule="auto"/>
              <w:rPr>
                <w:rFonts w:eastAsia="Times New Roman" w:asciiTheme="minorHAnsi" w:hAnsiTheme="minorHAnsi"/>
              </w:rPr>
              <w:pPrChange w:id="3761" w:author="shalu.megotia" w:date="2022-04-25T14:36:39Z">
                <w:pPr>
                  <w:pStyle w:val="60"/>
                  <w:numPr>
                    <w:ilvl w:val="0"/>
                    <w:numId w:val="16"/>
                  </w:numPr>
                  <w:spacing w:after="0" w:line="240" w:lineRule="auto"/>
                </w:pPr>
              </w:pPrChange>
            </w:pPr>
            <w:r>
              <w:rPr>
                <w:rFonts w:eastAsia="Times New Roman" w:asciiTheme="minorHAnsi" w:hAnsiTheme="minorHAnsi"/>
              </w:rPr>
              <w:t>QDE will act as inward form, and the system will populate the QDE details during DDE (detailed data entry).</w:t>
            </w:r>
          </w:p>
          <w:p>
            <w:pPr>
              <w:pStyle w:val="60"/>
              <w:spacing w:before="720" w:beforeLines="0" w:after="0" w:line="240" w:lineRule="auto"/>
              <w:rPr>
                <w:rFonts w:eastAsia="Times New Roman" w:asciiTheme="minorHAnsi" w:hAnsiTheme="minorHAnsi"/>
              </w:rPr>
              <w:pPrChange w:id="3762" w:author="shalu.megotia" w:date="2022-04-25T14:36:39Z">
                <w:pPr>
                  <w:pStyle w:val="60"/>
                  <w:spacing w:after="0" w:line="240" w:lineRule="auto"/>
                </w:pPr>
              </w:pPrChange>
            </w:pPr>
          </w:p>
          <w:p>
            <w:pPr>
              <w:spacing w:before="720" w:beforeLines="0"/>
              <w:jc w:val="both"/>
              <w:pPrChange w:id="3763" w:author="shalu.megotia" w:date="2022-04-25T14:36:39Z">
                <w:pPr>
                  <w:jc w:val="both"/>
                </w:pPr>
              </w:pPrChange>
            </w:pPr>
            <w:r>
              <w:t>QDE – Alternate Flow (Existing CLO Customer applying for Renew / Review)</w:t>
            </w:r>
          </w:p>
          <w:p>
            <w:pPr>
              <w:pStyle w:val="60"/>
              <w:numPr>
                <w:ilvl w:val="0"/>
                <w:numId w:val="16"/>
              </w:numPr>
              <w:spacing w:before="720" w:beforeLines="0" w:after="0" w:line="240" w:lineRule="auto"/>
              <w:rPr>
                <w:rFonts w:eastAsia="Times New Roman" w:asciiTheme="minorHAnsi" w:hAnsiTheme="minorHAnsi"/>
              </w:rPr>
              <w:pPrChange w:id="3764" w:author="shalu.megotia" w:date="2022-04-25T14:36:39Z">
                <w:pPr>
                  <w:pStyle w:val="60"/>
                  <w:numPr>
                    <w:ilvl w:val="0"/>
                    <w:numId w:val="16"/>
                  </w:numPr>
                  <w:spacing w:after="0" w:line="240" w:lineRule="auto"/>
                </w:pPr>
              </w:pPrChange>
            </w:pPr>
            <w:r>
              <w:rPr>
                <w:rFonts w:eastAsia="Times New Roman" w:asciiTheme="minorHAnsi" w:hAnsiTheme="minorHAnsi"/>
              </w:rPr>
              <w:t>Application data entry will start with QDE (quick data entry), after the relevant information from customer is already received.</w:t>
            </w:r>
          </w:p>
          <w:p>
            <w:pPr>
              <w:pStyle w:val="60"/>
              <w:numPr>
                <w:ilvl w:val="0"/>
                <w:numId w:val="16"/>
              </w:numPr>
              <w:spacing w:before="720" w:beforeLines="0" w:after="0" w:line="240" w:lineRule="auto"/>
              <w:rPr>
                <w:rFonts w:eastAsia="Times New Roman" w:asciiTheme="minorHAnsi" w:hAnsiTheme="minorHAnsi"/>
              </w:rPr>
              <w:pPrChange w:id="3765" w:author="shalu.megotia" w:date="2022-04-25T14:36:39Z">
                <w:pPr>
                  <w:pStyle w:val="60"/>
                  <w:numPr>
                    <w:ilvl w:val="0"/>
                    <w:numId w:val="16"/>
                  </w:numPr>
                  <w:spacing w:after="0" w:line="240" w:lineRule="auto"/>
                </w:pPr>
              </w:pPrChange>
            </w:pPr>
            <w:r>
              <w:rPr>
                <w:rFonts w:eastAsia="Times New Roman" w:asciiTheme="minorHAnsi" w:hAnsiTheme="minorHAnsi"/>
              </w:rPr>
              <w:t>QDE data entry will include basic applicant details that will be captured before form submission.</w:t>
            </w:r>
          </w:p>
          <w:p>
            <w:pPr>
              <w:numPr>
                <w:ilvl w:val="0"/>
                <w:numId w:val="17"/>
              </w:numPr>
              <w:spacing w:before="720" w:beforeLines="0" w:line="259" w:lineRule="auto"/>
              <w:jc w:val="both"/>
              <w:rPr>
                <w:rFonts w:eastAsia="Calibri" w:cs="Calibri"/>
                <w:color w:val="000000"/>
                <w:lang w:eastAsia="ar-SA"/>
              </w:rPr>
              <w:pPrChange w:id="3766" w:author="shalu.megotia" w:date="2022-04-25T14:36:39Z">
                <w:pPr>
                  <w:numPr>
                    <w:ilvl w:val="0"/>
                    <w:numId w:val="17"/>
                  </w:numPr>
                  <w:spacing w:line="259" w:lineRule="auto"/>
                  <w:jc w:val="both"/>
                </w:pPr>
              </w:pPrChange>
            </w:pPr>
            <w:r>
              <w:rPr>
                <w:rFonts w:eastAsia="Times New Roman"/>
              </w:rPr>
              <w:t xml:space="preserve">If the customer is an existing, then the user can enter the Customer Identification number (CIF) and fetch the basic customer data in CLO. </w:t>
            </w:r>
            <w:r>
              <w:rPr>
                <w:rFonts w:eastAsia="Calibri" w:cs="Calibri"/>
                <w:color w:val="000000"/>
                <w:lang w:eastAsia="ar-SA"/>
              </w:rPr>
              <w:t>Data will get populated from old application as is in QDE and DDE screens and user will be able to edit the data and proceed with the application.</w:t>
            </w:r>
          </w:p>
          <w:p>
            <w:pPr>
              <w:pStyle w:val="60"/>
              <w:numPr>
                <w:ilvl w:val="0"/>
                <w:numId w:val="16"/>
              </w:numPr>
              <w:spacing w:before="720" w:beforeLines="0" w:after="0" w:line="240" w:lineRule="auto"/>
              <w:rPr>
                <w:rFonts w:eastAsia="Times New Roman" w:asciiTheme="minorHAnsi" w:hAnsiTheme="minorHAnsi"/>
              </w:rPr>
              <w:pPrChange w:id="3767" w:author="shalu.megotia" w:date="2022-04-25T14:36:39Z">
                <w:pPr>
                  <w:pStyle w:val="60"/>
                  <w:numPr>
                    <w:ilvl w:val="0"/>
                    <w:numId w:val="16"/>
                  </w:numPr>
                  <w:spacing w:after="0" w:line="240" w:lineRule="auto"/>
                </w:pPr>
              </w:pPrChange>
            </w:pPr>
            <w:r>
              <w:rPr>
                <w:rFonts w:eastAsia="Times New Roman" w:asciiTheme="minorHAnsi" w:hAnsiTheme="minorHAnsi"/>
              </w:rPr>
              <w:t>QDE will act as inward form, and the system will populate the QDE details during DDE (detailed data entry).</w:t>
            </w:r>
          </w:p>
          <w:p>
            <w:pPr>
              <w:spacing w:before="720" w:beforeLines="0" w:line="259" w:lineRule="auto"/>
              <w:ind w:left="720"/>
              <w:jc w:val="both"/>
              <w:rPr>
                <w:rFonts w:eastAsia="Times New Roman"/>
              </w:rPr>
              <w:pPrChange w:id="3768" w:author="shalu.megotia" w:date="2022-04-25T14:36:39Z">
                <w:pPr>
                  <w:spacing w:line="259" w:lineRule="auto"/>
                  <w:ind w:left="720"/>
                  <w:jc w:val="both"/>
                </w:pPr>
              </w:pPrChange>
            </w:pPr>
          </w:p>
        </w:tc>
      </w:tr>
      <w:tr>
        <w:tblPrEx>
          <w:tblCellMar>
            <w:top w:w="0" w:type="dxa"/>
            <w:left w:w="108" w:type="dxa"/>
            <w:bottom w:w="0" w:type="dxa"/>
            <w:right w:w="108" w:type="dxa"/>
          </w:tblCellMar>
        </w:tblPrEx>
        <w:tc>
          <w:tcPr>
            <w:tcW w:w="1843" w:type="dxa"/>
            <w:tcBorders>
              <w:top w:val="single" w:color="auto" w:sz="4" w:space="0"/>
              <w:left w:val="single" w:color="auto" w:sz="4" w:space="0"/>
              <w:bottom w:val="single" w:color="auto" w:sz="4" w:space="0"/>
              <w:right w:val="single" w:color="auto" w:sz="4" w:space="0"/>
            </w:tcBorders>
          </w:tcPr>
          <w:p>
            <w:pPr>
              <w:spacing w:before="720" w:beforeLines="0"/>
              <w:rPr>
                <w:b/>
              </w:rPr>
              <w:pPrChange w:id="3769" w:author="shalu.megotia" w:date="2022-04-25T14:36:39Z">
                <w:pPr/>
              </w:pPrChange>
            </w:pPr>
            <w:r>
              <w:rPr>
                <w:b/>
              </w:rPr>
              <w:t>Post Conditions</w:t>
            </w:r>
          </w:p>
        </w:tc>
        <w:tc>
          <w:tcPr>
            <w:tcW w:w="7655" w:type="dxa"/>
            <w:tcBorders>
              <w:top w:val="single" w:color="auto" w:sz="4" w:space="0"/>
              <w:left w:val="single" w:color="auto" w:sz="4" w:space="0"/>
              <w:bottom w:val="single" w:color="auto" w:sz="4" w:space="0"/>
              <w:right w:val="single" w:color="auto" w:sz="4" w:space="0"/>
            </w:tcBorders>
          </w:tcPr>
          <w:p>
            <w:pPr>
              <w:spacing w:before="720" w:beforeLines="0"/>
              <w:jc w:val="both"/>
              <w:pPrChange w:id="3770" w:author="shalu.megotia" w:date="2022-04-25T14:36:39Z">
                <w:pPr>
                  <w:jc w:val="both"/>
                </w:pPr>
              </w:pPrChange>
            </w:pPr>
            <w:r>
              <w:t>Application Number Generation:</w:t>
            </w:r>
          </w:p>
          <w:p>
            <w:pPr>
              <w:pStyle w:val="60"/>
              <w:numPr>
                <w:ilvl w:val="0"/>
                <w:numId w:val="18"/>
              </w:numPr>
              <w:spacing w:before="720" w:beforeLines="0" w:after="0" w:line="240" w:lineRule="auto"/>
              <w:jc w:val="both"/>
              <w:rPr>
                <w:rFonts w:eastAsia="Times New Roman" w:asciiTheme="minorHAnsi" w:hAnsiTheme="minorHAnsi"/>
              </w:rPr>
              <w:pPrChange w:id="3771" w:author="shalu.megotia" w:date="2022-04-25T14:36:39Z">
                <w:pPr>
                  <w:pStyle w:val="60"/>
                  <w:numPr>
                    <w:ilvl w:val="0"/>
                    <w:numId w:val="18"/>
                  </w:numPr>
                  <w:spacing w:after="0" w:line="240" w:lineRule="auto"/>
                  <w:jc w:val="both"/>
                </w:pPr>
              </w:pPrChange>
            </w:pPr>
            <w:r>
              <w:rPr>
                <w:rFonts w:eastAsia="Times New Roman" w:asciiTheme="minorHAnsi" w:hAnsiTheme="minorHAnsi"/>
              </w:rPr>
              <w:t>Application number will be generated. Application number will be a 12-digit alphanumeric code generated by the system. Format of application number will be as follows:</w:t>
            </w:r>
          </w:p>
          <w:p>
            <w:pPr>
              <w:spacing w:before="720" w:beforeLines="0"/>
              <w:ind w:left="720"/>
              <w:rPr>
                <w:del w:id="3773" w:author="Neeraj Shrivastava" w:date="2021-05-18T12:28:00Z"/>
                <w:color w:val="FF0000"/>
              </w:rPr>
              <w:pPrChange w:id="3772" w:author="shalu.megotia" w:date="2022-04-25T14:36:39Z">
                <w:pPr>
                  <w:ind w:left="720"/>
                </w:pPr>
              </w:pPrChange>
            </w:pPr>
            <w:del w:id="3774" w:author="Neeraj Shrivastava" w:date="2021-05-18T12:28:00Z">
              <w:r>
                <w:rPr>
                  <w:color w:val="FF0000"/>
                </w:rPr>
                <w:delText>3-digit branch code + 1 Character (M for MSME and C for Corporate) + 2 characters of Year (YY)+ 6 digit running series.</w:delText>
              </w:r>
            </w:del>
          </w:p>
          <w:p>
            <w:pPr>
              <w:spacing w:before="720" w:beforeLines="0"/>
              <w:ind w:left="720"/>
              <w:rPr>
                <w:ins w:id="3776" w:author="Neeraj Shrivastava" w:date="2021-05-18T12:28:00Z"/>
                <w:color w:val="FF0000"/>
              </w:rPr>
              <w:pPrChange w:id="3775" w:author="shalu.megotia" w:date="2022-04-25T14:36:39Z">
                <w:pPr>
                  <w:ind w:left="720"/>
                </w:pPr>
              </w:pPrChange>
            </w:pPr>
          </w:p>
          <w:p>
            <w:pPr>
              <w:spacing w:before="720" w:beforeLines="0"/>
              <w:ind w:left="720"/>
              <w:rPr>
                <w:color w:val="FF0000"/>
              </w:rPr>
              <w:pPrChange w:id="3777" w:author="shalu.megotia" w:date="2022-04-25T14:36:39Z">
                <w:pPr>
                  <w:ind w:left="720"/>
                </w:pPr>
              </w:pPrChange>
            </w:pPr>
            <w:ins w:id="3778" w:author="Neeraj Shrivastava" w:date="2021-05-18T12:28:00Z">
              <w:r>
                <w:rPr>
                  <w:color w:val="FF0000"/>
                </w:rPr>
                <w:t>2-char State code + 1 Character (M for MSME and C for Corporate) + 2 characters of Year (YY)+ 6 digit running series.</w:t>
              </w:r>
            </w:ins>
          </w:p>
          <w:p>
            <w:pPr>
              <w:spacing w:before="720" w:beforeLines="0"/>
              <w:ind w:left="720"/>
              <w:rPr>
                <w:del w:id="3780" w:author="Neeraj Shrivastava" w:date="2021-05-18T12:28:00Z"/>
                <w:color w:val="FF0000"/>
              </w:rPr>
              <w:pPrChange w:id="3779" w:author="shalu.megotia" w:date="2022-04-25T14:36:39Z">
                <w:pPr>
                  <w:ind w:left="720"/>
                </w:pPr>
              </w:pPrChange>
            </w:pPr>
            <w:del w:id="3781" w:author="Neeraj Shrivastava" w:date="2021-05-18T12:28:00Z">
              <w:r>
                <w:rPr>
                  <w:color w:val="FF0000"/>
                </w:rPr>
                <w:delText>&lt;&lt;To be confirmed by bank&gt;&gt;</w:delText>
              </w:r>
            </w:del>
          </w:p>
          <w:p>
            <w:pPr>
              <w:spacing w:before="720" w:beforeLines="0"/>
              <w:ind w:left="720"/>
              <w:rPr>
                <w:color w:val="FF0000"/>
              </w:rPr>
              <w:pPrChange w:id="3782" w:author="shalu.megotia" w:date="2022-04-25T14:36:39Z">
                <w:pPr>
                  <w:ind w:left="720"/>
                </w:pPr>
              </w:pPrChange>
            </w:pPr>
            <w:ins w:id="3783" w:author="Neeraj Shrivastava" w:date="2021-05-18T12:29:00Z">
              <w:r>
                <w:rPr>
                  <w:color w:val="FF0000"/>
                </w:rPr>
                <w:t>Example: MHM21000001</w:t>
              </w:r>
            </w:ins>
          </w:p>
          <w:p>
            <w:pPr>
              <w:spacing w:before="720" w:beforeLines="0"/>
              <w:ind w:left="720"/>
              <w:rPr>
                <w:del w:id="3785" w:author="Neeraj Shrivastava" w:date="2021-05-18T12:29:00Z"/>
              </w:rPr>
              <w:pPrChange w:id="3784" w:author="shalu.megotia" w:date="2022-04-25T14:36:39Z">
                <w:pPr>
                  <w:ind w:left="720"/>
                </w:pPr>
              </w:pPrChange>
            </w:pPr>
            <w:del w:id="3786" w:author="Neeraj Shrivastava" w:date="2021-05-18T12:29:00Z">
              <w:r>
                <w:rPr/>
                <w:delText>E.g.: 003C20123456</w:delText>
              </w:r>
            </w:del>
          </w:p>
          <w:p>
            <w:pPr>
              <w:spacing w:before="720" w:beforeLines="0"/>
              <w:ind w:left="720"/>
              <w:pPrChange w:id="3787" w:author="shalu.megotia" w:date="2022-04-25T14:36:39Z">
                <w:pPr>
                  <w:ind w:left="720"/>
                </w:pPr>
              </w:pPrChange>
            </w:pPr>
            <w:r>
              <w:t xml:space="preserve">Note: </w:t>
            </w:r>
          </w:p>
          <w:p>
            <w:pPr>
              <w:spacing w:before="720" w:beforeLines="0" w:line="259" w:lineRule="auto"/>
              <w:ind w:left="720"/>
              <w:jc w:val="both"/>
              <w:pPrChange w:id="3788" w:author="shalu.megotia" w:date="2022-04-25T14:36:39Z">
                <w:pPr>
                  <w:spacing w:line="259" w:lineRule="auto"/>
                  <w:ind w:left="720"/>
                  <w:jc w:val="both"/>
                </w:pPr>
              </w:pPrChange>
            </w:pPr>
            <w:r>
              <w:t xml:space="preserve">The Year will get reset to new year and Running series will get reset to '000001' on 31st December of every year. </w:t>
            </w:r>
          </w:p>
          <w:p>
            <w:pPr>
              <w:pStyle w:val="60"/>
              <w:numPr>
                <w:ilvl w:val="0"/>
                <w:numId w:val="18"/>
              </w:numPr>
              <w:spacing w:before="720" w:beforeLines="0" w:after="0" w:line="240" w:lineRule="auto"/>
              <w:jc w:val="both"/>
              <w:rPr>
                <w:rFonts w:eastAsia="Times New Roman" w:asciiTheme="minorHAnsi" w:hAnsiTheme="minorHAnsi"/>
              </w:rPr>
              <w:pPrChange w:id="3789" w:author="shalu.megotia" w:date="2022-04-25T14:36:39Z">
                <w:pPr>
                  <w:pStyle w:val="60"/>
                  <w:numPr>
                    <w:ilvl w:val="0"/>
                    <w:numId w:val="18"/>
                  </w:numPr>
                  <w:spacing w:after="0" w:line="240" w:lineRule="auto"/>
                  <w:jc w:val="both"/>
                </w:pPr>
              </w:pPrChange>
            </w:pPr>
            <w:r>
              <w:rPr>
                <w:rFonts w:eastAsia="Times New Roman" w:asciiTheme="minorHAnsi" w:hAnsiTheme="minorHAnsi"/>
              </w:rPr>
              <w:t>Post QDE, workflow will be attached to the application.</w:t>
            </w:r>
          </w:p>
          <w:p>
            <w:pPr>
              <w:pStyle w:val="60"/>
              <w:numPr>
                <w:ilvl w:val="0"/>
                <w:numId w:val="18"/>
              </w:numPr>
              <w:spacing w:before="720" w:beforeLines="0" w:after="0" w:line="240" w:lineRule="auto"/>
              <w:jc w:val="both"/>
              <w:rPr>
                <w:rFonts w:eastAsia="Times New Roman" w:asciiTheme="minorHAnsi" w:hAnsiTheme="minorHAnsi"/>
              </w:rPr>
              <w:pPrChange w:id="3790" w:author="shalu.megotia" w:date="2022-04-25T14:36:39Z">
                <w:pPr>
                  <w:pStyle w:val="60"/>
                  <w:numPr>
                    <w:ilvl w:val="0"/>
                    <w:numId w:val="18"/>
                  </w:numPr>
                  <w:spacing w:after="0" w:line="240" w:lineRule="auto"/>
                  <w:jc w:val="both"/>
                </w:pPr>
              </w:pPrChange>
            </w:pPr>
            <w:r>
              <w:rPr>
                <w:rFonts w:eastAsia="Times New Roman" w:asciiTheme="minorHAnsi" w:hAnsiTheme="minorHAnsi"/>
              </w:rPr>
              <w:t>CL Documents Upload activity will be available to complete the application entry.</w:t>
            </w:r>
          </w:p>
        </w:tc>
      </w:tr>
      <w:tr>
        <w:tblPrEx>
          <w:tblCellMar>
            <w:top w:w="0" w:type="dxa"/>
            <w:left w:w="108" w:type="dxa"/>
            <w:bottom w:w="0" w:type="dxa"/>
            <w:right w:w="108" w:type="dxa"/>
          </w:tblCellMar>
        </w:tblPrEx>
        <w:tc>
          <w:tcPr>
            <w:tcW w:w="1843" w:type="dxa"/>
            <w:tcBorders>
              <w:top w:val="single" w:color="auto" w:sz="4" w:space="0"/>
              <w:left w:val="single" w:color="auto" w:sz="4" w:space="0"/>
              <w:bottom w:val="single" w:color="auto" w:sz="4" w:space="0"/>
              <w:right w:val="single" w:color="auto" w:sz="4" w:space="0"/>
            </w:tcBorders>
          </w:tcPr>
          <w:p>
            <w:pPr>
              <w:spacing w:before="720" w:beforeLines="0"/>
              <w:rPr>
                <w:b/>
              </w:rPr>
              <w:pPrChange w:id="3791" w:author="shalu.megotia" w:date="2022-04-25T14:36:39Z">
                <w:pPr/>
              </w:pPrChange>
            </w:pPr>
            <w:r>
              <w:rPr>
                <w:b/>
              </w:rPr>
              <w:t>Business Rules</w:t>
            </w:r>
          </w:p>
        </w:tc>
        <w:tc>
          <w:tcPr>
            <w:tcW w:w="7655" w:type="dxa"/>
            <w:tcBorders>
              <w:top w:val="single" w:color="auto" w:sz="4" w:space="0"/>
              <w:left w:val="single" w:color="auto" w:sz="4" w:space="0"/>
              <w:bottom w:val="single" w:color="auto" w:sz="4" w:space="0"/>
              <w:right w:val="single" w:color="auto" w:sz="4" w:space="0"/>
            </w:tcBorders>
          </w:tcPr>
          <w:p>
            <w:pPr>
              <w:pStyle w:val="60"/>
              <w:numPr>
                <w:ilvl w:val="0"/>
                <w:numId w:val="19"/>
              </w:numPr>
              <w:spacing w:before="720" w:beforeLines="0" w:after="100" w:afterAutospacing="1"/>
              <w:jc w:val="both"/>
              <w:rPr>
                <w:rFonts w:asciiTheme="minorHAnsi" w:hAnsiTheme="minorHAnsi"/>
              </w:rPr>
              <w:pPrChange w:id="3792" w:author="shalu.megotia" w:date="2022-04-25T14:36:39Z">
                <w:pPr>
                  <w:pStyle w:val="60"/>
                  <w:numPr>
                    <w:ilvl w:val="0"/>
                    <w:numId w:val="19"/>
                  </w:numPr>
                  <w:spacing w:after="100" w:afterAutospacing="1"/>
                  <w:jc w:val="both"/>
                </w:pPr>
              </w:pPrChange>
            </w:pPr>
            <w:r>
              <w:rPr>
                <w:rFonts w:asciiTheme="minorHAnsi" w:hAnsiTheme="minorHAnsi"/>
              </w:rPr>
              <w:t>The unique id to fetch customer data will be customer ID (CIF). Customer ID will be created and maintained in CRM/CBS system of the bank.</w:t>
            </w:r>
          </w:p>
          <w:p>
            <w:pPr>
              <w:pStyle w:val="62"/>
              <w:numPr>
                <w:ilvl w:val="0"/>
                <w:numId w:val="19"/>
              </w:numPr>
              <w:spacing w:before="720" w:beforeLines="0"/>
              <w:pPrChange w:id="3793" w:author="shalu.megotia" w:date="2022-04-25T14:36:39Z">
                <w:pPr>
                  <w:pStyle w:val="62"/>
                  <w:numPr>
                    <w:ilvl w:val="0"/>
                    <w:numId w:val="19"/>
                  </w:numPr>
                </w:pPr>
              </w:pPrChange>
            </w:pPr>
            <w:r>
              <w:t xml:space="preserve">User can initiate review application (QDE) for the existing customer only if the account opening activity is completed for previous application and no other application is in process. </w:t>
            </w:r>
          </w:p>
        </w:tc>
      </w:tr>
      <w:tr>
        <w:tblPrEx>
          <w:tblCellMar>
            <w:top w:w="0" w:type="dxa"/>
            <w:left w:w="108" w:type="dxa"/>
            <w:bottom w:w="0" w:type="dxa"/>
            <w:right w:w="108" w:type="dxa"/>
          </w:tblCellMar>
        </w:tblPrEx>
        <w:tc>
          <w:tcPr>
            <w:tcW w:w="1843" w:type="dxa"/>
            <w:tcBorders>
              <w:top w:val="single" w:color="auto" w:sz="4" w:space="0"/>
              <w:left w:val="single" w:color="auto" w:sz="4" w:space="0"/>
              <w:bottom w:val="single" w:color="auto" w:sz="4" w:space="0"/>
              <w:right w:val="single" w:color="auto" w:sz="4" w:space="0"/>
            </w:tcBorders>
          </w:tcPr>
          <w:p>
            <w:pPr>
              <w:spacing w:before="720" w:beforeLines="0"/>
              <w:rPr>
                <w:b/>
              </w:rPr>
              <w:pPrChange w:id="3794" w:author="shalu.megotia" w:date="2022-04-25T14:36:39Z">
                <w:pPr/>
              </w:pPrChange>
            </w:pPr>
            <w:r>
              <w:rPr>
                <w:b/>
              </w:rPr>
              <w:t>UI Details</w:t>
            </w:r>
          </w:p>
        </w:tc>
        <w:tc>
          <w:tcPr>
            <w:tcW w:w="7655" w:type="dxa"/>
            <w:tcBorders>
              <w:top w:val="single" w:color="auto" w:sz="4" w:space="0"/>
              <w:left w:val="single" w:color="auto" w:sz="4" w:space="0"/>
              <w:bottom w:val="single" w:color="auto" w:sz="4" w:space="0"/>
              <w:right w:val="single" w:color="auto" w:sz="4" w:space="0"/>
            </w:tcBorders>
          </w:tcPr>
          <w:p>
            <w:pPr>
              <w:spacing w:before="720" w:beforeLines="0"/>
              <w:jc w:val="both"/>
              <w:pPrChange w:id="3795" w:author="shalu.megotia" w:date="2022-04-25T14:36:39Z">
                <w:pPr>
                  <w:jc w:val="both"/>
                </w:pPr>
              </w:pPrChange>
            </w:pPr>
            <w:r>
              <w:t>The following excel depicts the UI details of the tentative QDE screens:</w:t>
            </w:r>
          </w:p>
          <w:p>
            <w:pPr>
              <w:spacing w:before="720" w:beforeLines="0"/>
              <w:jc w:val="both"/>
              <w:pPrChange w:id="3796" w:author="shalu.megotia" w:date="2022-04-25T14:36:39Z">
                <w:pPr>
                  <w:jc w:val="both"/>
                </w:pPr>
              </w:pPrChange>
            </w:pPr>
          </w:p>
          <w:p>
            <w:pPr>
              <w:spacing w:before="720" w:beforeLines="0"/>
              <w:jc w:val="both"/>
              <w:pPrChange w:id="3797" w:author="shalu.megotia" w:date="2022-04-25T14:36:39Z">
                <w:pPr>
                  <w:jc w:val="both"/>
                </w:pPr>
              </w:pPrChange>
            </w:pPr>
            <w:del w:id="3798" w:author="Neeraj Shrivastava" w:date="2021-05-10T01:08:00Z">
              <w:bookmarkStart w:id="87" w:name="_MON_1681851009"/>
              <w:bookmarkEnd w:id="87"/>
            </w:del>
            <w:del w:id="3799" w:author="Neeraj Shrivastava" w:date="2021-05-10T01:08:00Z"/>
            <w:del w:id="3800" w:author="Neeraj Shrivastava" w:date="2021-05-10T01:08:00Z"/>
            <w:del w:id="3801" w:author="Neeraj Shrivastava" w:date="2021-05-10T01:08:00Z">
              <w:r>
                <w:rPr/>
                <w:object>
                  <v:shape id="_x0000_i1060" o:spt="75" type="#_x0000_t75" style="height:50.25pt;width:79.5pt;" o:ole="t" filled="f" o:preferrelative="t" stroked="f" coordsize="21600,21600">
                    <v:path/>
                    <v:fill on="f" focussize="0,0"/>
                    <v:stroke on="f" joinstyle="miter"/>
                    <v:imagedata r:id="rId88" o:title=""/>
                    <o:lock v:ext="edit" aspectratio="t"/>
                    <w10:wrap type="none"/>
                    <w10:anchorlock/>
                  </v:shape>
                  <o:OLEObject Type="Embed" ProgID="Excel.Sheet.12" ShapeID="_x0000_i1060" DrawAspect="Icon" ObjectID="_1468075760" r:id="rId87">
                    <o:LockedField>false</o:LockedField>
                  </o:OLEObject>
                </w:object>
              </w:r>
            </w:del>
            <w:del w:id="3803" w:author="Neeraj Shrivastava" w:date="2021-05-10T01:08:00Z"/>
            <w:ins w:id="3804" w:author="Neeraj Shrivastava" w:date="2021-05-10T01:46:00Z">
              <w:bookmarkStart w:id="88" w:name="_MON_1683380403"/>
              <w:bookmarkEnd w:id="88"/>
            </w:ins>
            <w:ins w:id="3805" w:author="Neeraj Shrivastava" w:date="2021-05-10T01:46:00Z"/>
            <w:ins w:id="3806" w:author="Neeraj Shrivastava" w:date="2021-05-10T01:46:00Z"/>
            <w:ins w:id="3807" w:author="Neeraj Shrivastava" w:date="2021-05-10T01:46:00Z">
              <w:r>
                <w:rPr/>
                <w:object>
                  <v:shape id="_x0000_i1061" o:spt="75" type="#_x0000_t75" style="height:64.5pt;width:100.5pt;" o:ole="t" filled="f" o:preferrelative="t" stroked="f" coordsize="21600,21600">
                    <v:path/>
                    <v:fill on="f" focussize="0,0"/>
                    <v:stroke on="f" joinstyle="miter"/>
                    <v:imagedata r:id="rId90" o:title=""/>
                    <o:lock v:ext="edit" aspectratio="t"/>
                    <w10:wrap type="none"/>
                    <w10:anchorlock/>
                  </v:shape>
                  <o:OLEObject Type="Embed" ProgID="Excel.Sheet.12" ShapeID="_x0000_i1061" DrawAspect="Icon" ObjectID="_1468075761" r:id="rId89">
                    <o:LockedField>false</o:LockedField>
                  </o:OLEObject>
                </w:object>
              </w:r>
            </w:ins>
            <w:ins w:id="3809" w:author="Neeraj Shrivastava" w:date="2021-05-10T01:46:00Z"/>
          </w:p>
        </w:tc>
      </w:tr>
      <w:tr>
        <w:tblPrEx>
          <w:tblCellMar>
            <w:top w:w="0" w:type="dxa"/>
            <w:left w:w="108" w:type="dxa"/>
            <w:bottom w:w="0" w:type="dxa"/>
            <w:right w:w="108" w:type="dxa"/>
          </w:tblCellMar>
        </w:tblPrEx>
        <w:tc>
          <w:tcPr>
            <w:tcW w:w="1843" w:type="dxa"/>
            <w:tcBorders>
              <w:top w:val="single" w:color="auto" w:sz="4" w:space="0"/>
              <w:left w:val="single" w:color="auto" w:sz="4" w:space="0"/>
              <w:bottom w:val="single" w:color="auto" w:sz="4" w:space="0"/>
              <w:right w:val="single" w:color="auto" w:sz="4" w:space="0"/>
            </w:tcBorders>
          </w:tcPr>
          <w:p>
            <w:pPr>
              <w:spacing w:before="720" w:beforeLines="0"/>
              <w:rPr>
                <w:b/>
              </w:rPr>
              <w:pPrChange w:id="3810" w:author="shalu.megotia" w:date="2022-04-25T14:36:39Z">
                <w:pPr/>
              </w:pPrChange>
            </w:pPr>
            <w:r>
              <w:rPr>
                <w:b/>
              </w:rPr>
              <w:t xml:space="preserve">Validations </w:t>
            </w:r>
          </w:p>
        </w:tc>
        <w:tc>
          <w:tcPr>
            <w:tcW w:w="7655" w:type="dxa"/>
            <w:tcBorders>
              <w:top w:val="single" w:color="auto" w:sz="4" w:space="0"/>
              <w:left w:val="single" w:color="auto" w:sz="4" w:space="0"/>
              <w:bottom w:val="single" w:color="auto" w:sz="4" w:space="0"/>
              <w:right w:val="single" w:color="auto" w:sz="4" w:space="0"/>
            </w:tcBorders>
          </w:tcPr>
          <w:p>
            <w:pPr>
              <w:pStyle w:val="62"/>
              <w:numPr>
                <w:ilvl w:val="0"/>
                <w:numId w:val="20"/>
              </w:numPr>
              <w:spacing w:before="720" w:beforeLines="0"/>
              <w:jc w:val="both"/>
              <w:pPrChange w:id="3811" w:author="shalu.megotia" w:date="2022-04-25T14:36:39Z">
                <w:pPr>
                  <w:pStyle w:val="62"/>
                  <w:numPr>
                    <w:ilvl w:val="0"/>
                    <w:numId w:val="20"/>
                  </w:numPr>
                  <w:jc w:val="both"/>
                </w:pPr>
              </w:pPrChange>
            </w:pPr>
            <w:r>
              <w:t>Originating branch can’t be changed after saving at QDE.</w:t>
            </w:r>
          </w:p>
          <w:p>
            <w:pPr>
              <w:pStyle w:val="62"/>
              <w:numPr>
                <w:ilvl w:val="0"/>
                <w:numId w:val="20"/>
              </w:numPr>
              <w:spacing w:before="720" w:beforeLines="0"/>
              <w:jc w:val="both"/>
              <w:pPrChange w:id="3812" w:author="shalu.megotia" w:date="2022-04-25T14:36:39Z">
                <w:pPr>
                  <w:pStyle w:val="62"/>
                  <w:numPr>
                    <w:ilvl w:val="0"/>
                    <w:numId w:val="20"/>
                  </w:numPr>
                  <w:jc w:val="both"/>
                </w:pPr>
              </w:pPrChange>
            </w:pPr>
            <w:r>
              <w:t>If scheme selected is GSTconnect, then system should allow only Proprietorship / Partnership / LLP / Pvt Ltd as entity constitution. System should restrict other entity constitution.</w:t>
            </w:r>
          </w:p>
          <w:p>
            <w:pPr>
              <w:pStyle w:val="62"/>
              <w:numPr>
                <w:ilvl w:val="0"/>
                <w:numId w:val="20"/>
              </w:numPr>
              <w:spacing w:before="720" w:beforeLines="0"/>
              <w:jc w:val="both"/>
              <w:pPrChange w:id="3813" w:author="shalu.megotia" w:date="2022-04-25T14:36:39Z">
                <w:pPr>
                  <w:pStyle w:val="62"/>
                  <w:numPr>
                    <w:ilvl w:val="0"/>
                    <w:numId w:val="20"/>
                  </w:numPr>
                  <w:jc w:val="both"/>
                </w:pPr>
              </w:pPrChange>
            </w:pPr>
            <w:r>
              <w:t>Validation is required - If scheme selected is Bconnect, then system should allow only Proprietorship / Partnership / LLP / Pvt Ltd as entity constitution. System should restrict other entity constitution.</w:t>
            </w:r>
          </w:p>
        </w:tc>
      </w:tr>
      <w:tr>
        <w:tblPrEx>
          <w:tblCellMar>
            <w:top w:w="0" w:type="dxa"/>
            <w:left w:w="108" w:type="dxa"/>
            <w:bottom w:w="0" w:type="dxa"/>
            <w:right w:w="108" w:type="dxa"/>
          </w:tblCellMar>
        </w:tblPrEx>
        <w:tc>
          <w:tcPr>
            <w:tcW w:w="1843" w:type="dxa"/>
            <w:tcBorders>
              <w:top w:val="single" w:color="auto" w:sz="4" w:space="0"/>
              <w:left w:val="single" w:color="auto" w:sz="4" w:space="0"/>
              <w:bottom w:val="single" w:color="auto" w:sz="4" w:space="0"/>
              <w:right w:val="single" w:color="auto" w:sz="4" w:space="0"/>
            </w:tcBorders>
          </w:tcPr>
          <w:p>
            <w:pPr>
              <w:spacing w:before="720" w:beforeLines="0"/>
              <w:rPr>
                <w:b/>
              </w:rPr>
              <w:pPrChange w:id="3814" w:author="shalu.megotia" w:date="2022-04-25T14:36:39Z">
                <w:pPr/>
              </w:pPrChange>
            </w:pPr>
            <w:r>
              <w:rPr>
                <w:b/>
              </w:rPr>
              <w:t xml:space="preserve">Queries /Open points </w:t>
            </w:r>
          </w:p>
        </w:tc>
        <w:tc>
          <w:tcPr>
            <w:tcW w:w="7655" w:type="dxa"/>
            <w:tcBorders>
              <w:top w:val="single" w:color="auto" w:sz="4" w:space="0"/>
              <w:left w:val="single" w:color="auto" w:sz="4" w:space="0"/>
              <w:bottom w:val="single" w:color="auto" w:sz="4" w:space="0"/>
              <w:right w:val="single" w:color="auto" w:sz="4" w:space="0"/>
            </w:tcBorders>
          </w:tcPr>
          <w:p>
            <w:pPr>
              <w:spacing w:before="720" w:beforeLines="0"/>
              <w:jc w:val="both"/>
              <w:pPrChange w:id="3815" w:author="shalu.megotia" w:date="2022-04-25T14:36:39Z">
                <w:pPr>
                  <w:jc w:val="both"/>
                </w:pPr>
              </w:pPrChange>
            </w:pPr>
            <w:r>
              <w:t>None</w:t>
            </w:r>
          </w:p>
        </w:tc>
      </w:tr>
    </w:tbl>
    <w:p>
      <w:pPr>
        <w:pStyle w:val="62"/>
        <w:spacing w:before="720" w:beforeLines="0"/>
        <w:ind w:left="1314"/>
        <w:pPrChange w:id="3816" w:author="shalu.megotia" w:date="2022-04-25T14:36:39Z">
          <w:pPr>
            <w:pStyle w:val="62"/>
            <w:ind w:left="1314"/>
          </w:pPr>
        </w:pPrChange>
      </w:pPr>
    </w:p>
    <w:p>
      <w:pPr>
        <w:pStyle w:val="62"/>
        <w:spacing w:before="720" w:beforeLines="0"/>
        <w:ind w:left="1314"/>
        <w:pPrChange w:id="3817" w:author="shalu.megotia" w:date="2022-04-25T14:36:39Z">
          <w:pPr>
            <w:pStyle w:val="62"/>
            <w:ind w:left="1314"/>
          </w:pPr>
        </w:pPrChange>
      </w:pPr>
    </w:p>
    <w:p>
      <w:pPr>
        <w:pStyle w:val="4"/>
        <w:numPr>
          <w:ilvl w:val="2"/>
          <w:numId w:val="3"/>
        </w:numPr>
        <w:tabs>
          <w:tab w:val="left" w:pos="0"/>
          <w:tab w:val="left" w:pos="864"/>
        </w:tabs>
        <w:spacing w:before="720" w:beforeLines="0"/>
        <w:rPr>
          <w:rFonts w:asciiTheme="minorHAnsi" w:hAnsiTheme="minorHAnsi" w:cstheme="minorHAnsi"/>
          <w:b/>
          <w:bCs/>
          <w:color w:val="auto"/>
          <w:sz w:val="22"/>
          <w:szCs w:val="22"/>
        </w:rPr>
        <w:pPrChange w:id="3818" w:author="shalu.megotia" w:date="2022-04-25T14:36:39Z">
          <w:pPr>
            <w:pStyle w:val="4"/>
            <w:numPr>
              <w:ilvl w:val="2"/>
              <w:numId w:val="3"/>
            </w:numPr>
            <w:tabs>
              <w:tab w:val="left" w:pos="0"/>
              <w:tab w:val="left" w:pos="864"/>
            </w:tabs>
          </w:pPr>
        </w:pPrChange>
      </w:pPr>
      <w:bookmarkStart w:id="89" w:name="_Toc72191907"/>
      <w:bookmarkStart w:id="90" w:name="_Toc435896749"/>
      <w:r>
        <w:rPr>
          <w:rFonts w:asciiTheme="minorHAnsi" w:hAnsiTheme="minorHAnsi" w:cstheme="minorHAnsi"/>
          <w:b/>
          <w:bCs/>
          <w:color w:val="auto"/>
          <w:sz w:val="22"/>
          <w:szCs w:val="22"/>
        </w:rPr>
        <w:t>Checklist Documents Upload</w:t>
      </w:r>
      <w:bookmarkEnd w:id="89"/>
    </w:p>
    <w:p>
      <w:pPr>
        <w:spacing w:before="720" w:beforeLines="0"/>
        <w:pPrChange w:id="3819" w:author="shalu.megotia" w:date="2022-04-25T14:36:39Z">
          <w:pPr/>
        </w:pPrChange>
      </w:pPr>
    </w:p>
    <w:tbl>
      <w:tblPr>
        <w:tblStyle w:val="12"/>
        <w:tblW w:w="9498" w:type="dxa"/>
        <w:tblInd w:w="-289" w:type="dxa"/>
        <w:tblLayout w:type="fixed"/>
        <w:tblCellMar>
          <w:top w:w="0" w:type="dxa"/>
          <w:left w:w="108" w:type="dxa"/>
          <w:bottom w:w="0" w:type="dxa"/>
          <w:right w:w="108" w:type="dxa"/>
        </w:tblCellMar>
      </w:tblPr>
      <w:tblGrid>
        <w:gridCol w:w="1844"/>
        <w:gridCol w:w="7654"/>
      </w:tblGrid>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3820" w:author="shalu.megotia" w:date="2022-04-25T14:36:39Z">
                <w:pPr/>
              </w:pPrChange>
            </w:pPr>
            <w:r>
              <w:rPr>
                <w:b/>
              </w:rPr>
              <w:t xml:space="preserve">Brief description </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color w:val="000000"/>
              </w:rPr>
              <w:pPrChange w:id="3821" w:author="shalu.megotia" w:date="2022-04-25T14:36:39Z">
                <w:pPr>
                  <w:jc w:val="both"/>
                </w:pPr>
              </w:pPrChange>
            </w:pPr>
            <w:r>
              <w:rPr>
                <w:color w:val="000000"/>
              </w:rPr>
              <w:t xml:space="preserve">After the QDE is completed, system will generate the list of the documents for the application which are applicable for the application entry stage. On this screen, the user can perform following things – </w:t>
            </w:r>
          </w:p>
          <w:p>
            <w:pPr>
              <w:pStyle w:val="60"/>
              <w:numPr>
                <w:ilvl w:val="0"/>
                <w:numId w:val="15"/>
              </w:numPr>
              <w:spacing w:before="720" w:beforeLines="0" w:after="0" w:line="240" w:lineRule="auto"/>
              <w:jc w:val="both"/>
              <w:rPr>
                <w:rFonts w:asciiTheme="minorHAnsi" w:hAnsiTheme="minorHAnsi"/>
              </w:rPr>
              <w:pPrChange w:id="3822" w:author="shalu.megotia" w:date="2022-04-25T14:36:39Z">
                <w:pPr>
                  <w:pStyle w:val="60"/>
                  <w:numPr>
                    <w:ilvl w:val="0"/>
                    <w:numId w:val="15"/>
                  </w:numPr>
                  <w:spacing w:after="0" w:line="240" w:lineRule="auto"/>
                  <w:jc w:val="both"/>
                </w:pPr>
              </w:pPrChange>
            </w:pPr>
            <w:r>
              <w:rPr>
                <w:rFonts w:asciiTheme="minorHAnsi" w:hAnsiTheme="minorHAnsi"/>
              </w:rPr>
              <w:t>System will display the system generated documents based on the master configuration.</w:t>
            </w:r>
          </w:p>
          <w:p>
            <w:pPr>
              <w:pStyle w:val="60"/>
              <w:numPr>
                <w:ilvl w:val="0"/>
                <w:numId w:val="15"/>
              </w:numPr>
              <w:spacing w:before="720" w:beforeLines="0" w:after="0" w:line="240" w:lineRule="auto"/>
              <w:jc w:val="both"/>
              <w:rPr>
                <w:rFonts w:asciiTheme="minorHAnsi" w:hAnsiTheme="minorHAnsi"/>
              </w:rPr>
              <w:pPrChange w:id="3823" w:author="shalu.megotia" w:date="2022-04-25T14:36:39Z">
                <w:pPr>
                  <w:pStyle w:val="60"/>
                  <w:numPr>
                    <w:ilvl w:val="0"/>
                    <w:numId w:val="15"/>
                  </w:numPr>
                  <w:spacing w:after="0" w:line="240" w:lineRule="auto"/>
                  <w:jc w:val="both"/>
                </w:pPr>
              </w:pPrChange>
            </w:pPr>
            <w:r>
              <w:rPr>
                <w:rFonts w:eastAsia="Times New Roman" w:asciiTheme="minorHAnsi" w:hAnsiTheme="minorHAnsi"/>
              </w:rPr>
              <w:t>Upload the soft copies of the documents for the system generated document list.</w:t>
            </w:r>
          </w:p>
          <w:p>
            <w:pPr>
              <w:pStyle w:val="60"/>
              <w:numPr>
                <w:ilvl w:val="0"/>
                <w:numId w:val="15"/>
              </w:numPr>
              <w:spacing w:before="720" w:beforeLines="0" w:after="0" w:line="240" w:lineRule="auto"/>
              <w:jc w:val="both"/>
              <w:rPr>
                <w:rFonts w:asciiTheme="minorHAnsi" w:hAnsiTheme="minorHAnsi"/>
              </w:rPr>
              <w:pPrChange w:id="3824" w:author="shalu.megotia" w:date="2022-04-25T14:36:39Z">
                <w:pPr>
                  <w:pStyle w:val="60"/>
                  <w:numPr>
                    <w:ilvl w:val="0"/>
                    <w:numId w:val="15"/>
                  </w:numPr>
                  <w:spacing w:after="0" w:line="240" w:lineRule="auto"/>
                  <w:jc w:val="both"/>
                </w:pPr>
              </w:pPrChange>
            </w:pPr>
            <w:r>
              <w:rPr>
                <w:rFonts w:eastAsia="Times New Roman" w:asciiTheme="minorHAnsi" w:hAnsiTheme="minorHAnsi"/>
              </w:rPr>
              <w:t>Mark the system generated documents as received.</w:t>
            </w:r>
          </w:p>
          <w:p>
            <w:pPr>
              <w:pStyle w:val="60"/>
              <w:numPr>
                <w:ilvl w:val="0"/>
                <w:numId w:val="15"/>
              </w:numPr>
              <w:spacing w:before="720" w:beforeLines="0" w:after="0" w:line="240" w:lineRule="auto"/>
              <w:jc w:val="both"/>
              <w:rPr>
                <w:rFonts w:asciiTheme="minorHAnsi" w:hAnsiTheme="minorHAnsi"/>
              </w:rPr>
              <w:pPrChange w:id="3825" w:author="shalu.megotia" w:date="2022-04-25T14:36:39Z">
                <w:pPr>
                  <w:pStyle w:val="60"/>
                  <w:numPr>
                    <w:ilvl w:val="0"/>
                    <w:numId w:val="15"/>
                  </w:numPr>
                  <w:spacing w:after="0" w:line="240" w:lineRule="auto"/>
                  <w:jc w:val="both"/>
                </w:pPr>
              </w:pPrChange>
            </w:pPr>
            <w:r>
              <w:rPr>
                <w:rFonts w:eastAsia="Times New Roman" w:asciiTheme="minorHAnsi" w:hAnsiTheme="minorHAnsi"/>
              </w:rPr>
              <w:t xml:space="preserve">Add user defined documents which are applicable for the application. </w:t>
            </w:r>
          </w:p>
          <w:p>
            <w:pPr>
              <w:pStyle w:val="60"/>
              <w:numPr>
                <w:ilvl w:val="0"/>
                <w:numId w:val="15"/>
              </w:numPr>
              <w:spacing w:before="720" w:beforeLines="0" w:after="0" w:line="240" w:lineRule="auto"/>
              <w:jc w:val="both"/>
              <w:rPr>
                <w:rFonts w:asciiTheme="minorHAnsi" w:hAnsiTheme="minorHAnsi"/>
              </w:rPr>
              <w:pPrChange w:id="3826" w:author="shalu.megotia" w:date="2022-04-25T14:36:39Z">
                <w:pPr>
                  <w:pStyle w:val="60"/>
                  <w:numPr>
                    <w:ilvl w:val="0"/>
                    <w:numId w:val="15"/>
                  </w:numPr>
                  <w:spacing w:after="0" w:line="240" w:lineRule="auto"/>
                  <w:jc w:val="both"/>
                </w:pPr>
              </w:pPrChange>
            </w:pPr>
            <w:r>
              <w:rPr>
                <w:rFonts w:eastAsia="Times New Roman" w:asciiTheme="minorHAnsi" w:hAnsiTheme="minorHAnsi"/>
              </w:rPr>
              <w:t>Upload the soft copies of the respective document &amp; mark them as received.</w:t>
            </w:r>
          </w:p>
          <w:p>
            <w:pPr>
              <w:pStyle w:val="60"/>
              <w:numPr>
                <w:ilvl w:val="0"/>
                <w:numId w:val="15"/>
              </w:numPr>
              <w:spacing w:before="720" w:beforeLines="0" w:after="0" w:line="240" w:lineRule="auto"/>
              <w:jc w:val="both"/>
              <w:rPr>
                <w:rFonts w:asciiTheme="minorHAnsi" w:hAnsiTheme="minorHAnsi"/>
              </w:rPr>
              <w:pPrChange w:id="3827" w:author="shalu.megotia" w:date="2022-04-25T14:36:39Z">
                <w:pPr>
                  <w:pStyle w:val="60"/>
                  <w:numPr>
                    <w:ilvl w:val="0"/>
                    <w:numId w:val="15"/>
                  </w:numPr>
                  <w:spacing w:after="0" w:line="240" w:lineRule="auto"/>
                  <w:jc w:val="both"/>
                </w:pPr>
              </w:pPrChange>
            </w:pPr>
            <w:r>
              <w:rPr>
                <w:rFonts w:eastAsia="Times New Roman" w:asciiTheme="minorHAnsi" w:hAnsiTheme="minorHAnsi"/>
              </w:rPr>
              <w:t>Defer a document to further stages, if required.</w:t>
            </w:r>
          </w:p>
          <w:p>
            <w:pPr>
              <w:pStyle w:val="60"/>
              <w:numPr>
                <w:ilvl w:val="0"/>
                <w:numId w:val="15"/>
              </w:numPr>
              <w:spacing w:before="720" w:beforeLines="0" w:after="0" w:line="240" w:lineRule="auto"/>
              <w:jc w:val="both"/>
              <w:rPr>
                <w:ins w:id="3829" w:author="Abhinav Shandilya" w:date="2021-05-19T14:29:00Z"/>
                <w:rFonts w:eastAsia="Calibri" w:asciiTheme="minorHAnsi" w:hAnsiTheme="minorHAnsi"/>
                <w:rPrChange w:id="3830" w:author="Abhinav Shandilya" w:date="2021-05-19T14:29:00Z">
                  <w:rPr>
                    <w:ins w:id="3831" w:author="Abhinav Shandilya" w:date="2021-05-19T14:29:00Z"/>
                    <w:rFonts w:eastAsia="Times New Roman" w:asciiTheme="minorHAnsi" w:hAnsiTheme="minorHAnsi"/>
                  </w:rPr>
                </w:rPrChange>
              </w:rPr>
              <w:pPrChange w:id="3828" w:author="shalu.megotia" w:date="2022-04-25T14:36:39Z">
                <w:pPr>
                  <w:pStyle w:val="60"/>
                  <w:numPr>
                    <w:ilvl w:val="0"/>
                    <w:numId w:val="15"/>
                  </w:numPr>
                  <w:spacing w:after="0" w:line="240" w:lineRule="auto"/>
                  <w:jc w:val="both"/>
                </w:pPr>
              </w:pPrChange>
            </w:pPr>
            <w:r>
              <w:rPr>
                <w:rFonts w:eastAsia="Times New Roman" w:asciiTheme="minorHAnsi" w:hAnsiTheme="minorHAnsi"/>
              </w:rPr>
              <w:t xml:space="preserve">Waive any </w:t>
            </w:r>
            <w:del w:id="3832" w:author="Abhinav Shandilya" w:date="2021-05-19T14:29:00Z">
              <w:r>
                <w:rPr>
                  <w:rFonts w:eastAsia="Times New Roman" w:asciiTheme="minorHAnsi" w:hAnsiTheme="minorHAnsi"/>
                </w:rPr>
                <w:delText>no</w:delText>
              </w:r>
            </w:del>
            <w:del w:id="3833" w:author="Abhinav Shandilya" w:date="2021-05-19T14:28:00Z">
              <w:r>
                <w:rPr>
                  <w:rFonts w:eastAsia="Times New Roman" w:asciiTheme="minorHAnsi" w:hAnsiTheme="minorHAnsi"/>
                </w:rPr>
                <w:delText>n-</w:delText>
              </w:r>
            </w:del>
            <w:r>
              <w:rPr>
                <w:rFonts w:eastAsia="Times New Roman" w:asciiTheme="minorHAnsi" w:hAnsiTheme="minorHAnsi"/>
              </w:rPr>
              <w:t>mandatory document, if required.</w:t>
            </w:r>
          </w:p>
          <w:p>
            <w:pPr>
              <w:pStyle w:val="60"/>
              <w:numPr>
                <w:ilvl w:val="0"/>
                <w:numId w:val="15"/>
              </w:numPr>
              <w:spacing w:before="720" w:beforeLines="0" w:after="0" w:line="240" w:lineRule="auto"/>
              <w:jc w:val="both"/>
              <w:rPr>
                <w:rFonts w:asciiTheme="minorHAnsi" w:hAnsiTheme="minorHAnsi"/>
              </w:rPr>
              <w:pPrChange w:id="3834" w:author="shalu.megotia" w:date="2022-04-25T14:36:39Z">
                <w:pPr>
                  <w:pStyle w:val="60"/>
                  <w:numPr>
                    <w:ilvl w:val="0"/>
                    <w:numId w:val="15"/>
                  </w:numPr>
                  <w:spacing w:after="0" w:line="240" w:lineRule="auto"/>
                  <w:jc w:val="both"/>
                </w:pPr>
              </w:pPrChange>
            </w:pPr>
            <w:ins w:id="3835" w:author="Abhinav Shandilya" w:date="2021-05-19T14:29:00Z">
              <w:r>
                <w:rPr>
                  <w:rFonts w:eastAsia="Times New Roman" w:asciiTheme="minorHAnsi" w:hAnsiTheme="minorHAnsi"/>
                </w:rPr>
                <w:t>It will ask for Document waiver approval during sanctionin</w:t>
              </w:r>
            </w:ins>
            <w:ins w:id="3836" w:author="Abhinav Shandilya" w:date="2021-05-19T14:30:00Z">
              <w:r>
                <w:rPr>
                  <w:rFonts w:eastAsia="Times New Roman" w:asciiTheme="minorHAnsi" w:hAnsiTheme="minorHAnsi"/>
                </w:rPr>
                <w:t>g stage.</w:t>
              </w:r>
            </w:ins>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3837" w:author="shalu.megotia" w:date="2022-04-25T14:36:39Z">
                <w:pPr/>
              </w:pPrChange>
            </w:pPr>
            <w:r>
              <w:rPr>
                <w:b/>
              </w:rPr>
              <w:t>Pre-conditions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5"/>
              </w:numPr>
              <w:spacing w:before="720" w:beforeLines="0" w:after="0" w:line="240" w:lineRule="auto"/>
              <w:jc w:val="both"/>
              <w:rPr>
                <w:rFonts w:eastAsia="Times New Roman" w:asciiTheme="minorHAnsi" w:hAnsiTheme="minorHAnsi"/>
              </w:rPr>
              <w:pPrChange w:id="3838" w:author="shalu.megotia" w:date="2022-04-25T14:36:39Z">
                <w:pPr>
                  <w:pStyle w:val="60"/>
                  <w:numPr>
                    <w:ilvl w:val="0"/>
                    <w:numId w:val="15"/>
                  </w:numPr>
                  <w:spacing w:after="0" w:line="240" w:lineRule="auto"/>
                  <w:jc w:val="both"/>
                </w:pPr>
              </w:pPrChange>
            </w:pPr>
            <w:r>
              <w:rPr>
                <w:rFonts w:asciiTheme="minorHAnsi" w:hAnsiTheme="minorHAnsi"/>
              </w:rPr>
              <w:t>Credit Bureau</w:t>
            </w:r>
            <w:r>
              <w:rPr>
                <w:rFonts w:asciiTheme="minorHAnsi" w:hAnsiTheme="minorHAnsi"/>
                <w:color w:val="000000"/>
              </w:rPr>
              <w:t xml:space="preserve"> check activity</w:t>
            </w:r>
            <w:r>
              <w:rPr>
                <w:rFonts w:eastAsia="Times New Roman" w:asciiTheme="minorHAnsi" w:hAnsiTheme="minorHAnsi"/>
              </w:rPr>
              <w:t xml:space="preserve"> is completed.</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3839" w:author="shalu.megotia" w:date="2022-04-25T14:36:39Z">
                <w:pPr/>
              </w:pPrChange>
            </w:pPr>
            <w:r>
              <w:rPr>
                <w:b/>
              </w:rPr>
              <w:t>Primary users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3840" w:author="shalu.megotia" w:date="2022-04-25T14:36:39Z">
                <w:pPr>
                  <w:jc w:val="both"/>
                </w:pPr>
              </w:pPrChange>
            </w:pPr>
            <w:r>
              <w:t>RM</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3841" w:author="shalu.megotia" w:date="2022-04-25T14:36:39Z">
                <w:pPr/>
              </w:pPrChange>
            </w:pPr>
            <w:r>
              <w:rPr>
                <w:b/>
              </w:rPr>
              <w:t>Process flow of events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3842" w:author="shalu.megotia" w:date="2022-04-25T14:36:39Z">
                <w:pPr>
                  <w:jc w:val="both"/>
                </w:pPr>
              </w:pPrChange>
            </w:pPr>
            <w:r>
              <w:t xml:space="preserve">Document Receipt – Primary Flow </w:t>
            </w:r>
          </w:p>
          <w:p>
            <w:pPr>
              <w:pStyle w:val="60"/>
              <w:numPr>
                <w:ilvl w:val="0"/>
                <w:numId w:val="21"/>
              </w:numPr>
              <w:spacing w:before="720" w:beforeLines="0" w:after="0" w:line="240" w:lineRule="auto"/>
              <w:jc w:val="both"/>
              <w:rPr>
                <w:rFonts w:asciiTheme="minorHAnsi" w:hAnsiTheme="minorHAnsi"/>
                <w:color w:val="000000"/>
              </w:rPr>
              <w:pPrChange w:id="3843" w:author="shalu.megotia" w:date="2022-04-25T14:36:39Z">
                <w:pPr>
                  <w:pStyle w:val="60"/>
                  <w:numPr>
                    <w:ilvl w:val="0"/>
                    <w:numId w:val="21"/>
                  </w:numPr>
                  <w:spacing w:after="0" w:line="240" w:lineRule="auto"/>
                  <w:jc w:val="both"/>
                </w:pPr>
              </w:pPrChange>
            </w:pPr>
            <w:r>
              <w:rPr>
                <w:rFonts w:asciiTheme="minorHAnsi" w:hAnsiTheme="minorHAnsi"/>
                <w:color w:val="000000"/>
              </w:rPr>
              <w:t>List of applicable documents is generated by the system.</w:t>
            </w:r>
          </w:p>
          <w:p>
            <w:pPr>
              <w:pStyle w:val="60"/>
              <w:numPr>
                <w:ilvl w:val="0"/>
                <w:numId w:val="21"/>
              </w:numPr>
              <w:spacing w:before="720" w:beforeLines="0" w:after="0" w:line="240" w:lineRule="auto"/>
              <w:jc w:val="both"/>
              <w:rPr>
                <w:rFonts w:asciiTheme="minorHAnsi" w:hAnsiTheme="minorHAnsi"/>
                <w:color w:val="000000"/>
              </w:rPr>
              <w:pPrChange w:id="3844" w:author="shalu.megotia" w:date="2022-04-25T14:36:39Z">
                <w:pPr>
                  <w:pStyle w:val="60"/>
                  <w:numPr>
                    <w:ilvl w:val="0"/>
                    <w:numId w:val="21"/>
                  </w:numPr>
                  <w:spacing w:after="0" w:line="240" w:lineRule="auto"/>
                  <w:jc w:val="both"/>
                </w:pPr>
              </w:pPrChange>
            </w:pPr>
            <w:r>
              <w:rPr>
                <w:rFonts w:asciiTheme="minorHAnsi" w:hAnsiTheme="minorHAnsi"/>
                <w:color w:val="000000"/>
              </w:rPr>
              <w:t>User adds the other required documents manually in User defined documents section.</w:t>
            </w:r>
          </w:p>
          <w:p>
            <w:pPr>
              <w:pStyle w:val="60"/>
              <w:numPr>
                <w:ilvl w:val="0"/>
                <w:numId w:val="21"/>
              </w:numPr>
              <w:spacing w:before="720" w:beforeLines="0" w:after="0" w:line="240" w:lineRule="auto"/>
              <w:jc w:val="both"/>
              <w:rPr>
                <w:rFonts w:asciiTheme="minorHAnsi" w:hAnsiTheme="minorHAnsi"/>
                <w:color w:val="000000"/>
              </w:rPr>
              <w:pPrChange w:id="3845" w:author="shalu.megotia" w:date="2022-04-25T14:36:39Z">
                <w:pPr>
                  <w:pStyle w:val="60"/>
                  <w:numPr>
                    <w:ilvl w:val="0"/>
                    <w:numId w:val="21"/>
                  </w:numPr>
                  <w:spacing w:after="0" w:line="240" w:lineRule="auto"/>
                  <w:jc w:val="both"/>
                </w:pPr>
              </w:pPrChange>
            </w:pPr>
            <w:r>
              <w:rPr>
                <w:rFonts w:cs="Arial" w:asciiTheme="minorHAnsi" w:hAnsiTheme="minorHAnsi"/>
              </w:rPr>
              <w:t>User will upload the soft copies of all the respective documents.</w:t>
            </w:r>
          </w:p>
          <w:p>
            <w:pPr>
              <w:pStyle w:val="60"/>
              <w:numPr>
                <w:ilvl w:val="0"/>
                <w:numId w:val="21"/>
              </w:numPr>
              <w:spacing w:before="720" w:beforeLines="0" w:after="0" w:line="240" w:lineRule="auto"/>
              <w:jc w:val="both"/>
              <w:rPr>
                <w:rFonts w:asciiTheme="minorHAnsi" w:hAnsiTheme="minorHAnsi"/>
                <w:color w:val="000000"/>
              </w:rPr>
              <w:pPrChange w:id="3846" w:author="shalu.megotia" w:date="2022-04-25T14:36:39Z">
                <w:pPr>
                  <w:pStyle w:val="60"/>
                  <w:numPr>
                    <w:ilvl w:val="0"/>
                    <w:numId w:val="21"/>
                  </w:numPr>
                  <w:spacing w:after="0" w:line="240" w:lineRule="auto"/>
                  <w:jc w:val="both"/>
                </w:pPr>
              </w:pPrChange>
            </w:pPr>
            <w:r>
              <w:rPr>
                <w:rFonts w:cs="Arial" w:asciiTheme="minorHAnsi" w:hAnsiTheme="minorHAnsi"/>
              </w:rPr>
              <w:t>User marks the documents ‘receipt’.</w:t>
            </w:r>
          </w:p>
          <w:p>
            <w:pPr>
              <w:pStyle w:val="60"/>
              <w:numPr>
                <w:ilvl w:val="0"/>
                <w:numId w:val="21"/>
              </w:numPr>
              <w:spacing w:before="720" w:beforeLines="0" w:after="0" w:line="240" w:lineRule="auto"/>
              <w:jc w:val="both"/>
              <w:rPr>
                <w:rFonts w:asciiTheme="minorHAnsi" w:hAnsiTheme="minorHAnsi"/>
                <w:color w:val="000000"/>
              </w:rPr>
              <w:pPrChange w:id="3847" w:author="shalu.megotia" w:date="2022-04-25T14:36:39Z">
                <w:pPr>
                  <w:pStyle w:val="60"/>
                  <w:numPr>
                    <w:ilvl w:val="0"/>
                    <w:numId w:val="21"/>
                  </w:numPr>
                  <w:spacing w:after="0" w:line="240" w:lineRule="auto"/>
                  <w:jc w:val="both"/>
                </w:pPr>
              </w:pPrChange>
            </w:pPr>
            <w:r>
              <w:rPr>
                <w:rFonts w:cs="Arial" w:asciiTheme="minorHAnsi" w:hAnsiTheme="minorHAnsi"/>
              </w:rPr>
              <w:t>User defers document if it is expected to be received at later stage.</w:t>
            </w:r>
          </w:p>
          <w:p>
            <w:pPr>
              <w:pStyle w:val="60"/>
              <w:numPr>
                <w:ilvl w:val="0"/>
                <w:numId w:val="21"/>
              </w:numPr>
              <w:spacing w:before="720" w:beforeLines="0" w:after="0" w:line="240" w:lineRule="auto"/>
              <w:jc w:val="both"/>
              <w:rPr>
                <w:rFonts w:asciiTheme="minorHAnsi" w:hAnsiTheme="minorHAnsi"/>
                <w:color w:val="000000"/>
              </w:rPr>
              <w:pPrChange w:id="3848" w:author="shalu.megotia" w:date="2022-04-25T14:36:39Z">
                <w:pPr>
                  <w:pStyle w:val="60"/>
                  <w:numPr>
                    <w:ilvl w:val="0"/>
                    <w:numId w:val="21"/>
                  </w:numPr>
                  <w:spacing w:after="0" w:line="240" w:lineRule="auto"/>
                  <w:jc w:val="both"/>
                </w:pPr>
              </w:pPrChange>
            </w:pPr>
            <w:r>
              <w:rPr>
                <w:rFonts w:cs="Arial" w:asciiTheme="minorHAnsi" w:hAnsiTheme="minorHAnsi"/>
              </w:rPr>
              <w:t>User waives any non-mandatory document if required and completes the activity</w:t>
            </w:r>
            <w:r>
              <w:rPr>
                <w:rFonts w:asciiTheme="minorHAnsi" w:hAnsiTheme="minorHAnsi"/>
                <w:color w:val="000000"/>
              </w:rPr>
              <w:t>.</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3849" w:author="shalu.megotia" w:date="2022-04-25T14:36:39Z">
                <w:pPr/>
              </w:pPrChange>
            </w:pPr>
            <w:r>
              <w:rPr>
                <w:b/>
              </w:rPr>
              <w:t>Post Conditions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8"/>
              </w:numPr>
              <w:spacing w:before="720" w:beforeLines="0"/>
              <w:jc w:val="both"/>
              <w:rPr>
                <w:rFonts w:eastAsia="Times New Roman"/>
              </w:rPr>
              <w:pPrChange w:id="3850" w:author="shalu.megotia" w:date="2022-04-25T14:36:39Z">
                <w:pPr>
                  <w:pStyle w:val="60"/>
                  <w:numPr>
                    <w:ilvl w:val="0"/>
                    <w:numId w:val="18"/>
                  </w:numPr>
                  <w:jc w:val="both"/>
                </w:pPr>
              </w:pPrChange>
            </w:pPr>
            <w:r>
              <w:rPr>
                <w:rFonts w:eastAsia="Times New Roman"/>
              </w:rPr>
              <w:t>In-Principle Approval</w:t>
            </w:r>
            <w:r>
              <w:rPr>
                <w:rFonts w:eastAsia="Times New Roman" w:asciiTheme="minorHAnsi" w:hAnsiTheme="minorHAnsi"/>
              </w:rPr>
              <w:t xml:space="preserve"> activity will be generated if either the case is NEW or Non-Schematic</w:t>
            </w:r>
            <w:ins w:id="3851" w:author="Neeraj Shrivastava" w:date="2021-05-18T00:11:00Z">
              <w:r>
                <w:rPr>
                  <w:rFonts w:eastAsia="Times New Roman" w:asciiTheme="minorHAnsi" w:hAnsiTheme="minorHAnsi"/>
                </w:rPr>
                <w:t xml:space="preserve"> with total loan amount greater than 5 Cr.</w:t>
              </w:r>
            </w:ins>
            <w:del w:id="3852" w:author="Neeraj Shrivastava" w:date="2021-05-18T00:12:00Z">
              <w:r>
                <w:rPr>
                  <w:rFonts w:eastAsia="Times New Roman" w:asciiTheme="minorHAnsi" w:hAnsiTheme="minorHAnsi"/>
                </w:rPr>
                <w:delText>.</w:delText>
              </w:r>
            </w:del>
          </w:p>
          <w:p>
            <w:pPr>
              <w:pStyle w:val="60"/>
              <w:numPr>
                <w:ilvl w:val="0"/>
                <w:numId w:val="18"/>
              </w:numPr>
              <w:spacing w:before="720" w:beforeLines="0"/>
              <w:jc w:val="both"/>
              <w:rPr>
                <w:rFonts w:eastAsia="Times New Roman"/>
              </w:rPr>
              <w:pPrChange w:id="3853" w:author="shalu.megotia" w:date="2022-04-25T14:36:39Z">
                <w:pPr>
                  <w:pStyle w:val="60"/>
                  <w:numPr>
                    <w:ilvl w:val="0"/>
                    <w:numId w:val="18"/>
                  </w:numPr>
                  <w:jc w:val="both"/>
                </w:pPr>
              </w:pPrChange>
            </w:pPr>
            <w:r>
              <w:rPr>
                <w:rFonts w:eastAsia="Times New Roman"/>
              </w:rPr>
              <w:t>RCH/SCA Case Assignment to CU/CA activity will be generated if above condition is not met.</w:t>
            </w:r>
          </w:p>
          <w:p>
            <w:pPr>
              <w:pStyle w:val="60"/>
              <w:numPr>
                <w:ilvl w:val="0"/>
                <w:numId w:val="18"/>
              </w:numPr>
              <w:spacing w:before="720" w:beforeLines="0"/>
              <w:jc w:val="both"/>
              <w:rPr>
                <w:rFonts w:eastAsia="Times New Roman"/>
              </w:rPr>
              <w:pPrChange w:id="3854" w:author="shalu.megotia" w:date="2022-04-25T14:36:39Z">
                <w:pPr>
                  <w:pStyle w:val="60"/>
                  <w:numPr>
                    <w:ilvl w:val="0"/>
                    <w:numId w:val="18"/>
                  </w:numPr>
                  <w:jc w:val="both"/>
                </w:pPr>
              </w:pPrChange>
            </w:pP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3855" w:author="shalu.megotia" w:date="2022-04-25T14:36:39Z">
                <w:pPr/>
              </w:pPrChange>
            </w:pPr>
            <w:r>
              <w:rPr>
                <w:b/>
              </w:rPr>
              <w:t>Business Rules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9"/>
              </w:numPr>
              <w:spacing w:before="720" w:beforeLines="0"/>
              <w:jc w:val="both"/>
              <w:rPr>
                <w:rFonts w:asciiTheme="minorHAnsi" w:hAnsiTheme="minorHAnsi"/>
              </w:rPr>
              <w:pPrChange w:id="3856" w:author="shalu.megotia" w:date="2022-04-25T14:36:39Z">
                <w:pPr>
                  <w:pStyle w:val="60"/>
                  <w:numPr>
                    <w:ilvl w:val="0"/>
                    <w:numId w:val="19"/>
                  </w:numPr>
                  <w:jc w:val="both"/>
                </w:pPr>
              </w:pPrChange>
            </w:pPr>
            <w:r>
              <w:rPr>
                <w:rFonts w:asciiTheme="minorHAnsi" w:hAnsiTheme="minorHAnsi"/>
              </w:rPr>
              <w:t xml:space="preserve">System will generate only following documents </w:t>
            </w:r>
          </w:p>
          <w:p>
            <w:pPr>
              <w:pStyle w:val="60"/>
              <w:numPr>
                <w:ilvl w:val="1"/>
                <w:numId w:val="19"/>
              </w:numPr>
              <w:spacing w:before="720" w:beforeLines="0"/>
              <w:jc w:val="both"/>
              <w:rPr>
                <w:rFonts w:asciiTheme="minorHAnsi" w:hAnsiTheme="minorHAnsi"/>
              </w:rPr>
              <w:pPrChange w:id="3857" w:author="shalu.megotia" w:date="2022-04-25T14:36:39Z">
                <w:pPr>
                  <w:pStyle w:val="60"/>
                  <w:numPr>
                    <w:ilvl w:val="1"/>
                    <w:numId w:val="19"/>
                  </w:numPr>
                  <w:jc w:val="both"/>
                </w:pPr>
              </w:pPrChange>
            </w:pPr>
            <w:r>
              <w:rPr>
                <w:rFonts w:asciiTheme="minorHAnsi" w:hAnsiTheme="minorHAnsi"/>
              </w:rPr>
              <w:t>the generic documents which are mapped at application level.</w:t>
            </w:r>
          </w:p>
          <w:p>
            <w:pPr>
              <w:pStyle w:val="60"/>
              <w:numPr>
                <w:ilvl w:val="0"/>
                <w:numId w:val="19"/>
              </w:numPr>
              <w:spacing w:before="720" w:beforeLines="0"/>
              <w:jc w:val="both"/>
              <w:rPr>
                <w:rFonts w:asciiTheme="minorHAnsi" w:hAnsiTheme="minorHAnsi"/>
              </w:rPr>
              <w:pPrChange w:id="3858" w:author="shalu.megotia" w:date="2022-04-25T14:36:39Z">
                <w:pPr>
                  <w:pStyle w:val="60"/>
                  <w:numPr>
                    <w:ilvl w:val="0"/>
                    <w:numId w:val="19"/>
                  </w:numPr>
                  <w:jc w:val="both"/>
                </w:pPr>
              </w:pPrChange>
            </w:pPr>
            <w:r>
              <w:rPr>
                <w:rFonts w:asciiTheme="minorHAnsi" w:hAnsiTheme="minorHAnsi"/>
              </w:rPr>
              <w:t>Other documents which are configured as ‘User’ at documents master’s level, can be added by the user manually on the screen.</w:t>
            </w:r>
          </w:p>
          <w:p>
            <w:pPr>
              <w:pStyle w:val="60"/>
              <w:numPr>
                <w:ilvl w:val="0"/>
                <w:numId w:val="19"/>
              </w:numPr>
              <w:spacing w:before="720" w:beforeLines="0"/>
              <w:jc w:val="both"/>
              <w:rPr>
                <w:rFonts w:asciiTheme="minorHAnsi" w:hAnsiTheme="minorHAnsi"/>
              </w:rPr>
              <w:pPrChange w:id="3859" w:author="shalu.megotia" w:date="2022-04-25T14:36:39Z">
                <w:pPr>
                  <w:pStyle w:val="60"/>
                  <w:numPr>
                    <w:ilvl w:val="0"/>
                    <w:numId w:val="19"/>
                  </w:numPr>
                  <w:jc w:val="both"/>
                </w:pPr>
              </w:pPrChange>
            </w:pPr>
            <w:r>
              <w:rPr>
                <w:rFonts w:asciiTheme="minorHAnsi" w:hAnsiTheme="minorHAnsi"/>
              </w:rPr>
              <w:t>Softcopy upload will be mandatory if document is marked as mandatory at masters level.</w:t>
            </w:r>
          </w:p>
          <w:p>
            <w:pPr>
              <w:pStyle w:val="60"/>
              <w:numPr>
                <w:ilvl w:val="0"/>
                <w:numId w:val="19"/>
              </w:numPr>
              <w:spacing w:before="720" w:beforeLines="0"/>
              <w:jc w:val="both"/>
              <w:rPr>
                <w:rFonts w:asciiTheme="minorHAnsi" w:hAnsiTheme="minorHAnsi"/>
              </w:rPr>
              <w:pPrChange w:id="3860" w:author="shalu.megotia" w:date="2022-04-25T14:36:39Z">
                <w:pPr>
                  <w:pStyle w:val="60"/>
                  <w:numPr>
                    <w:ilvl w:val="0"/>
                    <w:numId w:val="19"/>
                  </w:numPr>
                  <w:jc w:val="both"/>
                </w:pPr>
              </w:pPrChange>
            </w:pPr>
            <w:r>
              <w:rPr>
                <w:rFonts w:asciiTheme="minorHAnsi" w:hAnsiTheme="minorHAnsi"/>
              </w:rPr>
              <w:t>System will allow waiver / deferment of the document based on whether the same is allowed at masters level or not.</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3861" w:author="shalu.megotia" w:date="2022-04-25T14:36:39Z">
                <w:pPr/>
              </w:pPrChange>
            </w:pPr>
            <w:r>
              <w:rPr>
                <w:b/>
              </w:rPr>
              <w:t>UI Details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3862" w:author="shalu.megotia" w:date="2022-04-25T14:36:39Z">
                <w:pPr>
                  <w:jc w:val="both"/>
                </w:pPr>
              </w:pPrChange>
            </w:pPr>
            <w:r>
              <w:t>Please find below the screen design for document receipt –</w:t>
            </w:r>
          </w:p>
          <w:p>
            <w:pPr>
              <w:spacing w:before="720" w:beforeLines="0"/>
              <w:jc w:val="both"/>
              <w:rPr>
                <w:highlight w:val="yellow"/>
              </w:rPr>
              <w:pPrChange w:id="3863" w:author="shalu.megotia" w:date="2022-04-25T14:36:39Z">
                <w:pPr>
                  <w:jc w:val="both"/>
                </w:pPr>
              </w:pPrChange>
            </w:pPr>
            <w:bookmarkStart w:id="91" w:name="_MON_1684246178"/>
            <w:bookmarkEnd w:id="91"/>
            <w:r>
              <w:object>
                <v:shape id="_x0000_i1062" o:spt="75" type="#_x0000_t75" style="height:43.5pt;width:64.5pt;" o:ole="t" filled="f" o:preferrelative="t" stroked="f" coordsize="21600,21600">
                  <v:path/>
                  <v:fill on="f" focussize="0,0"/>
                  <v:stroke on="f" joinstyle="miter"/>
                  <v:imagedata r:id="rId92" o:title=""/>
                  <o:lock v:ext="edit" aspectratio="t"/>
                  <w10:wrap type="none"/>
                  <w10:anchorlock/>
                </v:shape>
                <o:OLEObject Type="Embed" ProgID="Excel.Sheet.12" ShapeID="_x0000_i1062" DrawAspect="Icon" ObjectID="_1468075762" r:id="rId91">
                  <o:LockedField>false</o:LockedField>
                </o:OLEObject>
              </w:objec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3864" w:author="shalu.megotia" w:date="2022-04-25T14:36:39Z">
                <w:pPr/>
              </w:pPrChange>
            </w:pPr>
            <w:r>
              <w:rPr>
                <w:b/>
              </w:rPr>
              <w:t xml:space="preserve">Validations </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3865" w:author="shalu.megotia" w:date="2022-04-25T14:36:39Z">
                <w:pPr>
                  <w:jc w:val="both"/>
                </w:pPr>
              </w:pPrChange>
            </w:pPr>
            <w:r>
              <w:t>All the documents (system or user defined) should be either marked as received or deferred or waived before completion of the activity.</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3866" w:author="shalu.megotia" w:date="2022-04-25T14:36:39Z">
                <w:pPr/>
              </w:pPrChange>
            </w:pPr>
            <w:r>
              <w:rPr>
                <w:b/>
              </w:rPr>
              <w:t xml:space="preserve">Queries /Open points </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3867" w:author="shalu.megotia" w:date="2022-04-25T14:36:39Z">
                <w:pPr>
                  <w:jc w:val="both"/>
                </w:pPr>
              </w:pPrChange>
            </w:pPr>
            <w:r>
              <w:t>None</w:t>
            </w:r>
          </w:p>
        </w:tc>
      </w:tr>
    </w:tbl>
    <w:p>
      <w:pPr>
        <w:spacing w:before="720" w:beforeLines="0"/>
        <w:pPrChange w:id="3868" w:author="shalu.megotia" w:date="2022-04-25T14:36:39Z">
          <w:pPr/>
        </w:pPrChange>
      </w:pPr>
    </w:p>
    <w:p>
      <w:pPr>
        <w:spacing w:before="720" w:beforeLines="0"/>
        <w:pPrChange w:id="3869" w:author="shalu.megotia" w:date="2022-04-25T14:36:39Z">
          <w:pPr/>
        </w:pPrChange>
      </w:pPr>
    </w:p>
    <w:p>
      <w:pPr>
        <w:pStyle w:val="4"/>
        <w:numPr>
          <w:ilvl w:val="2"/>
          <w:numId w:val="3"/>
        </w:numPr>
        <w:tabs>
          <w:tab w:val="left" w:pos="0"/>
          <w:tab w:val="left" w:pos="864"/>
        </w:tabs>
        <w:spacing w:before="720" w:beforeLines="0"/>
        <w:rPr>
          <w:rFonts w:asciiTheme="minorHAnsi" w:hAnsiTheme="minorHAnsi" w:cstheme="minorHAnsi"/>
          <w:b/>
          <w:bCs/>
          <w:color w:val="auto"/>
          <w:sz w:val="22"/>
          <w:szCs w:val="22"/>
        </w:rPr>
        <w:pPrChange w:id="3870" w:author="shalu.megotia" w:date="2022-04-25T14:36:39Z">
          <w:pPr>
            <w:pStyle w:val="4"/>
            <w:numPr>
              <w:ilvl w:val="2"/>
              <w:numId w:val="3"/>
            </w:numPr>
            <w:tabs>
              <w:tab w:val="left" w:pos="0"/>
              <w:tab w:val="left" w:pos="864"/>
            </w:tabs>
          </w:pPr>
        </w:pPrChange>
      </w:pPr>
      <w:bookmarkStart w:id="92" w:name="_Toc72191908"/>
      <w:r>
        <w:rPr>
          <w:rFonts w:asciiTheme="minorHAnsi" w:hAnsiTheme="minorHAnsi" w:cstheme="minorHAnsi"/>
          <w:b/>
          <w:bCs/>
          <w:color w:val="auto"/>
          <w:sz w:val="22"/>
          <w:szCs w:val="22"/>
        </w:rPr>
        <w:t>In-Principle Approval</w:t>
      </w:r>
      <w:bookmarkEnd w:id="92"/>
    </w:p>
    <w:p>
      <w:pPr>
        <w:spacing w:before="720" w:beforeLines="0"/>
        <w:pPrChange w:id="3871" w:author="shalu.megotia" w:date="2022-04-25T14:36:39Z">
          <w:pPr/>
        </w:pPrChange>
      </w:pPr>
    </w:p>
    <w:tbl>
      <w:tblPr>
        <w:tblStyle w:val="12"/>
        <w:tblW w:w="9498" w:type="dxa"/>
        <w:tblInd w:w="-289" w:type="dxa"/>
        <w:tblLayout w:type="fixed"/>
        <w:tblCellMar>
          <w:top w:w="0" w:type="dxa"/>
          <w:left w:w="108" w:type="dxa"/>
          <w:bottom w:w="0" w:type="dxa"/>
          <w:right w:w="108" w:type="dxa"/>
        </w:tblCellMar>
      </w:tblPr>
      <w:tblGrid>
        <w:gridCol w:w="1844"/>
        <w:gridCol w:w="7654"/>
      </w:tblGrid>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3872" w:author="shalu.megotia" w:date="2022-04-25T14:36:39Z">
                <w:pPr/>
              </w:pPrChange>
            </w:pPr>
            <w:r>
              <w:rPr>
                <w:b/>
              </w:rPr>
              <w:t xml:space="preserve">Brief description </w:t>
            </w:r>
          </w:p>
        </w:tc>
        <w:tc>
          <w:tcPr>
            <w:tcW w:w="7654" w:type="dxa"/>
            <w:tcBorders>
              <w:top w:val="single" w:color="auto" w:sz="4" w:space="0"/>
              <w:left w:val="single" w:color="auto" w:sz="4" w:space="0"/>
              <w:bottom w:val="single" w:color="auto" w:sz="4" w:space="0"/>
              <w:right w:val="single" w:color="auto" w:sz="4" w:space="0"/>
            </w:tcBorders>
          </w:tcPr>
          <w:p>
            <w:pPr>
              <w:pStyle w:val="60"/>
              <w:spacing w:before="720" w:beforeLines="0" w:after="0" w:line="240" w:lineRule="auto"/>
              <w:ind w:left="0"/>
              <w:jc w:val="both"/>
              <w:rPr>
                <w:ins w:id="3874" w:author="Neeraj Shrivastava" w:date="2021-05-18T00:12:00Z"/>
                <w:rFonts w:asciiTheme="minorHAnsi" w:hAnsiTheme="minorHAnsi"/>
              </w:rPr>
              <w:pPrChange w:id="3873" w:author="shalu.megotia" w:date="2022-04-25T14:36:39Z">
                <w:pPr>
                  <w:pStyle w:val="60"/>
                  <w:spacing w:after="0" w:line="240" w:lineRule="auto"/>
                  <w:ind w:left="0"/>
                  <w:jc w:val="both"/>
                </w:pPr>
              </w:pPrChange>
            </w:pPr>
            <w:r>
              <w:rPr>
                <w:rFonts w:asciiTheme="minorHAnsi" w:hAnsiTheme="minorHAnsi"/>
              </w:rPr>
              <w:t xml:space="preserve">This is a new activity required only if </w:t>
            </w:r>
          </w:p>
          <w:p>
            <w:pPr>
              <w:pStyle w:val="60"/>
              <w:numPr>
                <w:ilvl w:val="0"/>
                <w:numId w:val="22"/>
              </w:numPr>
              <w:spacing w:before="720" w:beforeLines="0" w:after="0" w:line="240" w:lineRule="auto"/>
              <w:jc w:val="both"/>
              <w:rPr>
                <w:ins w:id="3876" w:author="Neeraj Shrivastava" w:date="2021-05-18T00:12:00Z"/>
                <w:rFonts w:eastAsia="Times New Roman" w:asciiTheme="minorHAnsi" w:hAnsiTheme="minorHAnsi"/>
              </w:rPr>
              <w:pPrChange w:id="3875" w:author="shalu.megotia" w:date="2022-04-25T14:36:39Z">
                <w:pPr>
                  <w:pStyle w:val="60"/>
                  <w:numPr>
                    <w:ilvl w:val="0"/>
                    <w:numId w:val="22"/>
                  </w:numPr>
                  <w:spacing w:after="0" w:line="240" w:lineRule="auto"/>
                  <w:jc w:val="both"/>
                </w:pPr>
              </w:pPrChange>
            </w:pPr>
            <w:del w:id="3877" w:author="Neeraj Shrivastava" w:date="2021-05-18T00:12:00Z">
              <w:r>
                <w:rPr>
                  <w:rFonts w:eastAsia="Times New Roman" w:asciiTheme="minorHAnsi" w:hAnsiTheme="minorHAnsi"/>
                </w:rPr>
                <w:delText xml:space="preserve">either </w:delText>
              </w:r>
            </w:del>
            <w:r>
              <w:rPr>
                <w:rFonts w:eastAsia="Times New Roman" w:asciiTheme="minorHAnsi" w:hAnsiTheme="minorHAnsi"/>
              </w:rPr>
              <w:t>the case is NEW</w:t>
            </w:r>
            <w:ins w:id="3878" w:author="Neeraj Shrivastava" w:date="2021-05-18T00:12:00Z">
              <w:r>
                <w:rPr>
                  <w:rFonts w:eastAsia="Times New Roman" w:asciiTheme="minorHAnsi" w:hAnsiTheme="minorHAnsi"/>
                </w:rPr>
                <w:t>,</w:t>
              </w:r>
            </w:ins>
            <w:r>
              <w:rPr>
                <w:rFonts w:eastAsia="Times New Roman" w:asciiTheme="minorHAnsi" w:hAnsiTheme="minorHAnsi"/>
              </w:rPr>
              <w:t xml:space="preserve"> </w:t>
            </w:r>
            <w:del w:id="3879" w:author="Abhinav Shandilya" w:date="2021-05-31T11:21:00Z">
              <w:r>
                <w:rPr>
                  <w:rFonts w:eastAsia="Times New Roman" w:asciiTheme="minorHAnsi" w:hAnsiTheme="minorHAnsi"/>
                </w:rPr>
                <w:delText xml:space="preserve">or </w:delText>
              </w:r>
            </w:del>
            <w:ins w:id="3880" w:author="Abhinav Shandilya" w:date="2021-05-31T11:21:00Z">
              <w:r>
                <w:rPr>
                  <w:rFonts w:eastAsia="Times New Roman" w:asciiTheme="minorHAnsi" w:hAnsiTheme="minorHAnsi"/>
                </w:rPr>
                <w:t>and</w:t>
              </w:r>
            </w:ins>
          </w:p>
          <w:p>
            <w:pPr>
              <w:pStyle w:val="60"/>
              <w:numPr>
                <w:ilvl w:val="0"/>
                <w:numId w:val="22"/>
              </w:numPr>
              <w:spacing w:before="720" w:beforeLines="0" w:after="0" w:line="240" w:lineRule="auto"/>
              <w:ind w:left="720"/>
              <w:jc w:val="both"/>
              <w:rPr>
                <w:rFonts w:eastAsia="Times New Roman" w:asciiTheme="minorHAnsi" w:hAnsiTheme="minorHAnsi"/>
              </w:rPr>
              <w:pPrChange w:id="3881" w:author="shalu.megotia" w:date="2022-04-25T14:36:39Z">
                <w:pPr>
                  <w:pStyle w:val="60"/>
                  <w:spacing w:after="0" w:line="240" w:lineRule="auto"/>
                  <w:ind w:left="0"/>
                  <w:jc w:val="both"/>
                </w:pPr>
              </w:pPrChange>
            </w:pPr>
            <w:r>
              <w:rPr>
                <w:rFonts w:eastAsia="Times New Roman" w:asciiTheme="minorHAnsi" w:hAnsiTheme="minorHAnsi"/>
              </w:rPr>
              <w:t>marked as Non-Schematic at QDE</w:t>
            </w:r>
            <w:ins w:id="3882" w:author="Neeraj Shrivastava" w:date="2021-05-18T00:12:00Z">
              <w:r>
                <w:rPr>
                  <w:rFonts w:eastAsia="Times New Roman" w:asciiTheme="minorHAnsi" w:hAnsiTheme="minorHAnsi"/>
                </w:rPr>
                <w:t xml:space="preserve"> and total loan amount greater than 5 Cr.</w:t>
              </w:r>
            </w:ins>
            <w:r>
              <w:rPr>
                <w:rFonts w:eastAsia="Times New Roman" w:asciiTheme="minorHAnsi" w:hAnsiTheme="minorHAnsi"/>
              </w:rPr>
              <w:t xml:space="preserve">. </w:t>
            </w:r>
          </w:p>
          <w:p>
            <w:pPr>
              <w:pStyle w:val="60"/>
              <w:spacing w:before="720" w:beforeLines="0" w:after="0" w:line="240" w:lineRule="auto"/>
              <w:ind w:left="0"/>
              <w:jc w:val="both"/>
              <w:rPr>
                <w:ins w:id="3884" w:author="Neeraj Shrivastava" w:date="2021-05-18T00:12:00Z"/>
                <w:rFonts w:eastAsia="Times New Roman" w:asciiTheme="minorHAnsi" w:hAnsiTheme="minorHAnsi"/>
              </w:rPr>
              <w:pPrChange w:id="3883" w:author="shalu.megotia" w:date="2022-04-25T14:36:39Z">
                <w:pPr>
                  <w:pStyle w:val="60"/>
                  <w:spacing w:after="0" w:line="240" w:lineRule="auto"/>
                  <w:ind w:left="0"/>
                  <w:jc w:val="both"/>
                </w:pPr>
              </w:pPrChange>
            </w:pPr>
          </w:p>
          <w:p>
            <w:pPr>
              <w:pStyle w:val="60"/>
              <w:spacing w:before="720" w:beforeLines="0" w:after="0" w:line="240" w:lineRule="auto"/>
              <w:ind w:left="0"/>
              <w:jc w:val="both"/>
              <w:rPr>
                <w:rFonts w:eastAsia="Times New Roman" w:asciiTheme="minorHAnsi" w:hAnsiTheme="minorHAnsi"/>
              </w:rPr>
              <w:pPrChange w:id="3885" w:author="shalu.megotia" w:date="2022-04-25T14:36:39Z">
                <w:pPr>
                  <w:pStyle w:val="60"/>
                  <w:spacing w:after="0" w:line="240" w:lineRule="auto"/>
                  <w:ind w:left="0"/>
                  <w:jc w:val="both"/>
                </w:pPr>
              </w:pPrChange>
            </w:pPr>
            <w:r>
              <w:rPr>
                <w:rFonts w:eastAsia="Times New Roman" w:asciiTheme="minorHAnsi" w:hAnsiTheme="minorHAnsi"/>
              </w:rPr>
              <w:t>Through this screen user will capture whether the application is good to go ahead or not.</w:t>
            </w:r>
          </w:p>
          <w:p>
            <w:pPr>
              <w:pStyle w:val="60"/>
              <w:spacing w:before="720" w:beforeLines="0" w:after="0" w:line="240" w:lineRule="auto"/>
              <w:ind w:left="0"/>
              <w:jc w:val="both"/>
              <w:rPr>
                <w:rFonts w:asciiTheme="minorHAnsi" w:hAnsiTheme="minorHAnsi"/>
              </w:rPr>
              <w:pPrChange w:id="3886" w:author="shalu.megotia" w:date="2022-04-25T14:36:39Z">
                <w:pPr>
                  <w:pStyle w:val="60"/>
                  <w:spacing w:after="0" w:line="240" w:lineRule="auto"/>
                  <w:ind w:left="0"/>
                  <w:jc w:val="both"/>
                </w:pPr>
              </w:pPrChange>
            </w:pPr>
            <w:r>
              <w:rPr>
                <w:rFonts w:eastAsia="Times New Roman" w:asciiTheme="minorHAnsi" w:hAnsiTheme="minorHAnsi"/>
              </w:rPr>
              <w:t>Documents uploaded previously will be available to the user through function. User can view the documents.</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3887" w:author="shalu.megotia" w:date="2022-04-25T14:36:39Z">
                <w:pPr/>
              </w:pPrChange>
            </w:pPr>
            <w:r>
              <w:rPr>
                <w:b/>
              </w:rPr>
              <w:t>Pre-conditions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5"/>
              </w:numPr>
              <w:spacing w:before="720" w:beforeLines="0" w:after="0" w:line="240" w:lineRule="auto"/>
              <w:jc w:val="both"/>
              <w:rPr>
                <w:rFonts w:eastAsia="Times New Roman" w:asciiTheme="minorHAnsi" w:hAnsiTheme="minorHAnsi"/>
              </w:rPr>
              <w:pPrChange w:id="3888" w:author="shalu.megotia" w:date="2022-04-25T14:36:39Z">
                <w:pPr>
                  <w:pStyle w:val="60"/>
                  <w:numPr>
                    <w:ilvl w:val="0"/>
                    <w:numId w:val="15"/>
                  </w:numPr>
                  <w:spacing w:after="0" w:line="240" w:lineRule="auto"/>
                  <w:jc w:val="both"/>
                </w:pPr>
              </w:pPrChange>
            </w:pPr>
            <w:r>
              <w:rPr>
                <w:rFonts w:asciiTheme="minorHAnsi" w:hAnsiTheme="minorHAnsi"/>
              </w:rPr>
              <w:t>CL Documents Upload</w:t>
            </w:r>
            <w:r>
              <w:rPr>
                <w:rFonts w:asciiTheme="minorHAnsi" w:hAnsiTheme="minorHAnsi"/>
                <w:color w:val="000000"/>
              </w:rPr>
              <w:t xml:space="preserve"> activity</w:t>
            </w:r>
            <w:r>
              <w:rPr>
                <w:rFonts w:eastAsia="Times New Roman" w:asciiTheme="minorHAnsi" w:hAnsiTheme="minorHAnsi"/>
              </w:rPr>
              <w:t xml:space="preserve"> is completed.</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3889" w:author="shalu.megotia" w:date="2022-04-25T14:36:39Z">
                <w:pPr/>
              </w:pPrChange>
            </w:pPr>
            <w:r>
              <w:rPr>
                <w:b/>
              </w:rPr>
              <w:t>Primary users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3890" w:author="shalu.megotia" w:date="2022-04-25T14:36:39Z">
                <w:pPr>
                  <w:jc w:val="both"/>
                </w:pPr>
              </w:pPrChange>
            </w:pPr>
            <w:r>
              <w:t>RM</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3891" w:author="shalu.megotia" w:date="2022-04-25T14:36:39Z">
                <w:pPr/>
              </w:pPrChange>
            </w:pPr>
            <w:r>
              <w:rPr>
                <w:b/>
              </w:rPr>
              <w:t>Process flow of events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b/>
                <w:bCs/>
              </w:rPr>
              <w:pPrChange w:id="3892" w:author="shalu.megotia" w:date="2022-04-25T14:36:39Z">
                <w:pPr>
                  <w:jc w:val="both"/>
                </w:pPr>
              </w:pPrChange>
            </w:pPr>
            <w:r>
              <w:rPr>
                <w:b/>
                <w:bCs/>
              </w:rPr>
              <w:t>Primary Flow -  Proceed with the Case</w:t>
            </w:r>
          </w:p>
          <w:p>
            <w:pPr>
              <w:pStyle w:val="60"/>
              <w:numPr>
                <w:ilvl w:val="0"/>
                <w:numId w:val="21"/>
              </w:numPr>
              <w:spacing w:before="720" w:beforeLines="0" w:after="0" w:line="240" w:lineRule="auto"/>
              <w:jc w:val="both"/>
              <w:rPr>
                <w:rFonts w:asciiTheme="minorHAnsi" w:hAnsiTheme="minorHAnsi"/>
                <w:color w:val="000000"/>
              </w:rPr>
              <w:pPrChange w:id="3893" w:author="shalu.megotia" w:date="2022-04-25T14:36:39Z">
                <w:pPr>
                  <w:pStyle w:val="60"/>
                  <w:numPr>
                    <w:ilvl w:val="0"/>
                    <w:numId w:val="21"/>
                  </w:numPr>
                  <w:spacing w:after="0" w:line="240" w:lineRule="auto"/>
                  <w:jc w:val="both"/>
                </w:pPr>
              </w:pPrChange>
            </w:pPr>
            <w:r>
              <w:rPr>
                <w:rFonts w:asciiTheme="minorHAnsi" w:hAnsiTheme="minorHAnsi"/>
                <w:color w:val="000000"/>
              </w:rPr>
              <w:t>User views the documents through function.</w:t>
            </w:r>
          </w:p>
          <w:p>
            <w:pPr>
              <w:pStyle w:val="60"/>
              <w:numPr>
                <w:ilvl w:val="0"/>
                <w:numId w:val="21"/>
              </w:numPr>
              <w:spacing w:before="720" w:beforeLines="0" w:after="0" w:line="240" w:lineRule="auto"/>
              <w:jc w:val="both"/>
              <w:rPr>
                <w:rFonts w:asciiTheme="minorHAnsi" w:hAnsiTheme="minorHAnsi"/>
                <w:color w:val="000000"/>
              </w:rPr>
              <w:pPrChange w:id="3894" w:author="shalu.megotia" w:date="2022-04-25T14:36:39Z">
                <w:pPr>
                  <w:pStyle w:val="60"/>
                  <w:numPr>
                    <w:ilvl w:val="0"/>
                    <w:numId w:val="21"/>
                  </w:numPr>
                  <w:spacing w:after="0" w:line="240" w:lineRule="auto"/>
                  <w:jc w:val="both"/>
                </w:pPr>
              </w:pPrChange>
            </w:pPr>
            <w:r>
              <w:rPr>
                <w:rFonts w:cs="Arial" w:asciiTheme="minorHAnsi" w:hAnsiTheme="minorHAnsi"/>
              </w:rPr>
              <w:t>User marks the decision as proceed.</w:t>
            </w:r>
          </w:p>
          <w:p>
            <w:pPr>
              <w:pStyle w:val="60"/>
              <w:numPr>
                <w:ilvl w:val="0"/>
                <w:numId w:val="21"/>
              </w:numPr>
              <w:spacing w:before="720" w:beforeLines="0" w:after="0" w:line="240" w:lineRule="auto"/>
              <w:jc w:val="both"/>
              <w:rPr>
                <w:rFonts w:asciiTheme="minorHAnsi" w:hAnsiTheme="minorHAnsi"/>
                <w:color w:val="000000"/>
              </w:rPr>
              <w:pPrChange w:id="3895" w:author="shalu.megotia" w:date="2022-04-25T14:36:39Z">
                <w:pPr>
                  <w:pStyle w:val="60"/>
                  <w:numPr>
                    <w:ilvl w:val="0"/>
                    <w:numId w:val="21"/>
                  </w:numPr>
                  <w:spacing w:after="0" w:line="240" w:lineRule="auto"/>
                  <w:jc w:val="both"/>
                </w:pPr>
              </w:pPrChange>
            </w:pPr>
            <w:r>
              <w:rPr>
                <w:rFonts w:cs="Arial" w:asciiTheme="minorHAnsi" w:hAnsiTheme="minorHAnsi"/>
              </w:rPr>
              <w:t>User provides comments</w:t>
            </w:r>
          </w:p>
          <w:p>
            <w:pPr>
              <w:pStyle w:val="60"/>
              <w:numPr>
                <w:ilvl w:val="0"/>
                <w:numId w:val="21"/>
              </w:numPr>
              <w:spacing w:before="720" w:beforeLines="0" w:after="0" w:line="240" w:lineRule="auto"/>
              <w:jc w:val="both"/>
              <w:rPr>
                <w:rFonts w:asciiTheme="minorHAnsi" w:hAnsiTheme="minorHAnsi"/>
                <w:color w:val="000000"/>
              </w:rPr>
              <w:pPrChange w:id="3896" w:author="shalu.megotia" w:date="2022-04-25T14:36:39Z">
                <w:pPr>
                  <w:pStyle w:val="60"/>
                  <w:numPr>
                    <w:ilvl w:val="0"/>
                    <w:numId w:val="21"/>
                  </w:numPr>
                  <w:spacing w:after="0" w:line="240" w:lineRule="auto"/>
                  <w:jc w:val="both"/>
                </w:pPr>
              </w:pPrChange>
            </w:pPr>
            <w:r>
              <w:rPr>
                <w:rFonts w:cs="Arial" w:asciiTheme="minorHAnsi" w:hAnsiTheme="minorHAnsi"/>
              </w:rPr>
              <w:t>User completes the activity</w:t>
            </w:r>
            <w:r>
              <w:rPr>
                <w:rFonts w:asciiTheme="minorHAnsi" w:hAnsiTheme="minorHAnsi"/>
                <w:color w:val="000000"/>
              </w:rPr>
              <w:t>.</w:t>
            </w:r>
          </w:p>
          <w:p>
            <w:pPr>
              <w:pStyle w:val="60"/>
              <w:numPr>
                <w:ilvl w:val="0"/>
                <w:numId w:val="21"/>
              </w:numPr>
              <w:spacing w:before="720" w:beforeLines="0" w:after="0" w:line="240" w:lineRule="auto"/>
              <w:jc w:val="both"/>
              <w:rPr>
                <w:rFonts w:asciiTheme="minorHAnsi" w:hAnsiTheme="minorHAnsi"/>
                <w:color w:val="000000"/>
              </w:rPr>
              <w:pPrChange w:id="3897" w:author="shalu.megotia" w:date="2022-04-25T14:36:39Z">
                <w:pPr>
                  <w:pStyle w:val="60"/>
                  <w:numPr>
                    <w:ilvl w:val="0"/>
                    <w:numId w:val="21"/>
                  </w:numPr>
                  <w:spacing w:after="0" w:line="240" w:lineRule="auto"/>
                  <w:jc w:val="both"/>
                </w:pPr>
              </w:pPrChange>
            </w:pPr>
            <w:r>
              <w:rPr>
                <w:rFonts w:cs="Arial" w:asciiTheme="minorHAnsi" w:hAnsiTheme="minorHAnsi"/>
              </w:rPr>
              <w:t>Application moves to DDE</w:t>
            </w:r>
            <w:r>
              <w:rPr>
                <w:rFonts w:asciiTheme="minorHAnsi" w:hAnsiTheme="minorHAnsi"/>
                <w:color w:val="000000"/>
              </w:rPr>
              <w:t>.</w:t>
            </w:r>
          </w:p>
          <w:p>
            <w:pPr>
              <w:pStyle w:val="60"/>
              <w:spacing w:before="720" w:beforeLines="0" w:after="0" w:line="240" w:lineRule="auto"/>
              <w:jc w:val="both"/>
              <w:rPr>
                <w:rFonts w:asciiTheme="minorHAnsi" w:hAnsiTheme="minorHAnsi"/>
                <w:color w:val="000000"/>
              </w:rPr>
              <w:pPrChange w:id="3898" w:author="shalu.megotia" w:date="2022-04-25T14:36:39Z">
                <w:pPr>
                  <w:pStyle w:val="60"/>
                  <w:spacing w:after="0" w:line="240" w:lineRule="auto"/>
                  <w:jc w:val="both"/>
                </w:pPr>
              </w:pPrChange>
            </w:pPr>
          </w:p>
          <w:p>
            <w:pPr>
              <w:spacing w:before="720" w:beforeLines="0"/>
              <w:jc w:val="both"/>
              <w:rPr>
                <w:b/>
                <w:bCs/>
              </w:rPr>
              <w:pPrChange w:id="3899" w:author="shalu.megotia" w:date="2022-04-25T14:36:39Z">
                <w:pPr>
                  <w:jc w:val="both"/>
                </w:pPr>
              </w:pPrChange>
            </w:pPr>
            <w:r>
              <w:rPr>
                <w:b/>
                <w:bCs/>
              </w:rPr>
              <w:t>Alternate Flow – Case is Rejected</w:t>
            </w:r>
          </w:p>
          <w:p>
            <w:pPr>
              <w:pStyle w:val="60"/>
              <w:numPr>
                <w:ilvl w:val="0"/>
                <w:numId w:val="21"/>
              </w:numPr>
              <w:spacing w:before="720" w:beforeLines="0" w:after="0" w:line="240" w:lineRule="auto"/>
              <w:jc w:val="both"/>
              <w:rPr>
                <w:rFonts w:asciiTheme="minorHAnsi" w:hAnsiTheme="minorHAnsi"/>
                <w:color w:val="000000"/>
              </w:rPr>
              <w:pPrChange w:id="3900" w:author="shalu.megotia" w:date="2022-04-25T14:36:39Z">
                <w:pPr>
                  <w:pStyle w:val="60"/>
                  <w:numPr>
                    <w:ilvl w:val="0"/>
                    <w:numId w:val="21"/>
                  </w:numPr>
                  <w:spacing w:after="0" w:line="240" w:lineRule="auto"/>
                  <w:jc w:val="both"/>
                </w:pPr>
              </w:pPrChange>
            </w:pPr>
            <w:r>
              <w:rPr>
                <w:rFonts w:asciiTheme="minorHAnsi" w:hAnsiTheme="minorHAnsi"/>
                <w:color w:val="000000"/>
              </w:rPr>
              <w:t>User views the documents through function.</w:t>
            </w:r>
          </w:p>
          <w:p>
            <w:pPr>
              <w:pStyle w:val="60"/>
              <w:numPr>
                <w:ilvl w:val="0"/>
                <w:numId w:val="21"/>
              </w:numPr>
              <w:spacing w:before="720" w:beforeLines="0" w:after="0" w:line="240" w:lineRule="auto"/>
              <w:jc w:val="both"/>
              <w:rPr>
                <w:rFonts w:asciiTheme="minorHAnsi" w:hAnsiTheme="minorHAnsi"/>
                <w:color w:val="000000"/>
              </w:rPr>
              <w:pPrChange w:id="3901" w:author="shalu.megotia" w:date="2022-04-25T14:36:39Z">
                <w:pPr>
                  <w:pStyle w:val="60"/>
                  <w:numPr>
                    <w:ilvl w:val="0"/>
                    <w:numId w:val="21"/>
                  </w:numPr>
                  <w:spacing w:after="0" w:line="240" w:lineRule="auto"/>
                  <w:jc w:val="both"/>
                </w:pPr>
              </w:pPrChange>
            </w:pPr>
            <w:r>
              <w:rPr>
                <w:rFonts w:cs="Arial" w:asciiTheme="minorHAnsi" w:hAnsiTheme="minorHAnsi"/>
              </w:rPr>
              <w:t>User marks the decision as Reject.</w:t>
            </w:r>
          </w:p>
          <w:p>
            <w:pPr>
              <w:pStyle w:val="60"/>
              <w:numPr>
                <w:ilvl w:val="0"/>
                <w:numId w:val="21"/>
              </w:numPr>
              <w:spacing w:before="720" w:beforeLines="0" w:after="0" w:line="240" w:lineRule="auto"/>
              <w:jc w:val="both"/>
              <w:rPr>
                <w:rFonts w:asciiTheme="minorHAnsi" w:hAnsiTheme="minorHAnsi"/>
                <w:color w:val="000000"/>
              </w:rPr>
              <w:pPrChange w:id="3902" w:author="shalu.megotia" w:date="2022-04-25T14:36:39Z">
                <w:pPr>
                  <w:pStyle w:val="60"/>
                  <w:numPr>
                    <w:ilvl w:val="0"/>
                    <w:numId w:val="21"/>
                  </w:numPr>
                  <w:spacing w:after="0" w:line="240" w:lineRule="auto"/>
                  <w:jc w:val="both"/>
                </w:pPr>
              </w:pPrChange>
            </w:pPr>
            <w:r>
              <w:rPr>
                <w:rFonts w:cs="Arial" w:asciiTheme="minorHAnsi" w:hAnsiTheme="minorHAnsi"/>
              </w:rPr>
              <w:t>User provides comments</w:t>
            </w:r>
          </w:p>
          <w:p>
            <w:pPr>
              <w:pStyle w:val="60"/>
              <w:numPr>
                <w:ilvl w:val="0"/>
                <w:numId w:val="21"/>
              </w:numPr>
              <w:spacing w:before="720" w:beforeLines="0" w:after="0" w:line="240" w:lineRule="auto"/>
              <w:jc w:val="both"/>
              <w:rPr>
                <w:rFonts w:asciiTheme="minorHAnsi" w:hAnsiTheme="minorHAnsi"/>
                <w:color w:val="000000"/>
              </w:rPr>
              <w:pPrChange w:id="3903" w:author="shalu.megotia" w:date="2022-04-25T14:36:39Z">
                <w:pPr>
                  <w:pStyle w:val="60"/>
                  <w:numPr>
                    <w:ilvl w:val="0"/>
                    <w:numId w:val="21"/>
                  </w:numPr>
                  <w:spacing w:after="0" w:line="240" w:lineRule="auto"/>
                  <w:jc w:val="both"/>
                </w:pPr>
              </w:pPrChange>
            </w:pPr>
            <w:r>
              <w:rPr>
                <w:rFonts w:cs="Arial" w:asciiTheme="minorHAnsi" w:hAnsiTheme="minorHAnsi"/>
              </w:rPr>
              <w:t>User completes the activity</w:t>
            </w:r>
            <w:r>
              <w:rPr>
                <w:rFonts w:asciiTheme="minorHAnsi" w:hAnsiTheme="minorHAnsi"/>
                <w:color w:val="000000"/>
              </w:rPr>
              <w:t>.</w:t>
            </w:r>
          </w:p>
          <w:p>
            <w:pPr>
              <w:pStyle w:val="60"/>
              <w:spacing w:before="720" w:beforeLines="0" w:after="0" w:line="240" w:lineRule="auto"/>
              <w:jc w:val="both"/>
              <w:rPr>
                <w:rFonts w:asciiTheme="minorHAnsi" w:hAnsiTheme="minorHAnsi"/>
                <w:color w:val="000000"/>
              </w:rPr>
              <w:pPrChange w:id="3904" w:author="shalu.megotia" w:date="2022-04-25T14:36:39Z">
                <w:pPr>
                  <w:pStyle w:val="60"/>
                  <w:spacing w:after="0" w:line="240" w:lineRule="auto"/>
                  <w:jc w:val="both"/>
                </w:pPr>
              </w:pPrChange>
            </w:pPr>
            <w:r>
              <w:rPr>
                <w:rFonts w:cs="Arial" w:asciiTheme="minorHAnsi" w:hAnsiTheme="minorHAnsi"/>
              </w:rPr>
              <w:t>Application moves to Reject Review</w:t>
            </w:r>
            <w:r>
              <w:rPr>
                <w:rFonts w:asciiTheme="minorHAnsi" w:hAnsiTheme="minorHAnsi"/>
                <w:color w:val="000000"/>
              </w:rPr>
              <w:t>.</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3905" w:author="shalu.megotia" w:date="2022-04-25T14:36:39Z">
                <w:pPr/>
              </w:pPrChange>
            </w:pPr>
            <w:r>
              <w:rPr>
                <w:b/>
              </w:rPr>
              <w:t>Post Conditions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8"/>
              </w:numPr>
              <w:spacing w:before="720" w:beforeLines="0"/>
              <w:jc w:val="both"/>
              <w:rPr>
                <w:rFonts w:eastAsia="Times New Roman"/>
              </w:rPr>
              <w:pPrChange w:id="3906" w:author="shalu.megotia" w:date="2022-04-25T14:36:39Z">
                <w:pPr>
                  <w:pStyle w:val="60"/>
                  <w:numPr>
                    <w:ilvl w:val="0"/>
                    <w:numId w:val="18"/>
                  </w:numPr>
                  <w:jc w:val="both"/>
                </w:pPr>
              </w:pPrChange>
            </w:pPr>
            <w:r>
              <w:rPr>
                <w:rFonts w:eastAsia="Times New Roman"/>
              </w:rPr>
              <w:t>DDE activity will be generated if marked as proceed.</w:t>
            </w:r>
          </w:p>
          <w:p>
            <w:pPr>
              <w:pStyle w:val="60"/>
              <w:numPr>
                <w:ilvl w:val="0"/>
                <w:numId w:val="18"/>
              </w:numPr>
              <w:spacing w:before="720" w:beforeLines="0"/>
              <w:jc w:val="both"/>
              <w:rPr>
                <w:rFonts w:eastAsia="Times New Roman"/>
              </w:rPr>
              <w:pPrChange w:id="3907" w:author="shalu.megotia" w:date="2022-04-25T14:36:39Z">
                <w:pPr>
                  <w:pStyle w:val="60"/>
                  <w:numPr>
                    <w:ilvl w:val="0"/>
                    <w:numId w:val="18"/>
                  </w:numPr>
                  <w:jc w:val="both"/>
                </w:pPr>
              </w:pPrChange>
            </w:pPr>
            <w:r>
              <w:rPr>
                <w:rFonts w:eastAsia="Times New Roman"/>
              </w:rPr>
              <w:t>Move to Reject review if case is rejected.</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3908" w:author="shalu.megotia" w:date="2022-04-25T14:36:39Z">
                <w:pPr/>
              </w:pPrChange>
            </w:pPr>
            <w:r>
              <w:rPr>
                <w:b/>
              </w:rPr>
              <w:t>Business Rules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9"/>
              </w:numPr>
              <w:spacing w:before="720" w:beforeLines="0"/>
              <w:jc w:val="both"/>
              <w:rPr>
                <w:rFonts w:asciiTheme="minorHAnsi" w:hAnsiTheme="minorHAnsi"/>
              </w:rPr>
              <w:pPrChange w:id="3909" w:author="shalu.megotia" w:date="2022-04-25T14:36:39Z">
                <w:pPr>
                  <w:pStyle w:val="60"/>
                  <w:numPr>
                    <w:ilvl w:val="0"/>
                    <w:numId w:val="19"/>
                  </w:numPr>
                  <w:jc w:val="both"/>
                </w:pPr>
              </w:pPrChange>
            </w:pPr>
            <w:r>
              <w:rPr>
                <w:rFonts w:asciiTheme="minorHAnsi" w:hAnsiTheme="minorHAnsi"/>
              </w:rPr>
              <w:t xml:space="preserve">This activity is applicable only if </w:t>
            </w:r>
            <w:r>
              <w:rPr>
                <w:rFonts w:eastAsia="Times New Roman" w:asciiTheme="minorHAnsi" w:hAnsiTheme="minorHAnsi"/>
              </w:rPr>
              <w:t>either the case is NEW or marked as Non-Schematic at QDE</w:t>
            </w:r>
            <w:r>
              <w:rPr>
                <w:rFonts w:asciiTheme="minorHAnsi" w:hAnsiTheme="minorHAnsi"/>
              </w:rPr>
              <w:t>.</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3910" w:author="shalu.megotia" w:date="2022-04-25T14:36:39Z">
                <w:pPr/>
              </w:pPrChange>
            </w:pPr>
            <w:r>
              <w:rPr>
                <w:b/>
              </w:rPr>
              <w:t>UI Details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3911" w:author="shalu.megotia" w:date="2022-04-25T14:36:39Z">
                <w:pPr>
                  <w:jc w:val="both"/>
                </w:pPr>
              </w:pPrChange>
            </w:pPr>
            <w:r>
              <w:t>Please find below the tentative screen design–</w:t>
            </w:r>
          </w:p>
          <w:p>
            <w:pPr>
              <w:spacing w:before="720" w:beforeLines="0"/>
              <w:jc w:val="both"/>
              <w:pPrChange w:id="3912" w:author="shalu.megotia" w:date="2022-04-25T14:36:39Z">
                <w:pPr>
                  <w:jc w:val="both"/>
                </w:pPr>
              </w:pPrChange>
            </w:pPr>
          </w:p>
          <w:p>
            <w:pPr>
              <w:spacing w:before="720" w:beforeLines="0"/>
              <w:jc w:val="both"/>
              <w:pPrChange w:id="3913" w:author="shalu.megotia" w:date="2022-04-25T14:36:39Z">
                <w:pPr>
                  <w:jc w:val="both"/>
                </w:pPr>
              </w:pPrChange>
            </w:pPr>
            <w:ins w:id="3914" w:author="shalu.megotia" w:date="2022-04-25T15:28:58Z">
              <w:bookmarkStart w:id="93" w:name="_MON_1681646809"/>
              <w:bookmarkEnd w:id="93"/>
            </w:ins>
            <w:ins w:id="3915" w:author="shalu.megotia" w:date="2022-04-25T15:28:58Z"/>
            <w:ins w:id="3916" w:author="shalu.megotia" w:date="2022-04-25T15:28:58Z"/>
            <w:ins w:id="3917" w:author="shalu.megotia" w:date="2022-04-25T15:28:58Z">
              <w:r>
                <w:rPr/>
                <w:object>
                  <v:shape id="_x0000_i1063" o:spt="75" type="#_x0000_t75" style="height:64.5pt;width:108pt;" o:ole="t" filled="f" o:preferrelative="t" stroked="f" coordsize="21600,21600">
                    <v:path/>
                    <v:fill on="f" focussize="0,0"/>
                    <v:stroke on="f" joinstyle="miter"/>
                    <v:imagedata r:id="rId94" o:title=""/>
                    <o:lock v:ext="edit" aspectratio="t"/>
                    <w10:wrap type="none"/>
                    <w10:anchorlock/>
                  </v:shape>
                  <o:OLEObject Type="Embed" ProgID="Excel.Sheet.12" ShapeID="_x0000_i1063" DrawAspect="Icon" ObjectID="_1468075763" r:id="rId93">
                    <o:LockedField>false</o:LockedField>
                  </o:OLEObject>
                </w:object>
              </w:r>
            </w:ins>
            <w:ins w:id="3919" w:author="shalu.megotia" w:date="2022-04-25T15:28:58Z"/>
            <w:del w:id="3920" w:author="shalu.megotia" w:date="2022-04-25T15:28:58Z"/>
            <w:del w:id="3921" w:author="shalu.megotia" w:date="2022-04-25T15:28:58Z"/>
            <w:del w:id="3922" w:author="shalu.megotia" w:date="2022-04-25T15:28:58Z"/>
            <w:del w:id="3923" w:author="shalu.megotia" w:date="2022-04-25T15:28:58Z">
              <w:r>
                <w:rPr/>
                <w:object>
                  <v:shape id="_x0000_i1064" o:spt="75" type="#_x0000_t75" style="height:64.5pt;width:108pt;" o:ole="t" filled="f" o:preferrelative="t" stroked="f" coordsize="21600,21600">
                    <v:path/>
                    <v:fill on="f" focussize="0,0"/>
                    <v:stroke on="f" joinstyle="miter"/>
                    <v:imagedata r:id="rId94" o:title=""/>
                    <o:lock v:ext="edit" aspectratio="t"/>
                    <w10:wrap type="none"/>
                    <w10:anchorlock/>
                  </v:shape>
                  <o:OLEObject Type="Embed" ProgID="Excel.Sheet.12" ShapeID="_x0000_i1064" DrawAspect="Icon" ObjectID="_1468075764" r:id="rId95">
                    <o:LockedField>false</o:LockedField>
                  </o:OLEObject>
                </w:object>
              </w:r>
            </w:del>
            <w:del w:id="3925" w:author="shalu.megotia" w:date="2022-04-25T15:28:58Z"/>
          </w:p>
          <w:p>
            <w:pPr>
              <w:spacing w:before="720" w:beforeLines="0"/>
              <w:jc w:val="both"/>
              <w:rPr>
                <w:highlight w:val="yellow"/>
              </w:rPr>
              <w:pPrChange w:id="3926" w:author="shalu.megotia" w:date="2022-04-25T14:36:39Z">
                <w:pPr>
                  <w:jc w:val="both"/>
                </w:pPr>
              </w:pPrChange>
            </w:pP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3927" w:author="shalu.megotia" w:date="2022-04-25T14:36:39Z">
                <w:pPr/>
              </w:pPrChange>
            </w:pPr>
            <w:r>
              <w:rPr>
                <w:b/>
              </w:rPr>
              <w:t xml:space="preserve">Validations </w:t>
            </w:r>
          </w:p>
        </w:tc>
        <w:tc>
          <w:tcPr>
            <w:tcW w:w="7654" w:type="dxa"/>
            <w:tcBorders>
              <w:top w:val="single" w:color="auto" w:sz="4" w:space="0"/>
              <w:left w:val="single" w:color="auto" w:sz="4" w:space="0"/>
              <w:bottom w:val="single" w:color="auto" w:sz="4" w:space="0"/>
              <w:right w:val="single" w:color="auto" w:sz="4" w:space="0"/>
            </w:tcBorders>
          </w:tcPr>
          <w:p>
            <w:pPr>
              <w:pStyle w:val="62"/>
              <w:numPr>
                <w:ilvl w:val="0"/>
                <w:numId w:val="20"/>
              </w:numPr>
              <w:spacing w:before="720" w:beforeLines="0"/>
              <w:jc w:val="both"/>
              <w:pPrChange w:id="3928" w:author="shalu.megotia" w:date="2022-04-25T14:36:39Z">
                <w:pPr>
                  <w:pStyle w:val="62"/>
                  <w:numPr>
                    <w:ilvl w:val="0"/>
                    <w:numId w:val="20"/>
                  </w:numPr>
                  <w:jc w:val="both"/>
                </w:pPr>
              </w:pPrChange>
            </w:pPr>
            <w:r>
              <w:t>Decision field is mandatory.</w:t>
            </w:r>
          </w:p>
          <w:p>
            <w:pPr>
              <w:pStyle w:val="62"/>
              <w:numPr>
                <w:ilvl w:val="0"/>
                <w:numId w:val="20"/>
              </w:numPr>
              <w:spacing w:before="720" w:beforeLines="0"/>
              <w:jc w:val="both"/>
              <w:pPrChange w:id="3929" w:author="shalu.megotia" w:date="2022-04-25T14:36:39Z">
                <w:pPr>
                  <w:pStyle w:val="62"/>
                  <w:numPr>
                    <w:ilvl w:val="0"/>
                    <w:numId w:val="20"/>
                  </w:numPr>
                  <w:jc w:val="both"/>
                </w:pPr>
              </w:pPrChange>
            </w:pPr>
            <w:r>
              <w:t>Reject Reason is conditional mandatory, applicable only when case is rejected.</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3930" w:author="shalu.megotia" w:date="2022-04-25T14:36:39Z">
                <w:pPr/>
              </w:pPrChange>
            </w:pPr>
            <w:r>
              <w:rPr>
                <w:b/>
              </w:rPr>
              <w:t xml:space="preserve">Queries /Open points </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3931" w:author="shalu.megotia" w:date="2022-04-25T14:36:39Z">
                <w:pPr>
                  <w:jc w:val="both"/>
                </w:pPr>
              </w:pPrChange>
            </w:pPr>
            <w:r>
              <w:t>None</w:t>
            </w:r>
          </w:p>
        </w:tc>
      </w:tr>
    </w:tbl>
    <w:p>
      <w:pPr>
        <w:spacing w:before="720" w:beforeLines="0"/>
        <w:pPrChange w:id="3932" w:author="shalu.megotia" w:date="2022-04-25T14:36:39Z">
          <w:pPr/>
        </w:pPrChange>
      </w:pPr>
    </w:p>
    <w:p>
      <w:pPr>
        <w:spacing w:before="720" w:beforeLines="0"/>
        <w:pPrChange w:id="3933" w:author="shalu.megotia" w:date="2022-04-25T14:36:39Z">
          <w:pPr/>
        </w:pPrChange>
      </w:pPr>
    </w:p>
    <w:p>
      <w:pPr>
        <w:pStyle w:val="4"/>
        <w:numPr>
          <w:ilvl w:val="2"/>
          <w:numId w:val="3"/>
        </w:numPr>
        <w:tabs>
          <w:tab w:val="left" w:pos="0"/>
          <w:tab w:val="left" w:pos="864"/>
        </w:tabs>
        <w:spacing w:before="720" w:beforeLines="0"/>
        <w:rPr>
          <w:rFonts w:asciiTheme="minorHAnsi" w:hAnsiTheme="minorHAnsi" w:cstheme="minorHAnsi"/>
          <w:b/>
          <w:bCs/>
          <w:color w:val="auto"/>
          <w:sz w:val="22"/>
          <w:szCs w:val="22"/>
        </w:rPr>
        <w:pPrChange w:id="3934" w:author="shalu.megotia" w:date="2022-04-25T14:36:39Z">
          <w:pPr>
            <w:pStyle w:val="4"/>
            <w:numPr>
              <w:ilvl w:val="2"/>
              <w:numId w:val="3"/>
            </w:numPr>
            <w:tabs>
              <w:tab w:val="left" w:pos="0"/>
              <w:tab w:val="left" w:pos="864"/>
            </w:tabs>
          </w:pPr>
        </w:pPrChange>
      </w:pPr>
      <w:bookmarkStart w:id="94" w:name="_Toc72191909"/>
      <w:r>
        <w:rPr>
          <w:rFonts w:asciiTheme="minorHAnsi" w:hAnsiTheme="minorHAnsi" w:cstheme="minorHAnsi"/>
          <w:b/>
          <w:bCs/>
          <w:color w:val="auto"/>
          <w:sz w:val="22"/>
          <w:szCs w:val="22"/>
        </w:rPr>
        <w:t>DDE (</w:t>
      </w:r>
      <w:r>
        <w:rPr>
          <w:rFonts w:cs="Arial" w:asciiTheme="minorHAnsi" w:hAnsiTheme="minorHAnsi" w:eastAsiaTheme="minorHAnsi"/>
          <w:b/>
          <w:bCs/>
          <w:caps/>
          <w:color w:val="auto"/>
          <w:kern w:val="32"/>
          <w:sz w:val="22"/>
          <w:szCs w:val="22"/>
        </w:rPr>
        <w:t>Detailed Data Entry</w:t>
      </w:r>
      <w:r>
        <w:rPr>
          <w:rFonts w:asciiTheme="minorHAnsi" w:hAnsiTheme="minorHAnsi" w:cstheme="minorHAnsi"/>
          <w:b/>
          <w:bCs/>
          <w:color w:val="auto"/>
          <w:sz w:val="22"/>
          <w:szCs w:val="22"/>
        </w:rPr>
        <w:t>)</w:t>
      </w:r>
      <w:bookmarkEnd w:id="90"/>
      <w:bookmarkEnd w:id="94"/>
    </w:p>
    <w:p>
      <w:pPr>
        <w:spacing w:before="720" w:beforeLines="0"/>
        <w:pPrChange w:id="3935" w:author="shalu.megotia" w:date="2022-04-25T14:36:39Z">
          <w:pPr/>
        </w:pPrChange>
      </w:pPr>
    </w:p>
    <w:tbl>
      <w:tblPr>
        <w:tblStyle w:val="12"/>
        <w:tblW w:w="9498" w:type="dxa"/>
        <w:tblInd w:w="-147" w:type="dxa"/>
        <w:tblLayout w:type="fixed"/>
        <w:tblCellMar>
          <w:top w:w="0" w:type="dxa"/>
          <w:left w:w="108" w:type="dxa"/>
          <w:bottom w:w="0" w:type="dxa"/>
          <w:right w:w="108" w:type="dxa"/>
        </w:tblCellMar>
      </w:tblPr>
      <w:tblGrid>
        <w:gridCol w:w="1843"/>
        <w:gridCol w:w="7655"/>
      </w:tblGrid>
      <w:tr>
        <w:tblPrEx>
          <w:tblCellMar>
            <w:top w:w="0" w:type="dxa"/>
            <w:left w:w="108" w:type="dxa"/>
            <w:bottom w:w="0" w:type="dxa"/>
            <w:right w:w="108" w:type="dxa"/>
          </w:tblCellMar>
        </w:tblPrEx>
        <w:tc>
          <w:tcPr>
            <w:tcW w:w="1843" w:type="dxa"/>
            <w:tcBorders>
              <w:top w:val="single" w:color="auto" w:sz="4" w:space="0"/>
              <w:left w:val="single" w:color="auto" w:sz="4" w:space="0"/>
              <w:bottom w:val="single" w:color="auto" w:sz="4" w:space="0"/>
              <w:right w:val="single" w:color="auto" w:sz="4" w:space="0"/>
            </w:tcBorders>
          </w:tcPr>
          <w:p>
            <w:pPr>
              <w:spacing w:before="720" w:beforeLines="0"/>
              <w:rPr>
                <w:b/>
              </w:rPr>
              <w:pPrChange w:id="3936" w:author="shalu.megotia" w:date="2022-04-25T14:36:39Z">
                <w:pPr/>
              </w:pPrChange>
            </w:pPr>
            <w:r>
              <w:rPr>
                <w:b/>
              </w:rPr>
              <w:t xml:space="preserve">Brief description </w:t>
            </w:r>
          </w:p>
        </w:tc>
        <w:tc>
          <w:tcPr>
            <w:tcW w:w="7655" w:type="dxa"/>
            <w:tcBorders>
              <w:top w:val="single" w:color="auto" w:sz="4" w:space="0"/>
              <w:left w:val="single" w:color="auto" w:sz="4" w:space="0"/>
              <w:bottom w:val="single" w:color="auto" w:sz="4" w:space="0"/>
              <w:right w:val="single" w:color="auto" w:sz="4" w:space="0"/>
            </w:tcBorders>
          </w:tcPr>
          <w:p>
            <w:pPr>
              <w:pStyle w:val="60"/>
              <w:spacing w:before="720" w:beforeLines="0" w:after="0" w:line="240" w:lineRule="auto"/>
              <w:ind w:left="0"/>
              <w:jc w:val="both"/>
              <w:rPr>
                <w:rFonts w:asciiTheme="minorHAnsi" w:hAnsiTheme="minorHAnsi"/>
              </w:rPr>
              <w:pPrChange w:id="3937" w:author="shalu.megotia" w:date="2022-04-25T14:36:39Z">
                <w:pPr>
                  <w:pStyle w:val="60"/>
                  <w:spacing w:after="0" w:line="240" w:lineRule="auto"/>
                  <w:ind w:left="0"/>
                  <w:jc w:val="both"/>
                </w:pPr>
              </w:pPrChange>
            </w:pPr>
            <w:r>
              <w:rPr>
                <w:rFonts w:asciiTheme="minorHAnsi" w:hAnsiTheme="minorHAnsi"/>
              </w:rPr>
              <w:t xml:space="preserve">Through this activity user will capture the application details. User will be able to capture the following details through different screens/tabs in this activity – </w:t>
            </w:r>
          </w:p>
          <w:p>
            <w:pPr>
              <w:pStyle w:val="60"/>
              <w:spacing w:before="720" w:beforeLines="0" w:after="0" w:line="240" w:lineRule="auto"/>
              <w:ind w:left="0"/>
              <w:jc w:val="both"/>
              <w:rPr>
                <w:rFonts w:asciiTheme="minorHAnsi" w:hAnsiTheme="minorHAnsi"/>
              </w:rPr>
              <w:pPrChange w:id="3938" w:author="shalu.megotia" w:date="2022-04-25T14:36:39Z">
                <w:pPr>
                  <w:pStyle w:val="60"/>
                  <w:spacing w:after="0" w:line="240" w:lineRule="auto"/>
                  <w:ind w:left="0"/>
                  <w:jc w:val="both"/>
                </w:pPr>
              </w:pPrChange>
            </w:pPr>
          </w:p>
          <w:p>
            <w:pPr>
              <w:pStyle w:val="60"/>
              <w:numPr>
                <w:ilvl w:val="0"/>
                <w:numId w:val="23"/>
              </w:numPr>
              <w:spacing w:before="720" w:beforeLines="0" w:after="0" w:line="240" w:lineRule="auto"/>
              <w:jc w:val="both"/>
              <w:rPr>
                <w:rFonts w:asciiTheme="minorHAnsi" w:hAnsiTheme="minorHAnsi"/>
              </w:rPr>
              <w:pPrChange w:id="3939" w:author="shalu.megotia" w:date="2022-04-25T14:36:39Z">
                <w:pPr>
                  <w:pStyle w:val="60"/>
                  <w:numPr>
                    <w:ilvl w:val="0"/>
                    <w:numId w:val="23"/>
                  </w:numPr>
                  <w:spacing w:after="0" w:line="240" w:lineRule="auto"/>
                  <w:jc w:val="both"/>
                </w:pPr>
              </w:pPrChange>
            </w:pPr>
            <w:r>
              <w:rPr>
                <w:rFonts w:asciiTheme="minorHAnsi" w:hAnsiTheme="minorHAnsi"/>
              </w:rPr>
              <w:t>Demographic details for Main applicant, Co-applicant, Guarantors</w:t>
            </w:r>
          </w:p>
          <w:p>
            <w:pPr>
              <w:pStyle w:val="60"/>
              <w:numPr>
                <w:ilvl w:val="0"/>
                <w:numId w:val="23"/>
              </w:numPr>
              <w:spacing w:before="720" w:beforeLines="0" w:after="0" w:line="240" w:lineRule="auto"/>
              <w:jc w:val="both"/>
              <w:rPr>
                <w:rFonts w:asciiTheme="minorHAnsi" w:hAnsiTheme="minorHAnsi"/>
              </w:rPr>
              <w:pPrChange w:id="3940" w:author="shalu.megotia" w:date="2022-04-25T14:36:39Z">
                <w:pPr>
                  <w:pStyle w:val="60"/>
                  <w:numPr>
                    <w:ilvl w:val="0"/>
                    <w:numId w:val="23"/>
                  </w:numPr>
                  <w:spacing w:after="0" w:line="240" w:lineRule="auto"/>
                  <w:jc w:val="both"/>
                </w:pPr>
              </w:pPrChange>
            </w:pPr>
            <w:r>
              <w:rPr>
                <w:rFonts w:asciiTheme="minorHAnsi" w:hAnsiTheme="minorHAnsi"/>
              </w:rPr>
              <w:t>Management Details</w:t>
            </w:r>
          </w:p>
          <w:p>
            <w:pPr>
              <w:pStyle w:val="60"/>
              <w:numPr>
                <w:ilvl w:val="0"/>
                <w:numId w:val="23"/>
              </w:numPr>
              <w:spacing w:before="720" w:beforeLines="0" w:after="0" w:line="240" w:lineRule="auto"/>
              <w:jc w:val="both"/>
              <w:rPr>
                <w:rFonts w:asciiTheme="minorHAnsi" w:hAnsiTheme="minorHAnsi"/>
              </w:rPr>
              <w:pPrChange w:id="3941" w:author="shalu.megotia" w:date="2022-04-25T14:36:39Z">
                <w:pPr>
                  <w:pStyle w:val="60"/>
                  <w:numPr>
                    <w:ilvl w:val="0"/>
                    <w:numId w:val="23"/>
                  </w:numPr>
                  <w:spacing w:after="0" w:line="240" w:lineRule="auto"/>
                  <w:jc w:val="both"/>
                </w:pPr>
              </w:pPrChange>
            </w:pPr>
            <w:r>
              <w:rPr>
                <w:rFonts w:asciiTheme="minorHAnsi" w:hAnsiTheme="minorHAnsi"/>
              </w:rPr>
              <w:t>Operating Account Details</w:t>
            </w:r>
          </w:p>
          <w:p>
            <w:pPr>
              <w:pStyle w:val="60"/>
              <w:numPr>
                <w:ilvl w:val="0"/>
                <w:numId w:val="23"/>
              </w:numPr>
              <w:spacing w:before="720" w:beforeLines="0" w:after="0" w:line="240" w:lineRule="auto"/>
              <w:jc w:val="both"/>
              <w:rPr>
                <w:rFonts w:asciiTheme="minorHAnsi" w:hAnsiTheme="minorHAnsi"/>
              </w:rPr>
              <w:pPrChange w:id="3942" w:author="shalu.megotia" w:date="2022-04-25T14:36:39Z">
                <w:pPr>
                  <w:pStyle w:val="60"/>
                  <w:numPr>
                    <w:ilvl w:val="0"/>
                    <w:numId w:val="23"/>
                  </w:numPr>
                  <w:spacing w:after="0" w:line="240" w:lineRule="auto"/>
                  <w:jc w:val="both"/>
                </w:pPr>
              </w:pPrChange>
            </w:pPr>
            <w:r>
              <w:rPr>
                <w:rFonts w:asciiTheme="minorHAnsi" w:hAnsiTheme="minorHAnsi"/>
              </w:rPr>
              <w:t>Transaction History</w:t>
            </w:r>
          </w:p>
          <w:p>
            <w:pPr>
              <w:pStyle w:val="60"/>
              <w:numPr>
                <w:ilvl w:val="0"/>
                <w:numId w:val="23"/>
              </w:numPr>
              <w:spacing w:before="720" w:beforeLines="0" w:after="0" w:line="240" w:lineRule="auto"/>
              <w:jc w:val="both"/>
              <w:rPr>
                <w:rFonts w:asciiTheme="minorHAnsi" w:hAnsiTheme="minorHAnsi"/>
              </w:rPr>
              <w:pPrChange w:id="3943" w:author="shalu.megotia" w:date="2022-04-25T14:36:39Z">
                <w:pPr>
                  <w:pStyle w:val="60"/>
                  <w:numPr>
                    <w:ilvl w:val="0"/>
                    <w:numId w:val="23"/>
                  </w:numPr>
                  <w:spacing w:after="0" w:line="240" w:lineRule="auto"/>
                  <w:jc w:val="both"/>
                </w:pPr>
              </w:pPrChange>
            </w:pPr>
            <w:r>
              <w:rPr>
                <w:rFonts w:asciiTheme="minorHAnsi" w:hAnsiTheme="minorHAnsi"/>
              </w:rPr>
              <w:t>Exposure Details</w:t>
            </w:r>
          </w:p>
          <w:p>
            <w:pPr>
              <w:pStyle w:val="60"/>
              <w:numPr>
                <w:ilvl w:val="0"/>
                <w:numId w:val="23"/>
              </w:numPr>
              <w:spacing w:before="720" w:beforeLines="0" w:after="0" w:line="240" w:lineRule="auto"/>
              <w:jc w:val="both"/>
              <w:rPr>
                <w:rFonts w:asciiTheme="minorHAnsi" w:hAnsiTheme="minorHAnsi"/>
              </w:rPr>
              <w:pPrChange w:id="3944" w:author="shalu.megotia" w:date="2022-04-25T14:36:39Z">
                <w:pPr>
                  <w:pStyle w:val="60"/>
                  <w:numPr>
                    <w:ilvl w:val="0"/>
                    <w:numId w:val="23"/>
                  </w:numPr>
                  <w:spacing w:after="0" w:line="240" w:lineRule="auto"/>
                  <w:jc w:val="both"/>
                </w:pPr>
              </w:pPrChange>
            </w:pPr>
            <w:r>
              <w:rPr>
                <w:rFonts w:asciiTheme="minorHAnsi" w:hAnsiTheme="minorHAnsi"/>
              </w:rPr>
              <w:t>Proposal Details</w:t>
            </w:r>
          </w:p>
          <w:p>
            <w:pPr>
              <w:pStyle w:val="60"/>
              <w:numPr>
                <w:ilvl w:val="0"/>
                <w:numId w:val="23"/>
              </w:numPr>
              <w:spacing w:before="720" w:beforeLines="0" w:after="0" w:line="240" w:lineRule="auto"/>
              <w:jc w:val="both"/>
              <w:rPr>
                <w:rFonts w:asciiTheme="minorHAnsi" w:hAnsiTheme="minorHAnsi"/>
              </w:rPr>
              <w:pPrChange w:id="3945" w:author="shalu.megotia" w:date="2022-04-25T14:36:39Z">
                <w:pPr>
                  <w:pStyle w:val="60"/>
                  <w:numPr>
                    <w:ilvl w:val="0"/>
                    <w:numId w:val="23"/>
                  </w:numPr>
                  <w:spacing w:after="0" w:line="240" w:lineRule="auto"/>
                  <w:jc w:val="both"/>
                </w:pPr>
              </w:pPrChange>
            </w:pPr>
            <w:r>
              <w:rPr>
                <w:rFonts w:asciiTheme="minorHAnsi" w:hAnsiTheme="minorHAnsi"/>
              </w:rPr>
              <w:t>MIS Details</w:t>
            </w:r>
          </w:p>
          <w:p>
            <w:pPr>
              <w:pStyle w:val="60"/>
              <w:numPr>
                <w:ilvl w:val="0"/>
                <w:numId w:val="23"/>
              </w:numPr>
              <w:spacing w:before="720" w:beforeLines="0" w:after="0" w:line="240" w:lineRule="auto"/>
              <w:jc w:val="both"/>
              <w:rPr>
                <w:rFonts w:asciiTheme="minorHAnsi" w:hAnsiTheme="minorHAnsi"/>
              </w:rPr>
              <w:pPrChange w:id="3946" w:author="shalu.megotia" w:date="2022-04-25T14:36:39Z">
                <w:pPr>
                  <w:pStyle w:val="60"/>
                  <w:numPr>
                    <w:ilvl w:val="0"/>
                    <w:numId w:val="23"/>
                  </w:numPr>
                  <w:spacing w:after="0" w:line="240" w:lineRule="auto"/>
                  <w:jc w:val="both"/>
                </w:pPr>
              </w:pPrChange>
            </w:pPr>
            <w:r>
              <w:rPr>
                <w:rFonts w:asciiTheme="minorHAnsi" w:hAnsiTheme="minorHAnsi"/>
              </w:rPr>
              <w:t>Collateral Details</w:t>
            </w:r>
          </w:p>
          <w:p>
            <w:pPr>
              <w:pStyle w:val="60"/>
              <w:numPr>
                <w:ilvl w:val="0"/>
                <w:numId w:val="23"/>
              </w:numPr>
              <w:spacing w:before="720" w:beforeLines="0" w:after="0" w:line="240" w:lineRule="auto"/>
              <w:jc w:val="both"/>
              <w:rPr>
                <w:rFonts w:asciiTheme="minorHAnsi" w:hAnsiTheme="minorHAnsi"/>
              </w:rPr>
              <w:pPrChange w:id="3947" w:author="shalu.megotia" w:date="2022-04-25T14:36:39Z">
                <w:pPr>
                  <w:pStyle w:val="60"/>
                  <w:numPr>
                    <w:ilvl w:val="0"/>
                    <w:numId w:val="23"/>
                  </w:numPr>
                  <w:spacing w:after="0" w:line="240" w:lineRule="auto"/>
                  <w:jc w:val="both"/>
                </w:pPr>
              </w:pPrChange>
            </w:pPr>
            <w:r>
              <w:rPr>
                <w:rFonts w:asciiTheme="minorHAnsi" w:hAnsiTheme="minorHAnsi"/>
              </w:rPr>
              <w:t>Compliance Details</w:t>
            </w:r>
          </w:p>
          <w:p>
            <w:pPr>
              <w:pStyle w:val="60"/>
              <w:numPr>
                <w:ilvl w:val="0"/>
                <w:numId w:val="23"/>
              </w:numPr>
              <w:spacing w:before="720" w:beforeLines="0" w:after="0" w:line="240" w:lineRule="auto"/>
              <w:jc w:val="both"/>
              <w:rPr>
                <w:rFonts w:asciiTheme="minorHAnsi" w:hAnsiTheme="minorHAnsi"/>
              </w:rPr>
              <w:pPrChange w:id="3948" w:author="shalu.megotia" w:date="2022-04-25T14:36:39Z">
                <w:pPr>
                  <w:pStyle w:val="60"/>
                  <w:numPr>
                    <w:ilvl w:val="0"/>
                    <w:numId w:val="23"/>
                  </w:numPr>
                  <w:spacing w:after="0" w:line="240" w:lineRule="auto"/>
                  <w:jc w:val="both"/>
                </w:pPr>
              </w:pPrChange>
            </w:pPr>
            <w:r>
              <w:rPr>
                <w:rFonts w:asciiTheme="minorHAnsi" w:hAnsiTheme="minorHAnsi"/>
              </w:rPr>
              <w:t>Warehouse Details</w:t>
            </w:r>
          </w:p>
          <w:p>
            <w:pPr>
              <w:pStyle w:val="60"/>
              <w:numPr>
                <w:ilvl w:val="0"/>
                <w:numId w:val="23"/>
              </w:numPr>
              <w:spacing w:before="720" w:beforeLines="0" w:after="0" w:line="240" w:lineRule="auto"/>
              <w:jc w:val="both"/>
              <w:rPr>
                <w:rFonts w:asciiTheme="minorHAnsi" w:hAnsiTheme="minorHAnsi"/>
              </w:rPr>
              <w:pPrChange w:id="3949" w:author="shalu.megotia" w:date="2022-04-25T14:36:39Z">
                <w:pPr>
                  <w:pStyle w:val="60"/>
                  <w:numPr>
                    <w:ilvl w:val="0"/>
                    <w:numId w:val="23"/>
                  </w:numPr>
                  <w:spacing w:after="0" w:line="240" w:lineRule="auto"/>
                  <w:jc w:val="both"/>
                </w:pPr>
              </w:pPrChange>
            </w:pPr>
            <w:r>
              <w:rPr>
                <w:rFonts w:asciiTheme="minorHAnsi" w:hAnsiTheme="minorHAnsi"/>
              </w:rPr>
              <w:t>Supplier Details</w:t>
            </w:r>
          </w:p>
          <w:p>
            <w:pPr>
              <w:pStyle w:val="60"/>
              <w:numPr>
                <w:ilvl w:val="0"/>
                <w:numId w:val="23"/>
              </w:numPr>
              <w:spacing w:before="720" w:beforeLines="0" w:after="0" w:line="240" w:lineRule="auto"/>
              <w:jc w:val="both"/>
              <w:rPr>
                <w:rFonts w:asciiTheme="minorHAnsi" w:hAnsiTheme="minorHAnsi"/>
              </w:rPr>
              <w:pPrChange w:id="3950" w:author="shalu.megotia" w:date="2022-04-25T14:36:39Z">
                <w:pPr>
                  <w:pStyle w:val="60"/>
                  <w:numPr>
                    <w:ilvl w:val="0"/>
                    <w:numId w:val="23"/>
                  </w:numPr>
                  <w:spacing w:after="0" w:line="240" w:lineRule="auto"/>
                  <w:jc w:val="both"/>
                </w:pPr>
              </w:pPrChange>
            </w:pPr>
            <w:r>
              <w:rPr>
                <w:rFonts w:asciiTheme="minorHAnsi" w:hAnsiTheme="minorHAnsi"/>
              </w:rPr>
              <w:t>Customer Details</w:t>
            </w:r>
          </w:p>
          <w:p>
            <w:pPr>
              <w:pStyle w:val="60"/>
              <w:spacing w:before="720" w:beforeLines="0" w:after="0" w:line="240" w:lineRule="auto"/>
              <w:jc w:val="both"/>
              <w:rPr>
                <w:rFonts w:asciiTheme="minorHAnsi" w:hAnsiTheme="minorHAnsi"/>
              </w:rPr>
              <w:pPrChange w:id="3951" w:author="shalu.megotia" w:date="2022-04-25T14:36:39Z">
                <w:pPr>
                  <w:pStyle w:val="60"/>
                  <w:spacing w:after="0" w:line="240" w:lineRule="auto"/>
                  <w:jc w:val="both"/>
                </w:pPr>
              </w:pPrChange>
            </w:pPr>
          </w:p>
        </w:tc>
      </w:tr>
      <w:tr>
        <w:tblPrEx>
          <w:tblCellMar>
            <w:top w:w="0" w:type="dxa"/>
            <w:left w:w="108" w:type="dxa"/>
            <w:bottom w:w="0" w:type="dxa"/>
            <w:right w:w="108" w:type="dxa"/>
          </w:tblCellMar>
        </w:tblPrEx>
        <w:tc>
          <w:tcPr>
            <w:tcW w:w="1843" w:type="dxa"/>
            <w:tcBorders>
              <w:top w:val="single" w:color="auto" w:sz="4" w:space="0"/>
              <w:left w:val="single" w:color="auto" w:sz="4" w:space="0"/>
              <w:bottom w:val="single" w:color="auto" w:sz="4" w:space="0"/>
              <w:right w:val="single" w:color="auto" w:sz="4" w:space="0"/>
            </w:tcBorders>
          </w:tcPr>
          <w:p>
            <w:pPr>
              <w:spacing w:before="720" w:beforeLines="0"/>
              <w:rPr>
                <w:b/>
              </w:rPr>
              <w:pPrChange w:id="3952" w:author="shalu.megotia" w:date="2022-04-25T14:36:39Z">
                <w:pPr/>
              </w:pPrChange>
            </w:pPr>
            <w:r>
              <w:rPr>
                <w:b/>
              </w:rPr>
              <w:t>Pre-conditions</w:t>
            </w:r>
          </w:p>
        </w:tc>
        <w:tc>
          <w:tcPr>
            <w:tcW w:w="7655" w:type="dxa"/>
            <w:tcBorders>
              <w:top w:val="single" w:color="auto" w:sz="4" w:space="0"/>
              <w:left w:val="single" w:color="auto" w:sz="4" w:space="0"/>
              <w:bottom w:val="single" w:color="auto" w:sz="4" w:space="0"/>
              <w:right w:val="single" w:color="auto" w:sz="4" w:space="0"/>
            </w:tcBorders>
          </w:tcPr>
          <w:p>
            <w:pPr>
              <w:pStyle w:val="60"/>
              <w:numPr>
                <w:ilvl w:val="0"/>
                <w:numId w:val="15"/>
              </w:numPr>
              <w:spacing w:before="720" w:beforeLines="0"/>
              <w:jc w:val="both"/>
              <w:rPr>
                <w:rFonts w:eastAsia="Times New Roman"/>
              </w:rPr>
              <w:pPrChange w:id="3953" w:author="shalu.megotia" w:date="2022-04-25T14:36:39Z">
                <w:pPr>
                  <w:pStyle w:val="60"/>
                  <w:numPr>
                    <w:ilvl w:val="0"/>
                    <w:numId w:val="15"/>
                  </w:numPr>
                  <w:jc w:val="both"/>
                </w:pPr>
              </w:pPrChange>
            </w:pPr>
            <w:r>
              <w:rPr>
                <w:rFonts w:eastAsia="Times New Roman"/>
              </w:rPr>
              <w:t>RCH/SCA Case Assignment to CU/CA</w:t>
            </w:r>
            <w:r>
              <w:rPr>
                <w:rFonts w:eastAsia="Times New Roman" w:asciiTheme="minorHAnsi" w:hAnsiTheme="minorHAnsi"/>
              </w:rPr>
              <w:t xml:space="preserve"> is completed.</w:t>
            </w:r>
          </w:p>
        </w:tc>
      </w:tr>
      <w:tr>
        <w:tblPrEx>
          <w:tblCellMar>
            <w:top w:w="0" w:type="dxa"/>
            <w:left w:w="108" w:type="dxa"/>
            <w:bottom w:w="0" w:type="dxa"/>
            <w:right w:w="108" w:type="dxa"/>
          </w:tblCellMar>
        </w:tblPrEx>
        <w:tc>
          <w:tcPr>
            <w:tcW w:w="1843" w:type="dxa"/>
            <w:tcBorders>
              <w:top w:val="single" w:color="auto" w:sz="4" w:space="0"/>
              <w:left w:val="single" w:color="auto" w:sz="4" w:space="0"/>
              <w:bottom w:val="single" w:color="auto" w:sz="4" w:space="0"/>
              <w:right w:val="single" w:color="auto" w:sz="4" w:space="0"/>
            </w:tcBorders>
          </w:tcPr>
          <w:p>
            <w:pPr>
              <w:spacing w:before="720" w:beforeLines="0"/>
              <w:rPr>
                <w:b/>
              </w:rPr>
              <w:pPrChange w:id="3954" w:author="shalu.megotia" w:date="2022-04-25T14:36:39Z">
                <w:pPr/>
              </w:pPrChange>
            </w:pPr>
            <w:r>
              <w:rPr>
                <w:b/>
              </w:rPr>
              <w:t>Primary users</w:t>
            </w:r>
          </w:p>
        </w:tc>
        <w:tc>
          <w:tcPr>
            <w:tcW w:w="7655" w:type="dxa"/>
            <w:tcBorders>
              <w:top w:val="single" w:color="auto" w:sz="4" w:space="0"/>
              <w:left w:val="single" w:color="auto" w:sz="4" w:space="0"/>
              <w:bottom w:val="single" w:color="auto" w:sz="4" w:space="0"/>
              <w:right w:val="single" w:color="auto" w:sz="4" w:space="0"/>
            </w:tcBorders>
          </w:tcPr>
          <w:p>
            <w:pPr>
              <w:spacing w:before="720" w:beforeLines="0"/>
              <w:jc w:val="both"/>
              <w:pPrChange w:id="3955" w:author="shalu.megotia" w:date="2022-04-25T14:36:39Z">
                <w:pPr>
                  <w:jc w:val="both"/>
                </w:pPr>
              </w:pPrChange>
            </w:pPr>
            <w:r>
              <w:t>CU/CA</w:t>
            </w:r>
          </w:p>
        </w:tc>
      </w:tr>
      <w:tr>
        <w:tblPrEx>
          <w:tblCellMar>
            <w:top w:w="0" w:type="dxa"/>
            <w:left w:w="108" w:type="dxa"/>
            <w:bottom w:w="0" w:type="dxa"/>
            <w:right w:w="108" w:type="dxa"/>
          </w:tblCellMar>
        </w:tblPrEx>
        <w:tc>
          <w:tcPr>
            <w:tcW w:w="1843" w:type="dxa"/>
            <w:tcBorders>
              <w:top w:val="single" w:color="auto" w:sz="4" w:space="0"/>
              <w:left w:val="single" w:color="auto" w:sz="4" w:space="0"/>
              <w:bottom w:val="single" w:color="auto" w:sz="4" w:space="0"/>
              <w:right w:val="single" w:color="auto" w:sz="4" w:space="0"/>
            </w:tcBorders>
          </w:tcPr>
          <w:p>
            <w:pPr>
              <w:spacing w:before="720" w:beforeLines="0"/>
              <w:rPr>
                <w:b/>
              </w:rPr>
              <w:pPrChange w:id="3956" w:author="shalu.megotia" w:date="2022-04-25T14:36:39Z">
                <w:pPr/>
              </w:pPrChange>
            </w:pPr>
            <w:r>
              <w:rPr>
                <w:b/>
              </w:rPr>
              <w:t>Process flow of events</w:t>
            </w:r>
          </w:p>
        </w:tc>
        <w:tc>
          <w:tcPr>
            <w:tcW w:w="7655" w:type="dxa"/>
            <w:tcBorders>
              <w:top w:val="single" w:color="auto" w:sz="4" w:space="0"/>
              <w:left w:val="single" w:color="auto" w:sz="4" w:space="0"/>
              <w:bottom w:val="single" w:color="auto" w:sz="4" w:space="0"/>
              <w:right w:val="single" w:color="auto" w:sz="4" w:space="0"/>
            </w:tcBorders>
          </w:tcPr>
          <w:p>
            <w:pPr>
              <w:spacing w:before="720" w:beforeLines="0"/>
              <w:jc w:val="both"/>
              <w:pPrChange w:id="3957" w:author="shalu.megotia" w:date="2022-04-25T14:36:39Z">
                <w:pPr>
                  <w:jc w:val="both"/>
                </w:pPr>
              </w:pPrChange>
            </w:pPr>
            <w:r>
              <w:t>Detailed Data Entry (DDE) – Primary Flow (New)</w:t>
            </w:r>
          </w:p>
          <w:p>
            <w:pPr>
              <w:pStyle w:val="60"/>
              <w:numPr>
                <w:ilvl w:val="0"/>
                <w:numId w:val="21"/>
              </w:numPr>
              <w:spacing w:before="720" w:beforeLines="0" w:after="0" w:line="240" w:lineRule="auto"/>
              <w:jc w:val="both"/>
              <w:rPr>
                <w:rFonts w:asciiTheme="minorHAnsi" w:hAnsiTheme="minorHAnsi"/>
                <w:color w:val="000000"/>
              </w:rPr>
              <w:pPrChange w:id="3958" w:author="shalu.megotia" w:date="2022-04-25T14:36:39Z">
                <w:pPr>
                  <w:pStyle w:val="60"/>
                  <w:numPr>
                    <w:ilvl w:val="0"/>
                    <w:numId w:val="21"/>
                  </w:numPr>
                  <w:spacing w:after="0" w:line="240" w:lineRule="auto"/>
                  <w:jc w:val="both"/>
                </w:pPr>
              </w:pPrChange>
            </w:pPr>
            <w:r>
              <w:rPr>
                <w:rFonts w:asciiTheme="minorHAnsi" w:hAnsiTheme="minorHAnsi"/>
                <w:color w:val="000000"/>
              </w:rPr>
              <w:t>User performs the detailed data entry based on the application received from the customer.</w:t>
            </w:r>
          </w:p>
          <w:p>
            <w:pPr>
              <w:numPr>
                <w:ilvl w:val="0"/>
                <w:numId w:val="21"/>
              </w:numPr>
              <w:spacing w:before="720" w:beforeLines="0" w:line="259" w:lineRule="auto"/>
              <w:jc w:val="both"/>
              <w:rPr>
                <w:color w:val="000000"/>
              </w:rPr>
              <w:pPrChange w:id="3959" w:author="shalu.megotia" w:date="2022-04-25T14:36:39Z">
                <w:pPr>
                  <w:numPr>
                    <w:ilvl w:val="0"/>
                    <w:numId w:val="21"/>
                  </w:numPr>
                  <w:spacing w:line="259" w:lineRule="auto"/>
                  <w:jc w:val="both"/>
                </w:pPr>
              </w:pPrChange>
            </w:pPr>
            <w:r>
              <w:rPr>
                <w:rFonts w:cs="Calibri"/>
                <w:color w:val="000000"/>
              </w:rPr>
              <w:t>Apart from the customer/application data which comes from QDE stage, the user can capture information about the applicant as well as application level like address details, management details collateral details, banking details, Proposal details, warehouse, Supplier, Buyer details.</w:t>
            </w:r>
          </w:p>
          <w:p>
            <w:pPr>
              <w:pStyle w:val="60"/>
              <w:numPr>
                <w:ilvl w:val="0"/>
                <w:numId w:val="21"/>
              </w:numPr>
              <w:spacing w:before="720" w:beforeLines="0" w:after="0" w:line="240" w:lineRule="auto"/>
              <w:jc w:val="both"/>
              <w:rPr>
                <w:rFonts w:asciiTheme="minorHAnsi" w:hAnsiTheme="minorHAnsi"/>
                <w:color w:val="000000"/>
              </w:rPr>
              <w:pPrChange w:id="3960" w:author="shalu.megotia" w:date="2022-04-25T14:36:39Z">
                <w:pPr>
                  <w:pStyle w:val="60"/>
                  <w:numPr>
                    <w:ilvl w:val="0"/>
                    <w:numId w:val="21"/>
                  </w:numPr>
                  <w:spacing w:after="0" w:line="240" w:lineRule="auto"/>
                  <w:jc w:val="both"/>
                </w:pPr>
              </w:pPrChange>
            </w:pPr>
            <w:r>
              <w:rPr>
                <w:rFonts w:asciiTheme="minorHAnsi" w:hAnsiTheme="minorHAnsi"/>
                <w:color w:val="000000"/>
              </w:rPr>
              <w:t>User can also add Co-borrower at this stage in case of individual applicants.</w:t>
            </w:r>
          </w:p>
          <w:p>
            <w:pPr>
              <w:pStyle w:val="60"/>
              <w:numPr>
                <w:ilvl w:val="0"/>
                <w:numId w:val="21"/>
              </w:numPr>
              <w:spacing w:before="720" w:beforeLines="0" w:after="0" w:line="240" w:lineRule="auto"/>
              <w:jc w:val="both"/>
              <w:rPr>
                <w:rFonts w:asciiTheme="minorHAnsi" w:hAnsiTheme="minorHAnsi"/>
                <w:color w:val="000000"/>
              </w:rPr>
              <w:pPrChange w:id="3961" w:author="shalu.megotia" w:date="2022-04-25T14:36:39Z">
                <w:pPr>
                  <w:pStyle w:val="60"/>
                  <w:numPr>
                    <w:ilvl w:val="0"/>
                    <w:numId w:val="21"/>
                  </w:numPr>
                  <w:spacing w:after="0" w:line="240" w:lineRule="auto"/>
                  <w:jc w:val="both"/>
                </w:pPr>
              </w:pPrChange>
            </w:pPr>
            <w:r>
              <w:rPr>
                <w:rFonts w:asciiTheme="minorHAnsi" w:hAnsiTheme="minorHAnsi"/>
                <w:color w:val="000000"/>
              </w:rPr>
              <w:t>User provides all the mandatory data and submits the application.</w:t>
            </w:r>
          </w:p>
          <w:p>
            <w:pPr>
              <w:pStyle w:val="60"/>
              <w:numPr>
                <w:ilvl w:val="0"/>
                <w:numId w:val="21"/>
              </w:numPr>
              <w:spacing w:before="720" w:beforeLines="0" w:after="0" w:line="240" w:lineRule="auto"/>
              <w:jc w:val="both"/>
              <w:rPr>
                <w:rFonts w:asciiTheme="minorHAnsi" w:hAnsiTheme="minorHAnsi"/>
                <w:color w:val="000000"/>
              </w:rPr>
              <w:pPrChange w:id="3962" w:author="shalu.megotia" w:date="2022-04-25T14:36:39Z">
                <w:pPr>
                  <w:pStyle w:val="60"/>
                  <w:numPr>
                    <w:ilvl w:val="0"/>
                    <w:numId w:val="21"/>
                  </w:numPr>
                  <w:spacing w:after="0" w:line="240" w:lineRule="auto"/>
                  <w:jc w:val="both"/>
                </w:pPr>
              </w:pPrChange>
            </w:pPr>
            <w:r>
              <w:rPr>
                <w:rFonts w:asciiTheme="minorHAnsi" w:hAnsiTheme="minorHAnsi"/>
                <w:color w:val="000000"/>
              </w:rPr>
              <w:t>Application moves to Document receipt stage.</w:t>
            </w:r>
          </w:p>
          <w:p>
            <w:pPr>
              <w:pStyle w:val="60"/>
              <w:spacing w:before="720" w:beforeLines="0" w:after="0" w:line="240" w:lineRule="auto"/>
              <w:jc w:val="both"/>
              <w:rPr>
                <w:rFonts w:asciiTheme="minorHAnsi" w:hAnsiTheme="minorHAnsi"/>
                <w:color w:val="000000"/>
              </w:rPr>
              <w:pPrChange w:id="3963" w:author="shalu.megotia" w:date="2022-04-25T14:36:39Z">
                <w:pPr>
                  <w:pStyle w:val="60"/>
                  <w:spacing w:after="0" w:line="240" w:lineRule="auto"/>
                  <w:jc w:val="both"/>
                </w:pPr>
              </w:pPrChange>
            </w:pPr>
          </w:p>
          <w:p>
            <w:pPr>
              <w:spacing w:before="720" w:beforeLines="0"/>
              <w:jc w:val="both"/>
              <w:pPrChange w:id="3964" w:author="shalu.megotia" w:date="2022-04-25T14:36:39Z">
                <w:pPr>
                  <w:jc w:val="both"/>
                </w:pPr>
              </w:pPrChange>
            </w:pPr>
            <w:r>
              <w:t>Detailed Data Entry (DDE) – Alternate Flow (Existing – Review / Renew)</w:t>
            </w:r>
          </w:p>
          <w:p>
            <w:pPr>
              <w:pStyle w:val="60"/>
              <w:numPr>
                <w:ilvl w:val="0"/>
                <w:numId w:val="21"/>
              </w:numPr>
              <w:spacing w:before="720" w:beforeLines="0" w:after="0" w:line="240" w:lineRule="auto"/>
              <w:jc w:val="both"/>
              <w:rPr>
                <w:rFonts w:asciiTheme="minorHAnsi" w:hAnsiTheme="minorHAnsi"/>
                <w:color w:val="000000"/>
              </w:rPr>
              <w:pPrChange w:id="3965" w:author="shalu.megotia" w:date="2022-04-25T14:36:39Z">
                <w:pPr>
                  <w:pStyle w:val="60"/>
                  <w:numPr>
                    <w:ilvl w:val="0"/>
                    <w:numId w:val="21"/>
                  </w:numPr>
                  <w:spacing w:after="0" w:line="240" w:lineRule="auto"/>
                  <w:jc w:val="both"/>
                </w:pPr>
              </w:pPrChange>
            </w:pPr>
            <w:r>
              <w:rPr>
                <w:rFonts w:asciiTheme="minorHAnsi" w:hAnsiTheme="minorHAnsi"/>
                <w:color w:val="000000"/>
              </w:rPr>
              <w:t>User verifies and updates the detailed data entry based on the application received from the customer.</w:t>
            </w:r>
          </w:p>
          <w:p>
            <w:pPr>
              <w:numPr>
                <w:ilvl w:val="0"/>
                <w:numId w:val="21"/>
              </w:numPr>
              <w:spacing w:before="720" w:beforeLines="0" w:line="259" w:lineRule="auto"/>
              <w:jc w:val="both"/>
              <w:rPr>
                <w:color w:val="000000"/>
              </w:rPr>
              <w:pPrChange w:id="3966" w:author="shalu.megotia" w:date="2022-04-25T14:36:39Z">
                <w:pPr>
                  <w:numPr>
                    <w:ilvl w:val="0"/>
                    <w:numId w:val="21"/>
                  </w:numPr>
                  <w:spacing w:line="259" w:lineRule="auto"/>
                  <w:jc w:val="both"/>
                </w:pPr>
              </w:pPrChange>
            </w:pPr>
            <w:r>
              <w:rPr>
                <w:rFonts w:cs="Calibri"/>
                <w:color w:val="000000"/>
              </w:rPr>
              <w:t xml:space="preserve">Apart from the existing customer/application data which comes from QDE stage, the user can capture or modify the certain sections at the applicant as well as application level like address details, management details collateral details, banking details, Proposal details (Currency, product, syndication details, Parent association related changes are not allowed to be changed for existing facility), warehouse, Supplier, Buyer details. </w:t>
            </w:r>
          </w:p>
          <w:p>
            <w:pPr>
              <w:numPr>
                <w:ilvl w:val="0"/>
                <w:numId w:val="21"/>
              </w:numPr>
              <w:spacing w:before="720" w:beforeLines="0" w:line="259" w:lineRule="auto"/>
              <w:jc w:val="both"/>
              <w:rPr>
                <w:color w:val="000000"/>
              </w:rPr>
              <w:pPrChange w:id="3967" w:author="shalu.megotia" w:date="2022-04-25T14:36:39Z">
                <w:pPr>
                  <w:numPr>
                    <w:ilvl w:val="0"/>
                    <w:numId w:val="21"/>
                  </w:numPr>
                  <w:spacing w:line="259" w:lineRule="auto"/>
                  <w:jc w:val="both"/>
                </w:pPr>
              </w:pPrChange>
            </w:pPr>
            <w:r>
              <w:rPr>
                <w:rFonts w:cs="Calibri"/>
                <w:color w:val="000000"/>
              </w:rPr>
              <w:t>Use can add new facilities and/ or can close existing facilities.</w:t>
            </w:r>
          </w:p>
          <w:p>
            <w:pPr>
              <w:numPr>
                <w:ilvl w:val="0"/>
                <w:numId w:val="21"/>
              </w:numPr>
              <w:spacing w:before="720" w:beforeLines="0" w:line="259" w:lineRule="auto"/>
              <w:jc w:val="both"/>
              <w:rPr>
                <w:color w:val="000000"/>
              </w:rPr>
              <w:pPrChange w:id="3968" w:author="shalu.megotia" w:date="2022-04-25T14:36:39Z">
                <w:pPr>
                  <w:numPr>
                    <w:ilvl w:val="0"/>
                    <w:numId w:val="21"/>
                  </w:numPr>
                  <w:spacing w:line="259" w:lineRule="auto"/>
                  <w:jc w:val="both"/>
                </w:pPr>
              </w:pPrChange>
            </w:pPr>
            <w:r>
              <w:rPr>
                <w:rFonts w:cs="Calibri"/>
                <w:color w:val="000000"/>
              </w:rPr>
              <w:t>Latest exposure and banking details are populated via interface from CBS.</w:t>
            </w:r>
          </w:p>
          <w:p>
            <w:pPr>
              <w:pStyle w:val="60"/>
              <w:numPr>
                <w:ilvl w:val="0"/>
                <w:numId w:val="21"/>
              </w:numPr>
              <w:spacing w:before="720" w:beforeLines="0" w:after="0" w:line="240" w:lineRule="auto"/>
              <w:jc w:val="both"/>
              <w:rPr>
                <w:rFonts w:asciiTheme="minorHAnsi" w:hAnsiTheme="minorHAnsi"/>
                <w:color w:val="000000"/>
              </w:rPr>
              <w:pPrChange w:id="3969" w:author="shalu.megotia" w:date="2022-04-25T14:36:39Z">
                <w:pPr>
                  <w:pStyle w:val="60"/>
                  <w:numPr>
                    <w:ilvl w:val="0"/>
                    <w:numId w:val="21"/>
                  </w:numPr>
                  <w:spacing w:after="0" w:line="240" w:lineRule="auto"/>
                  <w:jc w:val="both"/>
                </w:pPr>
              </w:pPrChange>
            </w:pPr>
            <w:r>
              <w:rPr>
                <w:rFonts w:asciiTheme="minorHAnsi" w:hAnsiTheme="minorHAnsi"/>
                <w:color w:val="000000"/>
              </w:rPr>
              <w:t>User can also add Co-borrower at this stage in case of individual applicants.</w:t>
            </w:r>
          </w:p>
          <w:p>
            <w:pPr>
              <w:pStyle w:val="60"/>
              <w:numPr>
                <w:ilvl w:val="0"/>
                <w:numId w:val="21"/>
              </w:numPr>
              <w:spacing w:before="720" w:beforeLines="0" w:after="0" w:line="240" w:lineRule="auto"/>
              <w:jc w:val="both"/>
              <w:rPr>
                <w:rFonts w:asciiTheme="minorHAnsi" w:hAnsiTheme="minorHAnsi"/>
                <w:color w:val="000000"/>
              </w:rPr>
              <w:pPrChange w:id="3970" w:author="shalu.megotia" w:date="2022-04-25T14:36:39Z">
                <w:pPr>
                  <w:pStyle w:val="60"/>
                  <w:numPr>
                    <w:ilvl w:val="0"/>
                    <w:numId w:val="21"/>
                  </w:numPr>
                  <w:spacing w:after="0" w:line="240" w:lineRule="auto"/>
                  <w:jc w:val="both"/>
                </w:pPr>
              </w:pPrChange>
            </w:pPr>
            <w:r>
              <w:rPr>
                <w:rFonts w:asciiTheme="minorHAnsi" w:hAnsiTheme="minorHAnsi"/>
                <w:color w:val="000000"/>
              </w:rPr>
              <w:t>User provides all the mandatory data and submits the application.</w:t>
            </w:r>
          </w:p>
          <w:p>
            <w:pPr>
              <w:pStyle w:val="60"/>
              <w:numPr>
                <w:ilvl w:val="0"/>
                <w:numId w:val="21"/>
              </w:numPr>
              <w:spacing w:before="720" w:beforeLines="0" w:after="0" w:line="240" w:lineRule="auto"/>
              <w:jc w:val="both"/>
              <w:rPr>
                <w:rFonts w:asciiTheme="minorHAnsi" w:hAnsiTheme="minorHAnsi"/>
                <w:color w:val="000000"/>
              </w:rPr>
              <w:pPrChange w:id="3971" w:author="shalu.megotia" w:date="2022-04-25T14:36:39Z">
                <w:pPr>
                  <w:pStyle w:val="60"/>
                  <w:numPr>
                    <w:ilvl w:val="0"/>
                    <w:numId w:val="21"/>
                  </w:numPr>
                  <w:spacing w:after="0" w:line="240" w:lineRule="auto"/>
                  <w:jc w:val="both"/>
                </w:pPr>
              </w:pPrChange>
            </w:pPr>
            <w:r>
              <w:rPr>
                <w:rFonts w:asciiTheme="minorHAnsi" w:hAnsiTheme="minorHAnsi"/>
                <w:color w:val="000000"/>
              </w:rPr>
              <w:t>Application moves to Document receipt stage.</w:t>
            </w:r>
          </w:p>
          <w:p>
            <w:pPr>
              <w:spacing w:before="720" w:beforeLines="0"/>
              <w:jc w:val="both"/>
              <w:rPr>
                <w:color w:val="000000"/>
              </w:rPr>
              <w:pPrChange w:id="3972" w:author="shalu.megotia" w:date="2022-04-25T14:36:39Z">
                <w:pPr>
                  <w:jc w:val="both"/>
                </w:pPr>
              </w:pPrChange>
            </w:pPr>
          </w:p>
          <w:p>
            <w:pPr>
              <w:spacing w:before="720" w:beforeLines="0"/>
              <w:jc w:val="both"/>
              <w:rPr>
                <w:color w:val="000000"/>
              </w:rPr>
              <w:pPrChange w:id="3973" w:author="shalu.megotia" w:date="2022-04-25T14:36:39Z">
                <w:pPr>
                  <w:jc w:val="both"/>
                </w:pPr>
              </w:pPrChange>
            </w:pPr>
          </w:p>
          <w:p>
            <w:pPr>
              <w:spacing w:before="720" w:beforeLines="0"/>
              <w:jc w:val="both"/>
              <w:rPr>
                <w:color w:val="000000"/>
              </w:rPr>
              <w:pPrChange w:id="3974" w:author="shalu.megotia" w:date="2022-04-25T14:36:39Z">
                <w:pPr>
                  <w:jc w:val="both"/>
                </w:pPr>
              </w:pPrChange>
            </w:pPr>
          </w:p>
          <w:p>
            <w:pPr>
              <w:spacing w:before="720" w:beforeLines="0"/>
              <w:jc w:val="both"/>
              <w:pPrChange w:id="3975" w:author="shalu.megotia" w:date="2022-04-25T14:36:39Z">
                <w:pPr>
                  <w:jc w:val="both"/>
                </w:pPr>
              </w:pPrChange>
            </w:pPr>
            <w:r>
              <w:t>DDE – Alternate Flow (Incomplete Application)</w:t>
            </w:r>
          </w:p>
          <w:p>
            <w:pPr>
              <w:pStyle w:val="60"/>
              <w:numPr>
                <w:ilvl w:val="0"/>
                <w:numId w:val="21"/>
              </w:numPr>
              <w:spacing w:before="720" w:beforeLines="0" w:after="0" w:line="240" w:lineRule="auto"/>
              <w:jc w:val="both"/>
              <w:rPr>
                <w:rFonts w:asciiTheme="minorHAnsi" w:hAnsiTheme="minorHAnsi"/>
                <w:color w:val="000000"/>
              </w:rPr>
              <w:pPrChange w:id="3976" w:author="shalu.megotia" w:date="2022-04-25T14:36:39Z">
                <w:pPr>
                  <w:pStyle w:val="60"/>
                  <w:numPr>
                    <w:ilvl w:val="0"/>
                    <w:numId w:val="21"/>
                  </w:numPr>
                  <w:spacing w:after="0" w:line="240" w:lineRule="auto"/>
                  <w:jc w:val="both"/>
                </w:pPr>
              </w:pPrChange>
            </w:pPr>
            <w:r>
              <w:rPr>
                <w:rFonts w:asciiTheme="minorHAnsi" w:hAnsiTheme="minorHAnsi"/>
                <w:color w:val="000000"/>
              </w:rPr>
              <w:t>User performs the detailed data entry based on the application received from the customer.</w:t>
            </w:r>
          </w:p>
          <w:p>
            <w:pPr>
              <w:pStyle w:val="60"/>
              <w:numPr>
                <w:ilvl w:val="0"/>
                <w:numId w:val="21"/>
              </w:numPr>
              <w:spacing w:before="720" w:beforeLines="0" w:after="0" w:line="240" w:lineRule="auto"/>
              <w:jc w:val="both"/>
              <w:rPr>
                <w:rFonts w:asciiTheme="minorHAnsi" w:hAnsiTheme="minorHAnsi"/>
                <w:color w:val="000000"/>
              </w:rPr>
              <w:pPrChange w:id="3977" w:author="shalu.megotia" w:date="2022-04-25T14:36:39Z">
                <w:pPr>
                  <w:pStyle w:val="60"/>
                  <w:numPr>
                    <w:ilvl w:val="0"/>
                    <w:numId w:val="21"/>
                  </w:numPr>
                  <w:spacing w:after="0" w:line="240" w:lineRule="auto"/>
                  <w:jc w:val="both"/>
                </w:pPr>
              </w:pPrChange>
            </w:pPr>
            <w:r>
              <w:rPr>
                <w:rFonts w:asciiTheme="minorHAnsi" w:hAnsiTheme="minorHAnsi"/>
                <w:color w:val="000000"/>
              </w:rPr>
              <w:t>User saves the application after partial completion of the DDE.</w:t>
            </w:r>
          </w:p>
          <w:p>
            <w:pPr>
              <w:pStyle w:val="60"/>
              <w:numPr>
                <w:ilvl w:val="0"/>
                <w:numId w:val="21"/>
              </w:numPr>
              <w:spacing w:before="720" w:beforeLines="0" w:after="0" w:line="240" w:lineRule="auto"/>
              <w:jc w:val="both"/>
              <w:rPr>
                <w:rFonts w:asciiTheme="minorHAnsi" w:hAnsiTheme="minorHAnsi"/>
                <w:color w:val="000000"/>
              </w:rPr>
              <w:pPrChange w:id="3978" w:author="shalu.megotia" w:date="2022-04-25T14:36:39Z">
                <w:pPr>
                  <w:pStyle w:val="60"/>
                  <w:numPr>
                    <w:ilvl w:val="0"/>
                    <w:numId w:val="21"/>
                  </w:numPr>
                  <w:spacing w:after="0" w:line="240" w:lineRule="auto"/>
                  <w:jc w:val="both"/>
                </w:pPr>
              </w:pPrChange>
            </w:pPr>
            <w:r>
              <w:rPr>
                <w:rFonts w:asciiTheme="minorHAnsi" w:hAnsiTheme="minorHAnsi"/>
                <w:color w:val="000000"/>
              </w:rPr>
              <w:t>Application lies in respective user’s worklist.</w:t>
            </w:r>
          </w:p>
          <w:p>
            <w:pPr>
              <w:pStyle w:val="60"/>
              <w:numPr>
                <w:ilvl w:val="0"/>
                <w:numId w:val="21"/>
              </w:numPr>
              <w:spacing w:before="720" w:beforeLines="0" w:after="0" w:line="240" w:lineRule="auto"/>
              <w:jc w:val="both"/>
              <w:rPr>
                <w:rFonts w:asciiTheme="minorHAnsi" w:hAnsiTheme="minorHAnsi"/>
                <w:color w:val="000000"/>
              </w:rPr>
              <w:pPrChange w:id="3979" w:author="shalu.megotia" w:date="2022-04-25T14:36:39Z">
                <w:pPr>
                  <w:pStyle w:val="60"/>
                  <w:numPr>
                    <w:ilvl w:val="0"/>
                    <w:numId w:val="21"/>
                  </w:numPr>
                  <w:spacing w:after="0" w:line="240" w:lineRule="auto"/>
                  <w:jc w:val="both"/>
                </w:pPr>
              </w:pPrChange>
            </w:pPr>
            <w:r>
              <w:rPr>
                <w:rFonts w:asciiTheme="minorHAnsi" w:hAnsiTheme="minorHAnsi"/>
                <w:color w:val="000000"/>
              </w:rPr>
              <w:t xml:space="preserve">User goes to worklist and clicks on </w:t>
            </w:r>
            <w:r>
              <w:rPr>
                <w:rFonts w:cs="Calibri" w:asciiTheme="minorHAnsi" w:hAnsiTheme="minorHAnsi"/>
                <w:color w:val="000000"/>
                <w:lang w:eastAsia="ar-SA"/>
              </w:rPr>
              <w:t>Unsubmitted applications menu.</w:t>
            </w:r>
          </w:p>
          <w:p>
            <w:pPr>
              <w:pStyle w:val="60"/>
              <w:numPr>
                <w:ilvl w:val="0"/>
                <w:numId w:val="21"/>
              </w:numPr>
              <w:spacing w:before="720" w:beforeLines="0" w:after="0" w:line="240" w:lineRule="auto"/>
              <w:jc w:val="both"/>
              <w:rPr>
                <w:rFonts w:asciiTheme="minorHAnsi" w:hAnsiTheme="minorHAnsi"/>
                <w:color w:val="000000"/>
              </w:rPr>
              <w:pPrChange w:id="3980" w:author="shalu.megotia" w:date="2022-04-25T14:36:39Z">
                <w:pPr>
                  <w:pStyle w:val="60"/>
                  <w:numPr>
                    <w:ilvl w:val="0"/>
                    <w:numId w:val="21"/>
                  </w:numPr>
                  <w:spacing w:after="0" w:line="240" w:lineRule="auto"/>
                  <w:jc w:val="both"/>
                </w:pPr>
              </w:pPrChange>
            </w:pPr>
            <w:r>
              <w:rPr>
                <w:rFonts w:asciiTheme="minorHAnsi" w:hAnsiTheme="minorHAnsi"/>
                <w:color w:val="000000"/>
              </w:rPr>
              <w:t>User opens the application and completes the DDE.</w:t>
            </w:r>
          </w:p>
          <w:p>
            <w:pPr>
              <w:pStyle w:val="60"/>
              <w:numPr>
                <w:ilvl w:val="0"/>
                <w:numId w:val="21"/>
              </w:numPr>
              <w:spacing w:before="720" w:beforeLines="0" w:after="0" w:line="240" w:lineRule="auto"/>
              <w:jc w:val="both"/>
              <w:rPr>
                <w:rFonts w:asciiTheme="minorHAnsi" w:hAnsiTheme="minorHAnsi"/>
                <w:color w:val="000000"/>
              </w:rPr>
              <w:pPrChange w:id="3981" w:author="shalu.megotia" w:date="2022-04-25T14:36:39Z">
                <w:pPr>
                  <w:pStyle w:val="60"/>
                  <w:numPr>
                    <w:ilvl w:val="0"/>
                    <w:numId w:val="21"/>
                  </w:numPr>
                  <w:spacing w:after="0" w:line="240" w:lineRule="auto"/>
                  <w:jc w:val="both"/>
                </w:pPr>
              </w:pPrChange>
            </w:pPr>
            <w:r>
              <w:rPr>
                <w:rFonts w:asciiTheme="minorHAnsi" w:hAnsiTheme="minorHAnsi"/>
                <w:color w:val="000000"/>
              </w:rPr>
              <w:t>Application moves to Document Receipt stage.</w:t>
            </w:r>
          </w:p>
        </w:tc>
      </w:tr>
      <w:tr>
        <w:tblPrEx>
          <w:tblCellMar>
            <w:top w:w="0" w:type="dxa"/>
            <w:left w:w="108" w:type="dxa"/>
            <w:bottom w:w="0" w:type="dxa"/>
            <w:right w:w="108" w:type="dxa"/>
          </w:tblCellMar>
        </w:tblPrEx>
        <w:tc>
          <w:tcPr>
            <w:tcW w:w="1843" w:type="dxa"/>
            <w:tcBorders>
              <w:top w:val="single" w:color="auto" w:sz="4" w:space="0"/>
              <w:left w:val="single" w:color="auto" w:sz="4" w:space="0"/>
              <w:bottom w:val="single" w:color="auto" w:sz="4" w:space="0"/>
              <w:right w:val="single" w:color="auto" w:sz="4" w:space="0"/>
            </w:tcBorders>
          </w:tcPr>
          <w:p>
            <w:pPr>
              <w:spacing w:before="720" w:beforeLines="0"/>
              <w:rPr>
                <w:b/>
              </w:rPr>
              <w:pPrChange w:id="3982" w:author="shalu.megotia" w:date="2022-04-25T14:36:39Z">
                <w:pPr/>
              </w:pPrChange>
            </w:pPr>
            <w:r>
              <w:rPr>
                <w:b/>
              </w:rPr>
              <w:t>Post Conditions</w:t>
            </w:r>
          </w:p>
        </w:tc>
        <w:tc>
          <w:tcPr>
            <w:tcW w:w="7655" w:type="dxa"/>
            <w:tcBorders>
              <w:top w:val="single" w:color="auto" w:sz="4" w:space="0"/>
              <w:left w:val="single" w:color="auto" w:sz="4" w:space="0"/>
              <w:bottom w:val="single" w:color="auto" w:sz="4" w:space="0"/>
              <w:right w:val="single" w:color="auto" w:sz="4" w:space="0"/>
            </w:tcBorders>
          </w:tcPr>
          <w:p>
            <w:pPr>
              <w:pStyle w:val="60"/>
              <w:numPr>
                <w:ilvl w:val="0"/>
                <w:numId w:val="18"/>
              </w:numPr>
              <w:spacing w:before="720" w:beforeLines="0" w:after="0" w:line="240" w:lineRule="auto"/>
              <w:jc w:val="both"/>
              <w:rPr>
                <w:rFonts w:eastAsia="Times New Roman" w:asciiTheme="minorHAnsi" w:hAnsiTheme="minorHAnsi"/>
              </w:rPr>
              <w:pPrChange w:id="3983" w:author="shalu.megotia" w:date="2022-04-25T14:36:39Z">
                <w:pPr>
                  <w:pStyle w:val="60"/>
                  <w:numPr>
                    <w:ilvl w:val="0"/>
                    <w:numId w:val="18"/>
                  </w:numPr>
                  <w:spacing w:after="0" w:line="240" w:lineRule="auto"/>
                  <w:jc w:val="both"/>
                </w:pPr>
              </w:pPrChange>
            </w:pPr>
            <w:r>
              <w:rPr>
                <w:rFonts w:asciiTheme="minorHAnsi" w:hAnsiTheme="minorHAnsi"/>
                <w:color w:val="000000"/>
              </w:rPr>
              <w:t>Lists Check Activity</w:t>
            </w:r>
            <w:ins w:id="3984" w:author="Neeraj Shrivastava" w:date="2021-05-18T00:13:00Z">
              <w:r>
                <w:rPr>
                  <w:rFonts w:asciiTheme="minorHAnsi" w:hAnsiTheme="minorHAnsi"/>
                  <w:color w:val="000000"/>
                </w:rPr>
                <w:t>, Document Upload and Credit Check activities are</w:t>
              </w:r>
            </w:ins>
            <w:del w:id="3985" w:author="Neeraj Shrivastava" w:date="2021-05-18T00:13:00Z">
              <w:r>
                <w:rPr>
                  <w:rFonts w:asciiTheme="minorHAnsi" w:hAnsiTheme="minorHAnsi"/>
                  <w:color w:val="000000"/>
                </w:rPr>
                <w:delText xml:space="preserve"> </w:delText>
              </w:r>
            </w:del>
            <w:del w:id="3986" w:author="Neeraj Shrivastava" w:date="2021-05-18T00:13:00Z">
              <w:r>
                <w:rPr>
                  <w:rFonts w:eastAsia="Times New Roman" w:asciiTheme="minorHAnsi" w:hAnsiTheme="minorHAnsi"/>
                </w:rPr>
                <w:delText>is</w:delText>
              </w:r>
            </w:del>
            <w:r>
              <w:rPr>
                <w:rFonts w:eastAsia="Times New Roman" w:asciiTheme="minorHAnsi" w:hAnsiTheme="minorHAnsi"/>
              </w:rPr>
              <w:t xml:space="preserve"> triggered by the system</w:t>
            </w:r>
          </w:p>
        </w:tc>
      </w:tr>
      <w:tr>
        <w:tblPrEx>
          <w:tblCellMar>
            <w:top w:w="0" w:type="dxa"/>
            <w:left w:w="108" w:type="dxa"/>
            <w:bottom w:w="0" w:type="dxa"/>
            <w:right w:w="108" w:type="dxa"/>
          </w:tblCellMar>
        </w:tblPrEx>
        <w:tc>
          <w:tcPr>
            <w:tcW w:w="1843" w:type="dxa"/>
            <w:tcBorders>
              <w:top w:val="single" w:color="auto" w:sz="4" w:space="0"/>
              <w:left w:val="single" w:color="auto" w:sz="4" w:space="0"/>
              <w:bottom w:val="single" w:color="auto" w:sz="4" w:space="0"/>
              <w:right w:val="single" w:color="auto" w:sz="4" w:space="0"/>
            </w:tcBorders>
          </w:tcPr>
          <w:p>
            <w:pPr>
              <w:spacing w:before="720" w:beforeLines="0"/>
              <w:rPr>
                <w:b/>
              </w:rPr>
              <w:pPrChange w:id="3987" w:author="shalu.megotia" w:date="2022-04-25T14:36:39Z">
                <w:pPr/>
              </w:pPrChange>
            </w:pPr>
            <w:r>
              <w:rPr>
                <w:b/>
              </w:rPr>
              <w:t>Business Rules</w:t>
            </w:r>
          </w:p>
        </w:tc>
        <w:tc>
          <w:tcPr>
            <w:tcW w:w="7655" w:type="dxa"/>
            <w:tcBorders>
              <w:top w:val="single" w:color="auto" w:sz="4" w:space="0"/>
              <w:left w:val="single" w:color="auto" w:sz="4" w:space="0"/>
              <w:bottom w:val="single" w:color="auto" w:sz="4" w:space="0"/>
              <w:right w:val="single" w:color="auto" w:sz="4" w:space="0"/>
            </w:tcBorders>
          </w:tcPr>
          <w:p>
            <w:pPr>
              <w:numPr>
                <w:ilvl w:val="0"/>
                <w:numId w:val="24"/>
              </w:numPr>
              <w:spacing w:before="720" w:beforeLines="0" w:line="259" w:lineRule="auto"/>
              <w:jc w:val="both"/>
              <w:rPr>
                <w:rFonts w:eastAsia="Calibri" w:cs="Calibri"/>
                <w:color w:val="000000"/>
                <w:lang w:eastAsia="ar-SA"/>
              </w:rPr>
              <w:pPrChange w:id="3988" w:author="shalu.megotia" w:date="2022-04-25T14:36:39Z">
                <w:pPr>
                  <w:numPr>
                    <w:ilvl w:val="0"/>
                    <w:numId w:val="24"/>
                  </w:numPr>
                  <w:spacing w:line="259" w:lineRule="auto"/>
                  <w:jc w:val="both"/>
                </w:pPr>
              </w:pPrChange>
            </w:pPr>
            <w:r>
              <w:rPr>
                <w:rFonts w:eastAsia="Calibri" w:cs="Calibri"/>
                <w:color w:val="000000"/>
                <w:lang w:eastAsia="ar-SA"/>
              </w:rPr>
              <w:t>Details entered for Collateral in collateral entry should be auto populated on collateral valuation and Collateral verification.</w:t>
            </w:r>
          </w:p>
          <w:p>
            <w:pPr>
              <w:pStyle w:val="60"/>
              <w:numPr>
                <w:ilvl w:val="0"/>
                <w:numId w:val="24"/>
              </w:numPr>
              <w:spacing w:before="720" w:beforeLines="0"/>
              <w:jc w:val="both"/>
              <w:rPr>
                <w:rFonts w:asciiTheme="minorHAnsi" w:hAnsiTheme="minorHAnsi"/>
              </w:rPr>
              <w:pPrChange w:id="3989" w:author="shalu.megotia" w:date="2022-04-25T14:36:39Z">
                <w:pPr>
                  <w:pStyle w:val="60"/>
                  <w:numPr>
                    <w:ilvl w:val="0"/>
                    <w:numId w:val="24"/>
                  </w:numPr>
                  <w:jc w:val="both"/>
                </w:pPr>
              </w:pPrChange>
            </w:pPr>
            <w:r>
              <w:rPr>
                <w:rFonts w:cs="Calibri" w:asciiTheme="minorHAnsi" w:hAnsiTheme="minorHAnsi"/>
                <w:color w:val="000000"/>
                <w:lang w:eastAsia="ar-SA"/>
              </w:rPr>
              <w:t xml:space="preserve">User needs to submit the application in order to move to the next stage. </w:t>
            </w:r>
          </w:p>
          <w:p>
            <w:pPr>
              <w:pStyle w:val="60"/>
              <w:numPr>
                <w:ilvl w:val="0"/>
                <w:numId w:val="24"/>
              </w:numPr>
              <w:spacing w:before="720" w:beforeLines="0"/>
              <w:jc w:val="both"/>
              <w:rPr>
                <w:ins w:id="3991" w:author="Abhinav Shandilya" w:date="2021-05-19T14:40:00Z"/>
                <w:rFonts w:cs="Times New Roman" w:asciiTheme="minorHAnsi" w:hAnsiTheme="minorHAnsi"/>
                <w:color w:val="000000"/>
                <w:lang w:eastAsia="en-US"/>
                <w:rPrChange w:id="3992" w:author="Abhinav Shandilya" w:date="2021-05-19T14:40:00Z">
                  <w:rPr>
                    <w:ins w:id="3993" w:author="Abhinav Shandilya" w:date="2021-05-19T14:40:00Z"/>
                    <w:rFonts w:cs="Calibri" w:asciiTheme="minorHAnsi" w:hAnsiTheme="minorHAnsi"/>
                    <w:color w:val="000000"/>
                    <w:lang w:eastAsia="ar-SA"/>
                  </w:rPr>
                </w:rPrChange>
              </w:rPr>
              <w:pPrChange w:id="3990" w:author="shalu.megotia" w:date="2022-04-25T14:36:39Z">
                <w:pPr>
                  <w:pStyle w:val="60"/>
                  <w:numPr>
                    <w:ilvl w:val="0"/>
                    <w:numId w:val="24"/>
                  </w:numPr>
                  <w:jc w:val="both"/>
                </w:pPr>
              </w:pPrChange>
            </w:pPr>
            <w:r>
              <w:rPr>
                <w:rFonts w:cs="Calibri" w:asciiTheme="minorHAnsi" w:hAnsiTheme="minorHAnsi"/>
                <w:color w:val="000000"/>
                <w:lang w:eastAsia="ar-SA"/>
              </w:rPr>
              <w:t>User must provide all the mandatory data on the screen in order to save the data on any screen in the application entry (DDE).</w:t>
            </w:r>
          </w:p>
          <w:p>
            <w:pPr>
              <w:pStyle w:val="60"/>
              <w:numPr>
                <w:ilvl w:val="0"/>
                <w:numId w:val="24"/>
              </w:numPr>
              <w:spacing w:before="720" w:beforeLines="0"/>
              <w:jc w:val="both"/>
              <w:rPr>
                <w:rFonts w:asciiTheme="minorHAnsi" w:hAnsiTheme="minorHAnsi"/>
              </w:rPr>
              <w:pPrChange w:id="3994" w:author="shalu.megotia" w:date="2022-04-25T14:36:39Z">
                <w:pPr>
                  <w:pStyle w:val="60"/>
                  <w:numPr>
                    <w:ilvl w:val="0"/>
                    <w:numId w:val="24"/>
                  </w:numPr>
                  <w:jc w:val="both"/>
                </w:pPr>
              </w:pPrChange>
            </w:pPr>
            <w:ins w:id="3995" w:author="Abhinav Shandilya" w:date="2021-05-19T14:40:00Z">
              <w:r>
                <w:rPr>
                  <w:rFonts w:cs="Calibri" w:asciiTheme="minorHAnsi" w:hAnsiTheme="minorHAnsi"/>
                  <w:color w:val="000000"/>
                  <w:lang w:eastAsia="ar-SA"/>
                </w:rPr>
                <w:t>Option to upload Account Conduct Report to be made facilitated on DDE for Renewal/Review Case wherein User will Upload the Account conduct report manually</w:t>
              </w:r>
            </w:ins>
            <w:ins w:id="3996" w:author="Abhinav Shandilya" w:date="2021-05-19T14:41:00Z">
              <w:r>
                <w:rPr>
                  <w:rFonts w:cs="Calibri" w:asciiTheme="minorHAnsi" w:hAnsiTheme="minorHAnsi"/>
                  <w:color w:val="000000"/>
                  <w:lang w:eastAsia="ar-SA"/>
                </w:rPr>
                <w:t>.</w:t>
              </w:r>
            </w:ins>
          </w:p>
        </w:tc>
      </w:tr>
      <w:tr>
        <w:tblPrEx>
          <w:tblCellMar>
            <w:top w:w="0" w:type="dxa"/>
            <w:left w:w="108" w:type="dxa"/>
            <w:bottom w:w="0" w:type="dxa"/>
            <w:right w:w="108" w:type="dxa"/>
          </w:tblCellMar>
        </w:tblPrEx>
        <w:tc>
          <w:tcPr>
            <w:tcW w:w="1843" w:type="dxa"/>
            <w:tcBorders>
              <w:top w:val="single" w:color="auto" w:sz="4" w:space="0"/>
              <w:left w:val="single" w:color="auto" w:sz="4" w:space="0"/>
              <w:bottom w:val="single" w:color="auto" w:sz="4" w:space="0"/>
              <w:right w:val="single" w:color="auto" w:sz="4" w:space="0"/>
            </w:tcBorders>
          </w:tcPr>
          <w:p>
            <w:pPr>
              <w:spacing w:before="720" w:beforeLines="0"/>
              <w:rPr>
                <w:b/>
              </w:rPr>
              <w:pPrChange w:id="3997" w:author="shalu.megotia" w:date="2022-04-25T14:36:39Z">
                <w:pPr/>
              </w:pPrChange>
            </w:pPr>
            <w:r>
              <w:rPr>
                <w:b/>
              </w:rPr>
              <w:t>UI Details</w:t>
            </w:r>
          </w:p>
        </w:tc>
        <w:tc>
          <w:tcPr>
            <w:tcW w:w="7655" w:type="dxa"/>
            <w:tcBorders>
              <w:top w:val="single" w:color="auto" w:sz="4" w:space="0"/>
              <w:left w:val="single" w:color="auto" w:sz="4" w:space="0"/>
              <w:bottom w:val="single" w:color="auto" w:sz="4" w:space="0"/>
              <w:right w:val="single" w:color="auto" w:sz="4" w:space="0"/>
            </w:tcBorders>
          </w:tcPr>
          <w:p>
            <w:pPr>
              <w:spacing w:before="720" w:beforeLines="0"/>
              <w:jc w:val="both"/>
              <w:pPrChange w:id="3998" w:author="shalu.megotia" w:date="2022-04-25T14:36:39Z">
                <w:pPr>
                  <w:jc w:val="both"/>
                </w:pPr>
              </w:pPrChange>
            </w:pPr>
            <w:r>
              <w:t>Please find below the screens design for DDE –</w:t>
            </w:r>
          </w:p>
          <w:p>
            <w:pPr>
              <w:spacing w:before="720" w:beforeLines="0"/>
              <w:jc w:val="both"/>
              <w:pPrChange w:id="3999" w:author="shalu.megotia" w:date="2022-04-25T14:36:39Z">
                <w:pPr>
                  <w:jc w:val="both"/>
                </w:pPr>
              </w:pPrChange>
            </w:pPr>
          </w:p>
          <w:p>
            <w:pPr>
              <w:spacing w:before="720" w:beforeLines="0"/>
              <w:jc w:val="both"/>
              <w:pPrChange w:id="4000" w:author="shalu.megotia" w:date="2022-04-25T14:36:39Z">
                <w:pPr>
                  <w:jc w:val="both"/>
                </w:pPr>
              </w:pPrChange>
            </w:pPr>
          </w:p>
          <w:p>
            <w:pPr>
              <w:spacing w:before="720" w:beforeLines="0"/>
              <w:jc w:val="both"/>
              <w:pPrChange w:id="4001" w:author="shalu.megotia" w:date="2022-04-25T14:36:39Z">
                <w:pPr>
                  <w:jc w:val="both"/>
                </w:pPr>
              </w:pPrChange>
            </w:pPr>
            <w:del w:id="4002" w:author="Neeraj Shrivastava" w:date="2021-05-10T01:11:00Z">
              <w:bookmarkStart w:id="95" w:name="_MON_1681647230"/>
              <w:bookmarkEnd w:id="95"/>
            </w:del>
            <w:del w:id="4003" w:author="Neeraj Shrivastava" w:date="2021-05-10T01:11:00Z"/>
            <w:del w:id="4004" w:author="Neeraj Shrivastava" w:date="2021-05-10T01:11:00Z"/>
            <w:del w:id="4005" w:author="Neeraj Shrivastava" w:date="2021-05-10T01:11:00Z">
              <w:r>
                <w:rPr/>
                <w:object>
                  <v:shape id="_x0000_i1065" o:spt="75" type="#_x0000_t75" style="height:50.25pt;width:79.5pt;" o:ole="t" filled="f" o:preferrelative="t" stroked="f" coordsize="21600,21600">
                    <v:path/>
                    <v:fill on="f" focussize="0,0"/>
                    <v:stroke on="f" joinstyle="miter"/>
                    <v:imagedata r:id="rId97" o:title=""/>
                    <o:lock v:ext="edit" aspectratio="t"/>
                    <w10:wrap type="none"/>
                    <w10:anchorlock/>
                  </v:shape>
                  <o:OLEObject Type="Embed" ProgID="Excel.Sheet.12" ShapeID="_x0000_i1065" DrawAspect="Icon" ObjectID="_1468075765" r:id="rId96">
                    <o:LockedField>false</o:LockedField>
                  </o:OLEObject>
                </w:object>
              </w:r>
            </w:del>
            <w:del w:id="4007" w:author="Neeraj Shrivastava" w:date="2021-05-10T01:11:00Z"/>
            <w:ins w:id="4008" w:author="Neeraj Shrivastava" w:date="2021-05-10T01:37:00Z">
              <w:bookmarkStart w:id="96" w:name="_MON_1683362109"/>
              <w:bookmarkEnd w:id="96"/>
            </w:ins>
            <w:ins w:id="4009" w:author="Neeraj Shrivastava" w:date="2021-05-10T01:37:00Z"/>
            <w:ins w:id="4010" w:author="Neeraj Shrivastava" w:date="2021-05-10T01:37:00Z"/>
            <w:ins w:id="4011" w:author="Neeraj Shrivastava" w:date="2021-05-10T01:37:00Z">
              <w:r>
                <w:rPr/>
                <w:object>
                  <v:shape id="_x0000_i1066" o:spt="75" type="#_x0000_t75" style="height:64.5pt;width:100.5pt;" o:ole="t" filled="f" o:preferrelative="t" stroked="f" coordsize="21600,21600">
                    <v:path/>
                    <v:fill on="f" focussize="0,0"/>
                    <v:stroke on="f" joinstyle="miter"/>
                    <v:imagedata r:id="rId99" o:title=""/>
                    <o:lock v:ext="edit" aspectratio="t"/>
                    <w10:wrap type="none"/>
                    <w10:anchorlock/>
                  </v:shape>
                  <o:OLEObject Type="Embed" ProgID="Excel.Sheet.12" ShapeID="_x0000_i1066" DrawAspect="Icon" ObjectID="_1468075766" r:id="rId98">
                    <o:LockedField>false</o:LockedField>
                  </o:OLEObject>
                </w:object>
              </w:r>
            </w:ins>
            <w:ins w:id="4013" w:author="Neeraj Shrivastava" w:date="2021-05-10T01:37:00Z"/>
          </w:p>
          <w:p>
            <w:pPr>
              <w:spacing w:before="720" w:beforeLines="0"/>
              <w:jc w:val="both"/>
              <w:pPrChange w:id="4014" w:author="shalu.megotia" w:date="2022-04-25T14:36:39Z">
                <w:pPr>
                  <w:jc w:val="both"/>
                </w:pPr>
              </w:pPrChange>
            </w:pPr>
          </w:p>
          <w:p>
            <w:pPr>
              <w:spacing w:before="720" w:beforeLines="0"/>
              <w:jc w:val="both"/>
              <w:pPrChange w:id="4015" w:author="shalu.megotia" w:date="2022-04-25T14:36:39Z">
                <w:pPr>
                  <w:jc w:val="both"/>
                </w:pPr>
              </w:pPrChange>
            </w:pPr>
            <w:r>
              <w:t xml:space="preserve">Tentative Screen Design for Project Finance details is as – </w:t>
            </w:r>
          </w:p>
          <w:p>
            <w:pPr>
              <w:spacing w:before="720" w:beforeLines="0"/>
              <w:jc w:val="both"/>
              <w:pPrChange w:id="4016" w:author="shalu.megotia" w:date="2022-04-25T14:36:39Z">
                <w:pPr>
                  <w:jc w:val="both"/>
                </w:pPr>
              </w:pPrChange>
            </w:pPr>
          </w:p>
          <w:p>
            <w:pPr>
              <w:spacing w:before="720" w:beforeLines="0"/>
              <w:jc w:val="both"/>
              <w:pPrChange w:id="4017" w:author="shalu.megotia" w:date="2022-04-25T14:36:39Z">
                <w:pPr>
                  <w:jc w:val="both"/>
                </w:pPr>
              </w:pPrChange>
            </w:pPr>
            <w:ins w:id="4018" w:author="shalu.megotia" w:date="2022-04-25T15:34:40Z"/>
            <w:ins w:id="4019" w:author="shalu.megotia" w:date="2022-04-25T15:34:40Z"/>
            <w:ins w:id="4020" w:author="shalu.megotia" w:date="2022-04-25T15:34:40Z"/>
            <w:ins w:id="4021" w:author="shalu.megotia" w:date="2022-04-25T15:34:40Z">
              <w:r>
                <w:rPr/>
                <w:object>
                  <v:shape id="_x0000_i1067" o:spt="75" type="#_x0000_t75" style="height:64.5pt;width:108pt;" o:ole="t" filled="f" o:preferrelative="t" stroked="f" coordsize="21600,21600">
                    <v:path/>
                    <v:fill on="f" focussize="0,0"/>
                    <v:stroke on="f" joinstyle="miter"/>
                    <v:imagedata r:id="rId101" o:title=""/>
                    <o:lock v:ext="edit" aspectratio="t"/>
                    <w10:wrap type="none"/>
                    <w10:anchorlock/>
                  </v:shape>
                  <o:OLEObject Type="Embed" ProgID="Excel.Sheet.12" ShapeID="_x0000_i1067" DrawAspect="Icon" ObjectID="_1468075767" r:id="rId100">
                    <o:LockedField>false</o:LockedField>
                  </o:OLEObject>
                </w:object>
              </w:r>
            </w:ins>
            <w:ins w:id="4023" w:author="shalu.megotia" w:date="2022-04-25T15:34:40Z"/>
            <w:del w:id="4024" w:author="Neeraj Shrivastava" w:date="2021-05-10T01:12:00Z"/>
            <w:del w:id="4025" w:author="Neeraj Shrivastava" w:date="2021-05-10T01:12:00Z"/>
            <w:del w:id="4026" w:author="Neeraj Shrivastava" w:date="2021-05-10T01:12:00Z"/>
            <w:del w:id="4027" w:author="Neeraj Shrivastava" w:date="2021-05-10T01:12:00Z">
              <w:r>
                <w:rPr/>
                <w:object>
                  <v:shape id="_x0000_i1068" o:spt="75" type="#_x0000_t75" style="height:50.25pt;width:79.5pt;" o:ole="t" filled="f" o:preferrelative="t" stroked="f" coordsize="21600,21600">
                    <v:path/>
                    <v:fill on="f" focussize="0,0"/>
                    <v:stroke on="f" joinstyle="miter"/>
                    <v:imagedata r:id="rId103" o:title=""/>
                    <o:lock v:ext="edit" aspectratio="t"/>
                    <w10:wrap type="none"/>
                    <w10:anchorlock/>
                  </v:shape>
                  <o:OLEObject Type="Embed" ProgID="Excel.Sheet.12" ShapeID="_x0000_i1068" DrawAspect="Icon" ObjectID="_1468075768" r:id="rId102">
                    <o:LockedField>false</o:LockedField>
                  </o:OLEObject>
                </w:object>
              </w:r>
            </w:del>
            <w:del w:id="4029" w:author="Neeraj Shrivastava" w:date="2021-05-10T01:12:00Z"/>
            <w:ins w:id="4030" w:author="Neeraj Shrivastava" w:date="2021-05-10T01:13:00Z">
              <w:del w:id="4031" w:author="shalu.megotia" w:date="2022-04-25T15:34:40Z">
                <w:bookmarkStart w:id="97" w:name="_MON_1683465101"/>
                <w:bookmarkEnd w:id="97"/>
              </w:del>
            </w:ins>
            <w:ins w:id="4032" w:author="Neeraj Shrivastava" w:date="2021-05-10T01:13:00Z">
              <w:del w:id="4033" w:author="shalu.megotia" w:date="2022-04-25T15:34:40Z"/>
            </w:ins>
            <w:ins w:id="4034" w:author="Neeraj Shrivastava" w:date="2021-05-10T01:13:00Z">
              <w:del w:id="4035" w:author="shalu.megotia" w:date="2022-04-25T15:34:40Z"/>
            </w:ins>
            <w:ins w:id="4036" w:author="Neeraj Shrivastava" w:date="2021-05-10T01:13:00Z">
              <w:del w:id="4037" w:author="shalu.megotia" w:date="2022-04-25T15:34:40Z">
                <w:r>
                  <w:rPr/>
                  <w:object>
                    <v:shape id="_x0000_i1069" o:spt="75" type="#_x0000_t75" style="height:64.5pt;width:108pt;" o:ole="t" filled="f" o:preferrelative="t" stroked="f" coordsize="21600,21600">
                      <v:path/>
                      <v:fill on="f" focussize="0,0"/>
                      <v:stroke on="f" joinstyle="miter"/>
                      <v:imagedata r:id="rId101" o:title=""/>
                      <o:lock v:ext="edit" aspectratio="t"/>
                      <w10:wrap type="none"/>
                      <w10:anchorlock/>
                    </v:shape>
                    <o:OLEObject Type="Embed" ProgID="Excel.Sheet.12" ShapeID="_x0000_i1069" DrawAspect="Icon" ObjectID="_1468075769" r:id="rId104">
                      <o:LockedField>false</o:LockedField>
                    </o:OLEObject>
                  </w:object>
                </w:r>
              </w:del>
            </w:ins>
            <w:ins w:id="4040" w:author="Neeraj Shrivastava" w:date="2021-05-10T01:13:00Z">
              <w:del w:id="4041" w:author="shalu.megotia" w:date="2022-04-25T15:34:40Z"/>
            </w:ins>
          </w:p>
          <w:p>
            <w:pPr>
              <w:spacing w:before="720" w:beforeLines="0"/>
              <w:jc w:val="both"/>
              <w:pPrChange w:id="4042" w:author="shalu.megotia" w:date="2022-04-25T14:36:39Z">
                <w:pPr>
                  <w:jc w:val="both"/>
                </w:pPr>
              </w:pPrChange>
            </w:pPr>
            <w:bookmarkStart w:id="98" w:name="_MON_1515597858"/>
            <w:bookmarkEnd w:id="98"/>
            <w:bookmarkStart w:id="99" w:name="_MON_1515569209"/>
            <w:bookmarkEnd w:id="99"/>
            <w:bookmarkStart w:id="100" w:name="_MON_1515569503"/>
            <w:bookmarkEnd w:id="100"/>
            <w:bookmarkStart w:id="101" w:name="_MON_1515570025"/>
            <w:bookmarkEnd w:id="101"/>
          </w:p>
        </w:tc>
      </w:tr>
      <w:tr>
        <w:tblPrEx>
          <w:tblCellMar>
            <w:top w:w="0" w:type="dxa"/>
            <w:left w:w="108" w:type="dxa"/>
            <w:bottom w:w="0" w:type="dxa"/>
            <w:right w:w="108" w:type="dxa"/>
          </w:tblCellMar>
        </w:tblPrEx>
        <w:tc>
          <w:tcPr>
            <w:tcW w:w="1843" w:type="dxa"/>
            <w:tcBorders>
              <w:top w:val="single" w:color="auto" w:sz="4" w:space="0"/>
              <w:left w:val="single" w:color="auto" w:sz="4" w:space="0"/>
              <w:bottom w:val="single" w:color="auto" w:sz="4" w:space="0"/>
              <w:right w:val="single" w:color="auto" w:sz="4" w:space="0"/>
            </w:tcBorders>
          </w:tcPr>
          <w:p>
            <w:pPr>
              <w:spacing w:before="720" w:beforeLines="0"/>
              <w:rPr>
                <w:b/>
              </w:rPr>
              <w:pPrChange w:id="4043" w:author="shalu.megotia" w:date="2022-04-25T14:36:39Z">
                <w:pPr/>
              </w:pPrChange>
            </w:pPr>
            <w:r>
              <w:rPr>
                <w:b/>
              </w:rPr>
              <w:t xml:space="preserve">Validations </w:t>
            </w:r>
          </w:p>
        </w:tc>
        <w:tc>
          <w:tcPr>
            <w:tcW w:w="7655" w:type="dxa"/>
            <w:tcBorders>
              <w:top w:val="single" w:color="auto" w:sz="4" w:space="0"/>
              <w:left w:val="single" w:color="auto" w:sz="4" w:space="0"/>
              <w:bottom w:val="single" w:color="auto" w:sz="4" w:space="0"/>
              <w:right w:val="single" w:color="auto" w:sz="4" w:space="0"/>
            </w:tcBorders>
          </w:tcPr>
          <w:p>
            <w:pPr>
              <w:pStyle w:val="62"/>
              <w:numPr>
                <w:ilvl w:val="0"/>
                <w:numId w:val="25"/>
              </w:numPr>
              <w:spacing w:before="720" w:beforeLines="0"/>
              <w:jc w:val="both"/>
              <w:pPrChange w:id="4044" w:author="shalu.megotia" w:date="2022-04-25T14:36:39Z">
                <w:pPr>
                  <w:pStyle w:val="62"/>
                  <w:numPr>
                    <w:ilvl w:val="0"/>
                    <w:numId w:val="25"/>
                  </w:numPr>
                  <w:jc w:val="both"/>
                </w:pPr>
              </w:pPrChange>
            </w:pPr>
            <w:r>
              <w:t>System will populate the QDE data on main applicant screen in view only mode.</w:t>
            </w:r>
          </w:p>
          <w:p>
            <w:pPr>
              <w:pStyle w:val="62"/>
              <w:numPr>
                <w:ilvl w:val="0"/>
                <w:numId w:val="25"/>
              </w:numPr>
              <w:spacing w:before="720" w:beforeLines="0"/>
              <w:jc w:val="both"/>
              <w:pPrChange w:id="4045" w:author="shalu.megotia" w:date="2022-04-25T14:36:39Z">
                <w:pPr>
                  <w:pStyle w:val="62"/>
                  <w:numPr>
                    <w:ilvl w:val="0"/>
                    <w:numId w:val="25"/>
                  </w:numPr>
                  <w:jc w:val="both"/>
                </w:pPr>
              </w:pPrChange>
            </w:pPr>
            <w:r>
              <w:t>DDE &gt;&gt; Demographic Details - validation required - Based on field "Distance from Branch (in kms). System should validate it should be less than or equal to 50 kms.</w:t>
            </w:r>
          </w:p>
          <w:p>
            <w:pPr>
              <w:pStyle w:val="62"/>
              <w:numPr>
                <w:ilvl w:val="0"/>
                <w:numId w:val="25"/>
              </w:numPr>
              <w:spacing w:before="720" w:beforeLines="0"/>
              <w:jc w:val="both"/>
              <w:pPrChange w:id="4046" w:author="shalu.megotia" w:date="2022-04-25T14:36:39Z">
                <w:pPr>
                  <w:pStyle w:val="62"/>
                  <w:numPr>
                    <w:ilvl w:val="0"/>
                    <w:numId w:val="25"/>
                  </w:numPr>
                  <w:jc w:val="both"/>
                </w:pPr>
              </w:pPrChange>
            </w:pPr>
            <w:r>
              <w:t>There are no restrictions in case non-schematic cases.</w:t>
            </w:r>
          </w:p>
          <w:p>
            <w:pPr>
              <w:pStyle w:val="62"/>
              <w:numPr>
                <w:ilvl w:val="0"/>
                <w:numId w:val="25"/>
              </w:numPr>
              <w:spacing w:before="720" w:beforeLines="0"/>
              <w:jc w:val="both"/>
              <w:pPrChange w:id="4047" w:author="shalu.megotia" w:date="2022-04-25T14:36:39Z">
                <w:pPr>
                  <w:pStyle w:val="62"/>
                  <w:numPr>
                    <w:ilvl w:val="0"/>
                    <w:numId w:val="25"/>
                  </w:numPr>
                  <w:jc w:val="both"/>
                </w:pPr>
              </w:pPrChange>
            </w:pPr>
            <w:r>
              <w:t>Validations pertaining to the Scheme BML are as -</w:t>
            </w:r>
          </w:p>
          <w:p>
            <w:pPr>
              <w:pStyle w:val="62"/>
              <w:spacing w:before="720" w:beforeLines="0"/>
              <w:jc w:val="both"/>
              <w:pPrChange w:id="4048" w:author="shalu.megotia" w:date="2022-04-25T14:36:39Z">
                <w:pPr>
                  <w:pStyle w:val="62"/>
                  <w:jc w:val="both"/>
                </w:pPr>
              </w:pPrChange>
            </w:pPr>
            <w:r>
              <w:t>- Total exposure: greater than 25 lakhs - upto 10 Cr. It will be handled as part of product configuration.</w:t>
            </w:r>
          </w:p>
          <w:p>
            <w:pPr>
              <w:pStyle w:val="62"/>
              <w:spacing w:before="720" w:beforeLines="0"/>
              <w:jc w:val="both"/>
              <w:pPrChange w:id="4049" w:author="shalu.megotia" w:date="2022-04-25T14:36:39Z">
                <w:pPr>
                  <w:pStyle w:val="62"/>
                  <w:jc w:val="both"/>
                </w:pPr>
              </w:pPrChange>
            </w:pPr>
            <w:r>
              <w:t>- Products allowed - Term Loan - Bandhan Mortgage Loan - 7104</w:t>
            </w:r>
          </w:p>
          <w:p>
            <w:pPr>
              <w:pStyle w:val="62"/>
              <w:numPr>
                <w:ilvl w:val="0"/>
                <w:numId w:val="25"/>
              </w:numPr>
              <w:spacing w:before="720" w:beforeLines="0"/>
              <w:jc w:val="both"/>
              <w:pPrChange w:id="4050" w:author="shalu.megotia" w:date="2022-04-25T14:36:39Z">
                <w:pPr>
                  <w:pStyle w:val="62"/>
                  <w:numPr>
                    <w:ilvl w:val="0"/>
                    <w:numId w:val="25"/>
                  </w:numPr>
                  <w:jc w:val="both"/>
                </w:pPr>
              </w:pPrChange>
            </w:pPr>
            <w:r>
              <w:t>Validations pertaining to the Scheme - GST connect are as -</w:t>
            </w:r>
          </w:p>
          <w:p>
            <w:pPr>
              <w:pStyle w:val="62"/>
              <w:spacing w:before="720" w:beforeLines="0"/>
              <w:jc w:val="both"/>
              <w:pPrChange w:id="4051" w:author="shalu.megotia" w:date="2022-04-25T14:36:39Z">
                <w:pPr>
                  <w:pStyle w:val="62"/>
                  <w:jc w:val="both"/>
                </w:pPr>
              </w:pPrChange>
            </w:pPr>
          </w:p>
          <w:p>
            <w:pPr>
              <w:pStyle w:val="62"/>
              <w:spacing w:before="720" w:beforeLines="0"/>
              <w:jc w:val="both"/>
              <w:pPrChange w:id="4052" w:author="shalu.megotia" w:date="2022-04-25T14:36:39Z">
                <w:pPr>
                  <w:pStyle w:val="62"/>
                  <w:jc w:val="both"/>
                </w:pPr>
              </w:pPrChange>
            </w:pPr>
            <w:r>
              <w:t>- Total exposure: greater than 25 lakhs - upto 2 Cr. excluding BML (7104)</w:t>
            </w:r>
          </w:p>
          <w:p>
            <w:pPr>
              <w:pStyle w:val="62"/>
              <w:spacing w:before="720" w:beforeLines="0"/>
              <w:jc w:val="both"/>
              <w:pPrChange w:id="4053" w:author="shalu.megotia" w:date="2022-04-25T14:36:39Z">
                <w:pPr>
                  <w:pStyle w:val="62"/>
                  <w:jc w:val="both"/>
                </w:pPr>
              </w:pPrChange>
            </w:pPr>
            <w:r>
              <w:t xml:space="preserve">- Products allowed - Overdraft (6805) &amp; BML(7104), BG and LC can be added as sub-limit. </w:t>
            </w:r>
          </w:p>
          <w:p>
            <w:pPr>
              <w:pStyle w:val="62"/>
              <w:spacing w:before="720" w:beforeLines="0"/>
              <w:jc w:val="both"/>
              <w:pPrChange w:id="4054" w:author="shalu.megotia" w:date="2022-04-25T14:36:39Z">
                <w:pPr>
                  <w:pStyle w:val="62"/>
                  <w:jc w:val="both"/>
                </w:pPr>
              </w:pPrChange>
            </w:pPr>
            <w:r>
              <w:t>- FA upload, details and ratios activities - to be made non-mandatory.</w:t>
            </w:r>
          </w:p>
          <w:p>
            <w:pPr>
              <w:pStyle w:val="62"/>
              <w:spacing w:before="720" w:beforeLines="0"/>
              <w:jc w:val="both"/>
              <w:pPrChange w:id="4055" w:author="shalu.megotia" w:date="2022-04-25T14:36:39Z">
                <w:pPr>
                  <w:pStyle w:val="62"/>
                  <w:jc w:val="both"/>
                </w:pPr>
              </w:pPrChange>
            </w:pPr>
          </w:p>
          <w:p>
            <w:pPr>
              <w:pStyle w:val="62"/>
              <w:numPr>
                <w:ilvl w:val="0"/>
                <w:numId w:val="25"/>
              </w:numPr>
              <w:spacing w:before="720" w:beforeLines="0"/>
              <w:jc w:val="both"/>
              <w:pPrChange w:id="4056" w:author="shalu.megotia" w:date="2022-04-25T14:36:39Z">
                <w:pPr>
                  <w:pStyle w:val="62"/>
                  <w:numPr>
                    <w:ilvl w:val="0"/>
                    <w:numId w:val="25"/>
                  </w:numPr>
                  <w:jc w:val="both"/>
                </w:pPr>
              </w:pPrChange>
            </w:pPr>
            <w:r>
              <w:t>Validations pertaining to the Scheme - BConnect are as -</w:t>
            </w:r>
          </w:p>
          <w:p>
            <w:pPr>
              <w:pStyle w:val="62"/>
              <w:spacing w:before="720" w:beforeLines="0"/>
              <w:jc w:val="both"/>
              <w:pPrChange w:id="4057" w:author="shalu.megotia" w:date="2022-04-25T14:36:39Z">
                <w:pPr>
                  <w:pStyle w:val="62"/>
                  <w:jc w:val="both"/>
                </w:pPr>
              </w:pPrChange>
            </w:pPr>
          </w:p>
          <w:p>
            <w:pPr>
              <w:pStyle w:val="62"/>
              <w:spacing w:before="720" w:beforeLines="0"/>
              <w:jc w:val="both"/>
              <w:pPrChange w:id="4058" w:author="shalu.megotia" w:date="2022-04-25T14:36:39Z">
                <w:pPr>
                  <w:pStyle w:val="62"/>
                  <w:jc w:val="both"/>
                </w:pPr>
              </w:pPrChange>
            </w:pPr>
            <w:r>
              <w:t>- Total exposure: greater than 10 lakhs - upto 2 Cr. excluding BML (7104)</w:t>
            </w:r>
          </w:p>
          <w:p>
            <w:pPr>
              <w:pStyle w:val="62"/>
              <w:spacing w:before="720" w:beforeLines="0"/>
              <w:jc w:val="both"/>
              <w:rPr>
                <w:ins w:id="4060" w:author="Abhinav Shandilya" w:date="2021-05-24T11:31:00Z"/>
              </w:rPr>
              <w:pPrChange w:id="4059" w:author="shalu.megotia" w:date="2022-04-25T14:36:39Z">
                <w:pPr>
                  <w:pStyle w:val="62"/>
                  <w:jc w:val="both"/>
                </w:pPr>
              </w:pPrChange>
            </w:pPr>
            <w:r>
              <w:t>- Product Allowed - Overdraft (6805) / Cash Credit (6802) / Letter of Credit (LC) / Bank Guarantee(BG), BML (7104), Star Frequency Loan (6807).</w:t>
            </w:r>
          </w:p>
          <w:p>
            <w:pPr>
              <w:pStyle w:val="62"/>
              <w:spacing w:before="720" w:beforeLines="0"/>
              <w:jc w:val="both"/>
              <w:rPr>
                <w:ins w:id="4062" w:author="Abhinav Shandilya" w:date="2021-05-24T11:31:00Z"/>
              </w:rPr>
              <w:pPrChange w:id="4061" w:author="shalu.megotia" w:date="2022-04-25T14:36:39Z">
                <w:pPr>
                  <w:pStyle w:val="62"/>
                  <w:jc w:val="both"/>
                </w:pPr>
              </w:pPrChange>
            </w:pPr>
          </w:p>
          <w:p>
            <w:pPr>
              <w:pStyle w:val="62"/>
              <w:numPr>
                <w:ilvl w:val="0"/>
                <w:numId w:val="25"/>
              </w:numPr>
              <w:spacing w:before="720" w:beforeLines="0"/>
              <w:jc w:val="both"/>
              <w:rPr>
                <w:ins w:id="4064" w:author="Abhinav Shandilya" w:date="2021-05-24T11:31:00Z"/>
              </w:rPr>
              <w:pPrChange w:id="4063" w:author="shalu.megotia" w:date="2022-04-25T14:36:39Z">
                <w:pPr>
                  <w:pStyle w:val="62"/>
                  <w:numPr>
                    <w:ilvl w:val="0"/>
                    <w:numId w:val="25"/>
                  </w:numPr>
                  <w:jc w:val="both"/>
                </w:pPr>
              </w:pPrChange>
            </w:pPr>
            <w:ins w:id="4065" w:author="Abhinav Shandilya" w:date="2021-05-24T11:31:00Z">
              <w:r>
                <w:rPr/>
                <w:t>Collateral Address fields to be shown against each Coll</w:t>
              </w:r>
            </w:ins>
            <w:ins w:id="4066" w:author="Abhinav Shandilya" w:date="2021-05-24T11:32:00Z">
              <w:r>
                <w:rPr/>
                <w:t>ateral.</w:t>
              </w:r>
            </w:ins>
          </w:p>
          <w:p>
            <w:pPr>
              <w:spacing w:before="720" w:beforeLines="0"/>
              <w:jc w:val="both"/>
              <w:pPrChange w:id="4067" w:author="shalu.megotia" w:date="2022-04-25T14:36:39Z">
                <w:pPr>
                  <w:pStyle w:val="62"/>
                  <w:jc w:val="both"/>
                </w:pPr>
              </w:pPrChange>
            </w:pPr>
          </w:p>
          <w:p>
            <w:pPr>
              <w:pStyle w:val="62"/>
              <w:spacing w:before="720" w:beforeLines="0"/>
              <w:jc w:val="both"/>
              <w:pPrChange w:id="4068" w:author="shalu.megotia" w:date="2022-04-25T14:36:39Z">
                <w:pPr>
                  <w:pStyle w:val="62"/>
                  <w:jc w:val="both"/>
                </w:pPr>
              </w:pPrChange>
            </w:pPr>
          </w:p>
          <w:p>
            <w:pPr>
              <w:pStyle w:val="62"/>
              <w:spacing w:before="720" w:beforeLines="0"/>
              <w:jc w:val="both"/>
              <w:pPrChange w:id="4069" w:author="shalu.megotia" w:date="2022-04-25T14:36:39Z">
                <w:pPr>
                  <w:pStyle w:val="62"/>
                  <w:jc w:val="both"/>
                </w:pPr>
              </w:pPrChange>
            </w:pPr>
          </w:p>
        </w:tc>
      </w:tr>
      <w:tr>
        <w:tblPrEx>
          <w:tblCellMar>
            <w:top w:w="0" w:type="dxa"/>
            <w:left w:w="108" w:type="dxa"/>
            <w:bottom w:w="0" w:type="dxa"/>
            <w:right w:w="108" w:type="dxa"/>
          </w:tblCellMar>
        </w:tblPrEx>
        <w:tc>
          <w:tcPr>
            <w:tcW w:w="1843" w:type="dxa"/>
            <w:tcBorders>
              <w:top w:val="single" w:color="auto" w:sz="4" w:space="0"/>
              <w:left w:val="single" w:color="auto" w:sz="4" w:space="0"/>
              <w:bottom w:val="single" w:color="auto" w:sz="4" w:space="0"/>
              <w:right w:val="single" w:color="auto" w:sz="4" w:space="0"/>
            </w:tcBorders>
          </w:tcPr>
          <w:p>
            <w:pPr>
              <w:spacing w:before="720" w:beforeLines="0"/>
              <w:rPr>
                <w:b/>
              </w:rPr>
              <w:pPrChange w:id="4070" w:author="shalu.megotia" w:date="2022-04-25T14:36:39Z">
                <w:pPr/>
              </w:pPrChange>
            </w:pPr>
            <w:r>
              <w:rPr>
                <w:b/>
              </w:rPr>
              <w:t xml:space="preserve">Queries /Open points </w:t>
            </w:r>
          </w:p>
        </w:tc>
        <w:tc>
          <w:tcPr>
            <w:tcW w:w="7655" w:type="dxa"/>
            <w:tcBorders>
              <w:top w:val="single" w:color="auto" w:sz="4" w:space="0"/>
              <w:left w:val="single" w:color="auto" w:sz="4" w:space="0"/>
              <w:bottom w:val="single" w:color="auto" w:sz="4" w:space="0"/>
              <w:right w:val="single" w:color="auto" w:sz="4" w:space="0"/>
            </w:tcBorders>
          </w:tcPr>
          <w:p>
            <w:pPr>
              <w:spacing w:before="720" w:beforeLines="0"/>
              <w:jc w:val="both"/>
              <w:rPr>
                <w:color w:val="FF0000"/>
              </w:rPr>
              <w:pPrChange w:id="4071" w:author="shalu.megotia" w:date="2022-04-25T14:36:39Z">
                <w:pPr>
                  <w:jc w:val="both"/>
                </w:pPr>
              </w:pPrChange>
            </w:pPr>
            <w:del w:id="4072" w:author="Abhinav Shandilya" w:date="2021-05-24T11:30:00Z">
              <w:r>
                <w:rPr>
                  <w:color w:val="FF0000"/>
                </w:rPr>
                <w:delText>Address fields at collateral details, whether the fields will be required at each collateral wise, or it will be generic set of fields applicable for all collateral.</w:delText>
              </w:r>
            </w:del>
          </w:p>
        </w:tc>
      </w:tr>
    </w:tbl>
    <w:p>
      <w:pPr>
        <w:spacing w:before="720" w:beforeLines="0"/>
        <w:ind w:left="450"/>
        <w:pPrChange w:id="4073" w:author="shalu.megotia" w:date="2022-04-25T14:36:39Z">
          <w:pPr>
            <w:ind w:left="450"/>
          </w:pPr>
        </w:pPrChange>
      </w:pPr>
    </w:p>
    <w:p>
      <w:pPr>
        <w:pStyle w:val="4"/>
        <w:numPr>
          <w:ilvl w:val="2"/>
          <w:numId w:val="3"/>
        </w:numPr>
        <w:tabs>
          <w:tab w:val="left" w:pos="0"/>
          <w:tab w:val="left" w:pos="864"/>
        </w:tabs>
        <w:spacing w:before="720" w:beforeLines="0"/>
        <w:rPr>
          <w:rFonts w:asciiTheme="minorHAnsi" w:hAnsiTheme="minorHAnsi" w:cstheme="minorHAnsi"/>
          <w:b/>
          <w:bCs/>
          <w:color w:val="auto"/>
          <w:sz w:val="22"/>
          <w:szCs w:val="22"/>
          <w:highlight w:val="yellow"/>
          <w:u w:val="single"/>
        </w:rPr>
        <w:pPrChange w:id="4074" w:author="shalu.megotia" w:date="2022-04-25T14:36:39Z">
          <w:pPr>
            <w:pStyle w:val="4"/>
            <w:numPr>
              <w:ilvl w:val="2"/>
              <w:numId w:val="3"/>
            </w:numPr>
            <w:tabs>
              <w:tab w:val="left" w:pos="0"/>
              <w:tab w:val="left" w:pos="864"/>
            </w:tabs>
          </w:pPr>
        </w:pPrChange>
      </w:pPr>
      <w:bookmarkStart w:id="102" w:name="_Toc72191910"/>
      <w:r>
        <w:rPr>
          <w:rFonts w:asciiTheme="minorHAnsi" w:hAnsiTheme="minorHAnsi" w:cstheme="minorHAnsi"/>
          <w:b/>
          <w:bCs/>
          <w:color w:val="auto"/>
          <w:sz w:val="22"/>
          <w:szCs w:val="22"/>
          <w:highlight w:val="yellow"/>
          <w:u w:val="single"/>
        </w:rPr>
        <w:t>Dedupe &amp; Negative List check</w:t>
      </w:r>
      <w:bookmarkEnd w:id="102"/>
      <w:r>
        <w:rPr>
          <w:rFonts w:asciiTheme="minorHAnsi" w:hAnsiTheme="minorHAnsi" w:cstheme="minorHAnsi"/>
          <w:b/>
          <w:bCs/>
          <w:color w:val="auto"/>
          <w:sz w:val="22"/>
          <w:szCs w:val="22"/>
          <w:highlight w:val="yellow"/>
          <w:u w:val="single"/>
        </w:rPr>
        <w:t xml:space="preserve"> </w:t>
      </w:r>
    </w:p>
    <w:p>
      <w:pPr>
        <w:spacing w:before="720" w:beforeLines="0"/>
        <w:pPrChange w:id="4075" w:author="shalu.megotia" w:date="2022-04-25T14:36:39Z">
          <w:pPr/>
        </w:pPrChange>
      </w:pPr>
    </w:p>
    <w:p>
      <w:pPr>
        <w:spacing w:before="720" w:beforeLines="0"/>
        <w:pPrChange w:id="4076" w:author="shalu.megotia" w:date="2022-04-25T14:36:39Z">
          <w:pPr/>
        </w:pPrChange>
      </w:pPr>
    </w:p>
    <w:tbl>
      <w:tblPr>
        <w:tblStyle w:val="12"/>
        <w:tblW w:w="9498"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077" w:author="shalu.megotia" w:date="2022-04-25T14:36:39Z">
                <w:pPr/>
              </w:pPrChange>
            </w:pPr>
            <w:r>
              <w:rPr>
                <w:b/>
                <w:color w:val="000000"/>
              </w:rPr>
              <w:t xml:space="preserve">Brief description </w:t>
            </w:r>
          </w:p>
        </w:tc>
        <w:tc>
          <w:tcPr>
            <w:tcW w:w="7655" w:type="dxa"/>
          </w:tcPr>
          <w:p>
            <w:pPr>
              <w:spacing w:before="720" w:beforeLines="0"/>
              <w:jc w:val="both"/>
              <w:pPrChange w:id="4078" w:author="shalu.megotia" w:date="2022-04-25T14:36:39Z">
                <w:pPr>
                  <w:jc w:val="both"/>
                </w:pPr>
              </w:pPrChange>
            </w:pPr>
            <w:r>
              <w:t>Dedupe and Negative list check activity facilitates the user to view and mark the applicant as duplicate against any match found list from following sources –</w:t>
            </w:r>
          </w:p>
          <w:p>
            <w:pPr>
              <w:spacing w:before="720" w:beforeLines="0"/>
              <w:jc w:val="both"/>
              <w:pPrChange w:id="4079" w:author="shalu.megotia" w:date="2022-04-25T14:36:39Z">
                <w:pPr>
                  <w:jc w:val="both"/>
                </w:pPr>
              </w:pPrChange>
            </w:pPr>
          </w:p>
          <w:p>
            <w:pPr>
              <w:pStyle w:val="62"/>
              <w:numPr>
                <w:ilvl w:val="0"/>
                <w:numId w:val="25"/>
              </w:numPr>
              <w:spacing w:before="720" w:beforeLines="0"/>
              <w:jc w:val="both"/>
              <w:rPr>
                <w:color w:val="FF0000"/>
              </w:rPr>
              <w:pPrChange w:id="4080" w:author="shalu.megotia" w:date="2022-04-25T14:36:39Z">
                <w:pPr>
                  <w:pStyle w:val="62"/>
                  <w:numPr>
                    <w:ilvl w:val="0"/>
                    <w:numId w:val="25"/>
                  </w:numPr>
                  <w:jc w:val="both"/>
                </w:pPr>
              </w:pPrChange>
            </w:pPr>
            <w:r>
              <w:t xml:space="preserve">CLO (existing customer application base based on pre defined rules) </w:t>
            </w:r>
            <w:r>
              <w:rPr>
                <w:color w:val="FF0000"/>
              </w:rPr>
              <w:t>&lt;&lt;Rules for Dedupe check for individual and corporate are yet to be provided and finalized&gt;&gt;</w:t>
            </w:r>
          </w:p>
          <w:p>
            <w:pPr>
              <w:pStyle w:val="62"/>
              <w:numPr>
                <w:ilvl w:val="0"/>
                <w:numId w:val="25"/>
              </w:numPr>
              <w:spacing w:before="720" w:beforeLines="0"/>
              <w:jc w:val="both"/>
              <w:rPr>
                <w:color w:val="000000"/>
              </w:rPr>
              <w:pPrChange w:id="4081" w:author="shalu.megotia" w:date="2022-04-25T14:36:39Z">
                <w:pPr>
                  <w:pStyle w:val="62"/>
                  <w:numPr>
                    <w:ilvl w:val="0"/>
                    <w:numId w:val="25"/>
                  </w:numPr>
                  <w:jc w:val="both"/>
                </w:pPr>
              </w:pPrChange>
            </w:pPr>
            <w:r>
              <w:t xml:space="preserve">Negative Customer list (as uploaded into the CLO system based on predefined format) </w:t>
            </w:r>
            <w:r>
              <w:rPr>
                <w:color w:val="FF0000"/>
              </w:rPr>
              <w:t>&lt;&lt;Template and rule pertaining Negative List check is pending to be provided by bank&gt;&gt;</w:t>
            </w:r>
          </w:p>
          <w:p>
            <w:pPr>
              <w:pStyle w:val="62"/>
              <w:numPr>
                <w:ilvl w:val="0"/>
                <w:numId w:val="25"/>
              </w:numPr>
              <w:spacing w:before="720" w:beforeLines="0"/>
              <w:jc w:val="both"/>
              <w:rPr>
                <w:color w:val="000000"/>
              </w:rPr>
              <w:pPrChange w:id="4082" w:author="shalu.megotia" w:date="2022-04-25T14:36:39Z">
                <w:pPr>
                  <w:pStyle w:val="62"/>
                  <w:numPr>
                    <w:ilvl w:val="0"/>
                    <w:numId w:val="25"/>
                  </w:numPr>
                  <w:jc w:val="both"/>
                </w:pPr>
              </w:pPrChange>
            </w:pPr>
            <w:r>
              <w:t xml:space="preserve">CBS </w:t>
            </w:r>
            <w:r>
              <w:rPr>
                <w:color w:val="FF0000"/>
              </w:rPr>
              <w:t>&lt;&lt;Interface I/O parameters are yet to be discussed and finalized&gt;&gt;</w:t>
            </w:r>
          </w:p>
          <w:p>
            <w:pPr>
              <w:spacing w:before="720" w:beforeLines="0"/>
              <w:jc w:val="both"/>
              <w:rPr>
                <w:color w:val="000000"/>
              </w:rPr>
              <w:pPrChange w:id="4083"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084" w:author="shalu.megotia" w:date="2022-04-25T14:36:39Z">
                <w:pPr/>
              </w:pPrChange>
            </w:pPr>
            <w:r>
              <w:rPr>
                <w:b/>
                <w:color w:val="000000"/>
              </w:rPr>
              <w:t>Pre-conditions</w:t>
            </w:r>
          </w:p>
        </w:tc>
        <w:tc>
          <w:tcPr>
            <w:tcW w:w="7655" w:type="dxa"/>
          </w:tcPr>
          <w:p>
            <w:pPr>
              <w:spacing w:before="720" w:beforeLines="0"/>
              <w:jc w:val="both"/>
              <w:rPr>
                <w:color w:val="000000"/>
              </w:rPr>
              <w:pPrChange w:id="4085" w:author="shalu.megotia" w:date="2022-04-25T14:36:39Z">
                <w:pPr>
                  <w:jc w:val="both"/>
                </w:pPr>
              </w:pPrChange>
            </w:pPr>
            <w:r>
              <w:rPr>
                <w:color w:val="000000"/>
              </w:rPr>
              <w:t>DDE is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086" w:author="shalu.megotia" w:date="2022-04-25T14:36:39Z">
                <w:pPr/>
              </w:pPrChange>
            </w:pPr>
            <w:r>
              <w:rPr>
                <w:b/>
                <w:color w:val="000000"/>
              </w:rPr>
              <w:t>Primary users</w:t>
            </w:r>
          </w:p>
        </w:tc>
        <w:tc>
          <w:tcPr>
            <w:tcW w:w="7655" w:type="dxa"/>
          </w:tcPr>
          <w:p>
            <w:pPr>
              <w:spacing w:before="720" w:beforeLines="0"/>
              <w:jc w:val="both"/>
              <w:pPrChange w:id="4087" w:author="shalu.megotia" w:date="2022-04-25T14:36:39Z">
                <w:pPr>
                  <w:jc w:val="both"/>
                </w:pPr>
              </w:pPrChange>
            </w:pPr>
            <w:r>
              <w:rPr>
                <w:rFonts w:cs="Calibri"/>
                <w:color w:val="000000"/>
                <w:lang w:eastAsia="ar-SA"/>
              </w:rPr>
              <w:t>CU/CA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088" w:author="shalu.megotia" w:date="2022-04-25T14:36:39Z">
                <w:pPr/>
              </w:pPrChange>
            </w:pPr>
            <w:r>
              <w:rPr>
                <w:b/>
                <w:color w:val="000000"/>
              </w:rPr>
              <w:t>Process flow of events</w:t>
            </w:r>
          </w:p>
        </w:tc>
        <w:tc>
          <w:tcPr>
            <w:tcW w:w="7655" w:type="dxa"/>
          </w:tcPr>
          <w:p>
            <w:pPr>
              <w:spacing w:before="720" w:beforeLines="0"/>
              <w:rPr>
                <w:b/>
                <w:color w:val="000000"/>
              </w:rPr>
              <w:pPrChange w:id="4089" w:author="shalu.megotia" w:date="2022-04-25T14:36:39Z">
                <w:pPr/>
              </w:pPrChange>
            </w:pPr>
            <w:r>
              <w:rPr>
                <w:rFonts w:cstheme="minorHAnsi"/>
                <w:b/>
                <w:bCs/>
              </w:rPr>
              <w:t xml:space="preserve">Dedupe &amp; Negative List </w:t>
            </w:r>
            <w:r>
              <w:rPr>
                <w:b/>
              </w:rPr>
              <w:t xml:space="preserve">check </w:t>
            </w:r>
            <w:r>
              <w:rPr>
                <w:b/>
                <w:color w:val="000000"/>
              </w:rPr>
              <w:t>– Main Flow</w:t>
            </w:r>
          </w:p>
          <w:p>
            <w:pPr>
              <w:pStyle w:val="60"/>
              <w:numPr>
                <w:ilvl w:val="0"/>
                <w:numId w:val="26"/>
              </w:numPr>
              <w:spacing w:before="720" w:beforeLines="0" w:after="0" w:line="240" w:lineRule="auto"/>
              <w:rPr>
                <w:rFonts w:asciiTheme="minorHAnsi" w:hAnsiTheme="minorHAnsi"/>
                <w:color w:val="000000"/>
              </w:rPr>
              <w:pPrChange w:id="4090" w:author="shalu.megotia" w:date="2022-04-25T14:36:39Z">
                <w:pPr>
                  <w:pStyle w:val="60"/>
                  <w:numPr>
                    <w:ilvl w:val="0"/>
                    <w:numId w:val="26"/>
                  </w:numPr>
                  <w:spacing w:after="0" w:line="240" w:lineRule="auto"/>
                </w:pPr>
              </w:pPrChange>
            </w:pPr>
            <w:r>
              <w:rPr>
                <w:rFonts w:asciiTheme="minorHAnsi" w:hAnsiTheme="minorHAnsi"/>
                <w:color w:val="000000"/>
              </w:rPr>
              <w:t xml:space="preserve">User selects the Entity / Borrower name and fetched the matches. </w:t>
            </w:r>
          </w:p>
          <w:p>
            <w:pPr>
              <w:numPr>
                <w:ilvl w:val="0"/>
                <w:numId w:val="26"/>
              </w:numPr>
              <w:spacing w:before="720" w:beforeLines="0"/>
              <w:jc w:val="both"/>
              <w:pPrChange w:id="4091" w:author="shalu.megotia" w:date="2022-04-25T14:36:39Z">
                <w:pPr>
                  <w:numPr>
                    <w:ilvl w:val="0"/>
                    <w:numId w:val="26"/>
                  </w:numPr>
                  <w:jc w:val="both"/>
                </w:pPr>
              </w:pPrChange>
            </w:pPr>
            <w:r>
              <w:t xml:space="preserve">System will perform Duplicate check for the Rule Set associated to the Product selected in application against </w:t>
            </w:r>
          </w:p>
          <w:p>
            <w:pPr>
              <w:numPr>
                <w:ilvl w:val="1"/>
                <w:numId w:val="26"/>
              </w:numPr>
              <w:spacing w:before="720" w:beforeLines="0"/>
              <w:jc w:val="both"/>
              <w:pPrChange w:id="4092" w:author="shalu.megotia" w:date="2022-04-25T14:36:39Z">
                <w:pPr>
                  <w:numPr>
                    <w:ilvl w:val="1"/>
                    <w:numId w:val="26"/>
                  </w:numPr>
                  <w:jc w:val="both"/>
                </w:pPr>
              </w:pPrChange>
            </w:pPr>
            <w:r>
              <w:t>Customer Application Details available in CLO</w:t>
            </w:r>
          </w:p>
          <w:p>
            <w:pPr>
              <w:numPr>
                <w:ilvl w:val="1"/>
                <w:numId w:val="26"/>
              </w:numPr>
              <w:spacing w:before="720" w:beforeLines="0"/>
              <w:jc w:val="both"/>
              <w:pPrChange w:id="4093" w:author="shalu.megotia" w:date="2022-04-25T14:36:39Z">
                <w:pPr>
                  <w:numPr>
                    <w:ilvl w:val="1"/>
                    <w:numId w:val="26"/>
                  </w:numPr>
                  <w:jc w:val="both"/>
                </w:pPr>
              </w:pPrChange>
            </w:pPr>
            <w:r>
              <w:t>Negative Customer List maintained in CLO</w:t>
            </w:r>
          </w:p>
          <w:p>
            <w:pPr>
              <w:numPr>
                <w:ilvl w:val="1"/>
                <w:numId w:val="26"/>
              </w:numPr>
              <w:spacing w:before="720" w:beforeLines="0"/>
              <w:jc w:val="both"/>
              <w:rPr>
                <w:color w:val="FF0000"/>
              </w:rPr>
              <w:pPrChange w:id="4094" w:author="shalu.megotia" w:date="2022-04-25T14:36:39Z">
                <w:pPr>
                  <w:numPr>
                    <w:ilvl w:val="1"/>
                    <w:numId w:val="26"/>
                  </w:numPr>
                  <w:jc w:val="both"/>
                </w:pPr>
              </w:pPrChange>
            </w:pPr>
            <w:r>
              <w:rPr>
                <w:color w:val="FF0000"/>
              </w:rPr>
              <w:t>Through API with CBS</w:t>
            </w:r>
          </w:p>
          <w:p>
            <w:pPr>
              <w:pStyle w:val="60"/>
              <w:numPr>
                <w:ilvl w:val="0"/>
                <w:numId w:val="26"/>
              </w:numPr>
              <w:spacing w:before="720" w:beforeLines="0" w:after="0" w:line="240" w:lineRule="auto"/>
              <w:rPr>
                <w:rFonts w:asciiTheme="minorHAnsi" w:hAnsiTheme="minorHAnsi"/>
                <w:color w:val="000000"/>
              </w:rPr>
              <w:pPrChange w:id="4095" w:author="shalu.megotia" w:date="2022-04-25T14:36:39Z">
                <w:pPr>
                  <w:pStyle w:val="60"/>
                  <w:numPr>
                    <w:ilvl w:val="0"/>
                    <w:numId w:val="26"/>
                  </w:numPr>
                  <w:spacing w:after="0" w:line="240" w:lineRule="auto"/>
                </w:pPr>
              </w:pPrChange>
            </w:pPr>
            <w:r>
              <w:rPr>
                <w:rFonts w:asciiTheme="minorHAnsi" w:hAnsiTheme="minorHAnsi"/>
                <w:color w:val="000000"/>
              </w:rPr>
              <w:t>User views the results on the screen.</w:t>
            </w:r>
          </w:p>
          <w:p>
            <w:pPr>
              <w:pStyle w:val="60"/>
              <w:numPr>
                <w:ilvl w:val="0"/>
                <w:numId w:val="26"/>
              </w:numPr>
              <w:spacing w:before="720" w:beforeLines="0" w:after="0" w:line="240" w:lineRule="auto"/>
              <w:rPr>
                <w:rFonts w:asciiTheme="minorHAnsi" w:hAnsiTheme="minorHAnsi"/>
                <w:color w:val="000000"/>
              </w:rPr>
              <w:pPrChange w:id="4096" w:author="shalu.megotia" w:date="2022-04-25T14:36:39Z">
                <w:pPr>
                  <w:pStyle w:val="60"/>
                  <w:numPr>
                    <w:ilvl w:val="0"/>
                    <w:numId w:val="26"/>
                  </w:numPr>
                  <w:spacing w:after="0" w:line="240" w:lineRule="auto"/>
                </w:pPr>
              </w:pPrChange>
            </w:pPr>
            <w:r>
              <w:rPr>
                <w:rFonts w:asciiTheme="minorHAnsi" w:hAnsiTheme="minorHAnsi"/>
                <w:color w:val="000000"/>
              </w:rPr>
              <w:t xml:space="preserve">User reviews the results and decides if the Entity / Borrower is duplicate or negative. </w:t>
            </w:r>
          </w:p>
          <w:p>
            <w:pPr>
              <w:pStyle w:val="60"/>
              <w:numPr>
                <w:ilvl w:val="0"/>
                <w:numId w:val="26"/>
              </w:numPr>
              <w:spacing w:before="720" w:beforeLines="0" w:after="0" w:line="240" w:lineRule="auto"/>
              <w:rPr>
                <w:rFonts w:asciiTheme="minorHAnsi" w:hAnsiTheme="minorHAnsi"/>
                <w:color w:val="000000"/>
              </w:rPr>
              <w:pPrChange w:id="4097" w:author="shalu.megotia" w:date="2022-04-25T14:36:39Z">
                <w:pPr>
                  <w:pStyle w:val="60"/>
                  <w:numPr>
                    <w:ilvl w:val="0"/>
                    <w:numId w:val="26"/>
                  </w:numPr>
                  <w:spacing w:after="0" w:line="240" w:lineRule="auto"/>
                </w:pPr>
              </w:pPrChange>
            </w:pPr>
            <w:r>
              <w:rPr>
                <w:rFonts w:asciiTheme="minorHAnsi" w:hAnsiTheme="minorHAnsi"/>
                <w:color w:val="000000"/>
              </w:rPr>
              <w:t xml:space="preserve">User has option to select if the Duplicate / Negative Borrower who has applied for loan. </w:t>
            </w:r>
          </w:p>
          <w:p>
            <w:pPr>
              <w:pStyle w:val="60"/>
              <w:numPr>
                <w:ilvl w:val="0"/>
                <w:numId w:val="26"/>
              </w:numPr>
              <w:spacing w:before="720" w:beforeLines="0" w:after="0" w:line="240" w:lineRule="auto"/>
              <w:rPr>
                <w:rFonts w:asciiTheme="minorHAnsi" w:hAnsiTheme="minorHAnsi"/>
                <w:color w:val="000000"/>
              </w:rPr>
              <w:pPrChange w:id="4098" w:author="shalu.megotia" w:date="2022-04-25T14:36:39Z">
                <w:pPr>
                  <w:pStyle w:val="60"/>
                  <w:numPr>
                    <w:ilvl w:val="0"/>
                    <w:numId w:val="26"/>
                  </w:numPr>
                  <w:spacing w:after="0" w:line="240" w:lineRule="auto"/>
                </w:pPr>
              </w:pPrChange>
            </w:pPr>
            <w:r>
              <w:rPr>
                <w:rFonts w:asciiTheme="minorHAnsi" w:hAnsiTheme="minorHAnsi"/>
                <w:color w:val="000000"/>
              </w:rPr>
              <w:t>User submit the activity.</w:t>
            </w:r>
          </w:p>
          <w:p>
            <w:pPr>
              <w:pStyle w:val="60"/>
              <w:numPr>
                <w:ilvl w:val="0"/>
                <w:numId w:val="26"/>
              </w:numPr>
              <w:spacing w:before="720" w:beforeLines="0" w:after="0" w:line="240" w:lineRule="auto"/>
              <w:rPr>
                <w:rFonts w:asciiTheme="minorHAnsi" w:hAnsiTheme="minorHAnsi"/>
                <w:color w:val="000000"/>
              </w:rPr>
              <w:pPrChange w:id="4099" w:author="shalu.megotia" w:date="2022-04-25T14:36:39Z">
                <w:pPr>
                  <w:pStyle w:val="60"/>
                  <w:numPr>
                    <w:ilvl w:val="0"/>
                    <w:numId w:val="26"/>
                  </w:numPr>
                  <w:spacing w:after="0" w:line="240" w:lineRule="auto"/>
                </w:pPr>
              </w:pPrChange>
            </w:pPr>
            <w:r>
              <w:rPr>
                <w:rFonts w:asciiTheme="minorHAnsi" w:hAnsiTheme="minorHAnsi"/>
                <w:color w:val="000000"/>
              </w:rPr>
              <w:t>User will be able to reject the application at this stage</w:t>
            </w:r>
            <w:ins w:id="4100" w:author="Abhinav Shandilya" w:date="2021-10-01T17:36:00Z">
              <w:r>
                <w:rPr>
                  <w:rFonts w:asciiTheme="minorHAnsi" w:hAnsiTheme="minorHAnsi"/>
                  <w:color w:val="000000"/>
                </w:rPr>
                <w:t xml:space="preserve"> and application  will move to Reject review pool.</w:t>
              </w:r>
            </w:ins>
            <w:del w:id="4101" w:author="Abhinav Shandilya" w:date="2021-10-01T17:36:00Z">
              <w:r>
                <w:rPr>
                  <w:rFonts w:asciiTheme="minorHAnsi" w:hAnsiTheme="minorHAnsi"/>
                  <w:color w:val="000000"/>
                </w:rPr>
                <w:delText>.</w:delText>
              </w:r>
            </w:del>
          </w:p>
          <w:p>
            <w:pPr>
              <w:pStyle w:val="60"/>
              <w:numPr>
                <w:ilvl w:val="0"/>
                <w:numId w:val="26"/>
              </w:numPr>
              <w:spacing w:before="720" w:beforeLines="0" w:after="0" w:line="240" w:lineRule="auto"/>
              <w:rPr>
                <w:del w:id="4103" w:author="Abhinav Shandilya" w:date="2021-10-01T17:36:00Z"/>
                <w:rFonts w:asciiTheme="minorHAnsi" w:hAnsiTheme="minorHAnsi"/>
                <w:color w:val="000000"/>
              </w:rPr>
              <w:pPrChange w:id="4102" w:author="shalu.megotia" w:date="2022-04-25T14:36:39Z">
                <w:pPr>
                  <w:pStyle w:val="60"/>
                  <w:numPr>
                    <w:ilvl w:val="0"/>
                    <w:numId w:val="26"/>
                  </w:numPr>
                  <w:spacing w:after="0" w:line="240" w:lineRule="auto"/>
                </w:pPr>
              </w:pPrChange>
            </w:pPr>
            <w:ins w:id="4104" w:author="Abhinav Shandilya" w:date="2021-10-01T17:36:00Z">
              <w:r>
                <w:rPr>
                  <w:rFonts w:asciiTheme="minorHAnsi" w:hAnsiTheme="minorHAnsi"/>
                  <w:color w:val="000000"/>
                </w:rPr>
                <w:t>If Selected Proc</w:t>
              </w:r>
            </w:ins>
            <w:ins w:id="4105" w:author="Abhinav Shandilya" w:date="2021-10-01T17:37:00Z">
              <w:r>
                <w:rPr>
                  <w:rFonts w:asciiTheme="minorHAnsi" w:hAnsiTheme="minorHAnsi"/>
                  <w:color w:val="000000"/>
                </w:rPr>
                <w:t xml:space="preserve">eed ahead , </w:t>
              </w:r>
            </w:ins>
            <w:r>
              <w:rPr>
                <w:rFonts w:asciiTheme="minorHAnsi" w:hAnsiTheme="minorHAnsi"/>
                <w:color w:val="000000"/>
              </w:rPr>
              <w:t>System proceeds to pre-underwriting stage.</w:t>
            </w:r>
          </w:p>
          <w:p>
            <w:pPr>
              <w:pStyle w:val="60"/>
              <w:spacing w:before="720" w:beforeLines="0" w:after="0" w:line="240" w:lineRule="auto"/>
              <w:ind w:left="0"/>
              <w:rPr>
                <w:rFonts w:asciiTheme="minorHAnsi" w:hAnsiTheme="minorHAnsi"/>
                <w:color w:val="000000"/>
              </w:rPr>
              <w:pPrChange w:id="4106" w:author="shalu.megotia" w:date="2022-04-25T14:36:39Z">
                <w:pPr>
                  <w:pStyle w:val="60"/>
                  <w:spacing w:after="0" w:line="240" w:lineRule="auto"/>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107" w:author="shalu.megotia" w:date="2022-04-25T14:36:39Z">
                <w:pPr/>
              </w:pPrChange>
            </w:pPr>
            <w:r>
              <w:rPr>
                <w:b/>
                <w:color w:val="000000"/>
              </w:rPr>
              <w:t>UI Details</w:t>
            </w:r>
          </w:p>
        </w:tc>
        <w:tc>
          <w:tcPr>
            <w:tcW w:w="7655" w:type="dxa"/>
          </w:tcPr>
          <w:p>
            <w:pPr>
              <w:spacing w:before="720" w:beforeLines="0"/>
              <w:jc w:val="both"/>
              <w:rPr>
                <w:rFonts w:eastAsia="Calibri"/>
                <w:color w:val="000000"/>
              </w:rPr>
              <w:pPrChange w:id="4108" w:author="shalu.megotia" w:date="2022-04-25T14:36:39Z">
                <w:pPr>
                  <w:jc w:val="both"/>
                </w:pPr>
              </w:pPrChange>
            </w:pPr>
            <w:r>
              <w:t xml:space="preserve">Fraud/Negative Depository check </w:t>
            </w:r>
            <w:r>
              <w:rPr>
                <w:rFonts w:eastAsia="Calibri"/>
                <w:color w:val="000000"/>
              </w:rPr>
              <w:t>Screen is as below:</w:t>
            </w:r>
          </w:p>
          <w:p>
            <w:pPr>
              <w:spacing w:before="720" w:beforeLines="0"/>
              <w:jc w:val="both"/>
              <w:rPr>
                <w:color w:val="000000"/>
              </w:rPr>
              <w:pPrChange w:id="4109" w:author="shalu.megotia" w:date="2022-04-25T14:36:39Z">
                <w:pPr>
                  <w:jc w:val="both"/>
                </w:pPr>
              </w:pPrChange>
            </w:pPr>
            <w:del w:id="4110" w:author="Neeraj Shrivastava" w:date="2021-05-10T01:14:00Z">
              <w:bookmarkStart w:id="103" w:name="_MON_1645518969"/>
              <w:bookmarkEnd w:id="103"/>
            </w:del>
            <w:del w:id="4111" w:author="Neeraj Shrivastava" w:date="2021-05-10T01:14:00Z"/>
            <w:del w:id="4112" w:author="Neeraj Shrivastava" w:date="2021-05-10T01:14:00Z"/>
            <w:del w:id="4113" w:author="Neeraj Shrivastava" w:date="2021-05-10T01:14:00Z">
              <w:r>
                <w:rPr>
                  <w:color w:val="000000"/>
                </w:rPr>
                <w:object>
                  <v:shape id="_x0000_i1070" o:spt="75" type="#_x0000_t75" style="height:43.5pt;width:64.5pt;" o:ole="t" filled="f" o:preferrelative="t" stroked="f" coordsize="21600,21600">
                    <v:path/>
                    <v:fill on="f" focussize="0,0"/>
                    <v:stroke on="f" joinstyle="miter"/>
                    <v:imagedata r:id="rId106" o:title=""/>
                    <o:lock v:ext="edit" aspectratio="t"/>
                    <w10:wrap type="none"/>
                    <w10:anchorlock/>
                  </v:shape>
                  <o:OLEObject Type="Embed" ProgID="Excel.Sheet.12" ShapeID="_x0000_i1070" DrawAspect="Icon" ObjectID="_1468075770" r:id="rId105">
                    <o:LockedField>false</o:LockedField>
                  </o:OLEObject>
                </w:object>
              </w:r>
            </w:del>
            <w:del w:id="4115" w:author="Neeraj Shrivastava" w:date="2021-05-10T01:14:00Z"/>
            <w:ins w:id="4116" w:author="Neeraj Shrivastava" w:date="2021-05-10T01:14:00Z">
              <w:bookmarkStart w:id="104" w:name="_MON_1684593628"/>
              <w:bookmarkEnd w:id="104"/>
            </w:ins>
            <w:ins w:id="4117" w:author="Neeraj Shrivastava" w:date="2021-05-10T01:14:00Z"/>
            <w:ins w:id="4118" w:author="Neeraj Shrivastava" w:date="2021-05-10T01:14:00Z"/>
            <w:ins w:id="4119" w:author="Neeraj Shrivastava" w:date="2021-05-10T01:14:00Z">
              <w:r>
                <w:rPr>
                  <w:color w:val="000000"/>
                </w:rPr>
                <w:object>
                  <v:shape id="_x0000_i1071" o:spt="75" type="#_x0000_t75" style="height:64.5pt;width:108pt;" o:ole="t" filled="f" o:preferrelative="t" stroked="f" coordsize="21600,21600">
                    <v:path/>
                    <v:fill on="f" focussize="0,0"/>
                    <v:stroke on="f" joinstyle="miter"/>
                    <v:imagedata r:id="rId108" o:title=""/>
                    <o:lock v:ext="edit" aspectratio="t"/>
                    <w10:wrap type="none"/>
                    <w10:anchorlock/>
                  </v:shape>
                  <o:OLEObject Type="Embed" ProgID="Excel.Sheet.12" ShapeID="_x0000_i1071" DrawAspect="Icon" ObjectID="_1468075771" r:id="rId107">
                    <o:LockedField>false</o:LockedField>
                  </o:OLEObject>
                </w:object>
              </w:r>
            </w:ins>
            <w:ins w:id="4121" w:author="Neeraj Shrivastava" w:date="2021-05-10T01:14:00Z"/>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122" w:author="shalu.megotia" w:date="2022-04-25T14:36:39Z">
                <w:pPr/>
              </w:pPrChange>
            </w:pPr>
            <w:r>
              <w:rPr>
                <w:b/>
                <w:color w:val="000000"/>
              </w:rPr>
              <w:t>Post Conditions</w:t>
            </w:r>
          </w:p>
        </w:tc>
        <w:tc>
          <w:tcPr>
            <w:tcW w:w="7655" w:type="dxa"/>
          </w:tcPr>
          <w:p>
            <w:pPr>
              <w:pStyle w:val="60"/>
              <w:numPr>
                <w:ilvl w:val="0"/>
                <w:numId w:val="27"/>
              </w:numPr>
              <w:spacing w:before="720" w:beforeLines="0" w:after="0" w:line="240" w:lineRule="auto"/>
              <w:jc w:val="both"/>
              <w:rPr>
                <w:rFonts w:asciiTheme="minorHAnsi" w:hAnsiTheme="minorHAnsi"/>
              </w:rPr>
              <w:pPrChange w:id="4123" w:author="shalu.megotia" w:date="2022-04-25T14:36:39Z">
                <w:pPr>
                  <w:pStyle w:val="60"/>
                  <w:numPr>
                    <w:ilvl w:val="0"/>
                    <w:numId w:val="27"/>
                  </w:numPr>
                  <w:spacing w:after="0" w:line="240" w:lineRule="auto"/>
                  <w:jc w:val="both"/>
                </w:pPr>
              </w:pPrChange>
            </w:pPr>
            <w:r>
              <w:rPr>
                <w:rFonts w:asciiTheme="minorHAnsi" w:hAnsiTheme="minorHAnsi"/>
              </w:rPr>
              <w:t xml:space="preserve">Pre-underwriting activities are initiated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124" w:author="shalu.megotia" w:date="2022-04-25T14:36:39Z">
                <w:pPr/>
              </w:pPrChange>
            </w:pPr>
            <w:r>
              <w:rPr>
                <w:b/>
                <w:color w:val="000000"/>
              </w:rPr>
              <w:t>Business Rules</w:t>
            </w:r>
          </w:p>
        </w:tc>
        <w:tc>
          <w:tcPr>
            <w:tcW w:w="7655" w:type="dxa"/>
          </w:tcPr>
          <w:p>
            <w:pPr>
              <w:pStyle w:val="60"/>
              <w:numPr>
                <w:ilvl w:val="0"/>
                <w:numId w:val="27"/>
              </w:numPr>
              <w:spacing w:before="720" w:beforeLines="0" w:after="0" w:line="240" w:lineRule="auto"/>
              <w:jc w:val="both"/>
              <w:rPr>
                <w:rFonts w:asciiTheme="minorHAnsi" w:hAnsiTheme="minorHAnsi"/>
                <w:color w:val="000000"/>
              </w:rPr>
              <w:pPrChange w:id="4125" w:author="shalu.megotia" w:date="2022-04-25T14:36:39Z">
                <w:pPr>
                  <w:pStyle w:val="60"/>
                  <w:numPr>
                    <w:ilvl w:val="0"/>
                    <w:numId w:val="27"/>
                  </w:numPr>
                  <w:spacing w:after="0" w:line="240" w:lineRule="auto"/>
                  <w:jc w:val="both"/>
                </w:pPr>
              </w:pPrChange>
            </w:pPr>
            <w:r>
              <w:rPr>
                <w:rFonts w:asciiTheme="minorHAnsi" w:hAnsiTheme="minorHAnsi"/>
                <w:color w:val="000000"/>
              </w:rPr>
              <w:t>At this level Dedupe/</w:t>
            </w:r>
            <w:r>
              <w:rPr>
                <w:rFonts w:asciiTheme="minorHAnsi" w:hAnsiTheme="minorHAnsi"/>
              </w:rPr>
              <w:t>Negative list</w:t>
            </w:r>
            <w:r>
              <w:rPr>
                <w:rFonts w:asciiTheme="minorHAnsi" w:hAnsiTheme="minorHAnsi"/>
                <w:color w:val="000000"/>
              </w:rPr>
              <w:t xml:space="preserve"> check will be performed for main applicant, Co-applicant, and guarantors as provided at DDE.</w:t>
            </w:r>
          </w:p>
          <w:p>
            <w:pPr>
              <w:pStyle w:val="60"/>
              <w:spacing w:before="720" w:beforeLines="0" w:after="0" w:line="240" w:lineRule="auto"/>
              <w:ind w:left="0"/>
              <w:jc w:val="both"/>
              <w:rPr>
                <w:rFonts w:asciiTheme="minorHAnsi" w:hAnsiTheme="minorHAnsi"/>
                <w:color w:val="000000"/>
              </w:rPr>
              <w:pPrChange w:id="4126" w:author="shalu.megotia" w:date="2022-04-25T14:36:39Z">
                <w:pPr>
                  <w:pStyle w:val="60"/>
                  <w:spacing w:after="0" w:line="240" w:lineRule="auto"/>
                  <w:ind w:left="0"/>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43" w:type="dxa"/>
          </w:tcPr>
          <w:p>
            <w:pPr>
              <w:spacing w:before="720" w:beforeLines="0"/>
              <w:rPr>
                <w:b/>
                <w:color w:val="000000"/>
              </w:rPr>
              <w:pPrChange w:id="4127" w:author="shalu.megotia" w:date="2022-04-25T14:36:39Z">
                <w:pPr/>
              </w:pPrChange>
            </w:pPr>
            <w:r>
              <w:rPr>
                <w:b/>
                <w:color w:val="000000"/>
              </w:rPr>
              <w:t xml:space="preserve">Some reference points </w:t>
            </w:r>
          </w:p>
        </w:tc>
        <w:tc>
          <w:tcPr>
            <w:tcW w:w="7655" w:type="dxa"/>
          </w:tcPr>
          <w:p>
            <w:pPr>
              <w:pStyle w:val="60"/>
              <w:spacing w:before="720" w:beforeLines="0" w:after="0" w:line="240" w:lineRule="auto"/>
              <w:jc w:val="both"/>
              <w:rPr>
                <w:rFonts w:asciiTheme="minorHAnsi" w:hAnsiTheme="minorHAnsi"/>
                <w:color w:val="000000"/>
              </w:rPr>
              <w:pPrChange w:id="4128" w:author="shalu.megotia" w:date="2022-04-25T14:36:39Z">
                <w:pPr>
                  <w:pStyle w:val="60"/>
                  <w:spacing w:after="0" w:line="240" w:lineRule="auto"/>
                  <w:jc w:val="both"/>
                </w:pPr>
              </w:pPrChange>
            </w:pPr>
            <w:r>
              <w:rPr>
                <w:rFonts w:asciiTheme="minorHAnsi" w:hAnsiTheme="minorHAnsi"/>
                <w:color w:val="000000"/>
              </w:rPr>
              <w:t>NA</w:t>
            </w:r>
          </w:p>
        </w:tc>
      </w:tr>
    </w:tbl>
    <w:p>
      <w:pPr>
        <w:pStyle w:val="62"/>
        <w:spacing w:before="720" w:beforeLines="0"/>
        <w:ind w:left="1314"/>
        <w:pPrChange w:id="4129" w:author="shalu.megotia" w:date="2022-04-25T14:36:39Z">
          <w:pPr>
            <w:pStyle w:val="62"/>
            <w:ind w:left="1314"/>
          </w:pPr>
        </w:pPrChange>
      </w:pPr>
    </w:p>
    <w:p>
      <w:pPr>
        <w:pStyle w:val="62"/>
        <w:spacing w:before="720" w:beforeLines="0"/>
        <w:ind w:left="1314"/>
        <w:pPrChange w:id="4130" w:author="shalu.megotia" w:date="2022-04-25T14:36:39Z">
          <w:pPr>
            <w:pStyle w:val="62"/>
            <w:ind w:left="1314"/>
          </w:pPr>
        </w:pPrChange>
      </w:pPr>
    </w:p>
    <w:p>
      <w:pPr>
        <w:spacing w:before="720" w:beforeLines="0"/>
        <w:pPrChange w:id="4131" w:author="shalu.megotia" w:date="2022-04-25T14:36:39Z">
          <w:pPr/>
        </w:pPrChange>
      </w:pPr>
    </w:p>
    <w:p>
      <w:pPr>
        <w:spacing w:before="720" w:beforeLines="0"/>
        <w:pPrChange w:id="4132" w:author="shalu.megotia" w:date="2022-04-25T14:36:39Z">
          <w:pPr/>
        </w:pPrChange>
      </w:pPr>
    </w:p>
    <w:p>
      <w:pPr>
        <w:spacing w:before="720" w:beforeLines="0"/>
        <w:pPrChange w:id="4133" w:author="shalu.megotia" w:date="2022-04-25T14:36:39Z">
          <w:pPr/>
        </w:pPrChange>
      </w:pPr>
    </w:p>
    <w:p>
      <w:pPr>
        <w:pStyle w:val="4"/>
        <w:numPr>
          <w:ilvl w:val="2"/>
          <w:numId w:val="3"/>
        </w:numPr>
        <w:tabs>
          <w:tab w:val="left" w:pos="0"/>
          <w:tab w:val="left" w:pos="864"/>
        </w:tabs>
        <w:spacing w:before="720" w:beforeLines="0"/>
        <w:rPr>
          <w:rFonts w:asciiTheme="minorHAnsi" w:hAnsiTheme="minorHAnsi" w:cstheme="minorHAnsi"/>
          <w:b/>
          <w:bCs/>
          <w:color w:val="auto"/>
          <w:sz w:val="22"/>
          <w:szCs w:val="22"/>
          <w:highlight w:val="yellow"/>
        </w:rPr>
        <w:pPrChange w:id="4134" w:author="shalu.megotia" w:date="2022-04-25T14:36:39Z">
          <w:pPr>
            <w:pStyle w:val="4"/>
            <w:numPr>
              <w:ilvl w:val="2"/>
              <w:numId w:val="3"/>
            </w:numPr>
            <w:tabs>
              <w:tab w:val="left" w:pos="0"/>
              <w:tab w:val="left" w:pos="864"/>
            </w:tabs>
          </w:pPr>
        </w:pPrChange>
      </w:pPr>
      <w:bookmarkStart w:id="105" w:name="_Toc72191911"/>
      <w:r>
        <w:rPr>
          <w:rFonts w:asciiTheme="minorHAnsi" w:hAnsiTheme="minorHAnsi" w:cstheme="minorHAnsi"/>
          <w:b/>
          <w:bCs/>
          <w:color w:val="auto"/>
          <w:sz w:val="22"/>
          <w:szCs w:val="22"/>
          <w:highlight w:val="yellow"/>
        </w:rPr>
        <w:t>Credit Bureau Check Result</w:t>
      </w:r>
      <w:bookmarkEnd w:id="105"/>
      <w:ins w:id="4135" w:author="Abhinav Shandilya" w:date="2021-12-14T12:52:00Z">
        <w:r>
          <w:rPr>
            <w:rFonts w:asciiTheme="minorHAnsi" w:hAnsiTheme="minorHAnsi" w:cstheme="minorHAnsi"/>
            <w:b/>
            <w:bCs/>
            <w:color w:val="auto"/>
            <w:sz w:val="22"/>
            <w:szCs w:val="22"/>
            <w:highlight w:val="yellow"/>
          </w:rPr>
          <w:t xml:space="preserve">/Hunter/Perfios </w:t>
        </w:r>
      </w:ins>
    </w:p>
    <w:p>
      <w:pPr>
        <w:spacing w:before="720" w:beforeLines="0"/>
        <w:pPrChange w:id="4136" w:author="shalu.megotia" w:date="2022-04-25T14:36:39Z">
          <w:pPr/>
        </w:pPrChange>
      </w:pPr>
    </w:p>
    <w:tbl>
      <w:tblPr>
        <w:tblStyle w:val="12"/>
        <w:tblW w:w="9498"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137" w:author="shalu.megotia" w:date="2022-04-25T14:36:39Z">
                <w:pPr/>
              </w:pPrChange>
            </w:pPr>
            <w:r>
              <w:rPr>
                <w:b/>
                <w:color w:val="000000"/>
              </w:rPr>
              <w:t xml:space="preserve">Brief description </w:t>
            </w:r>
          </w:p>
        </w:tc>
        <w:tc>
          <w:tcPr>
            <w:tcW w:w="7655" w:type="dxa"/>
          </w:tcPr>
          <w:p>
            <w:pPr>
              <w:spacing w:before="720" w:beforeLines="0"/>
              <w:jc w:val="both"/>
              <w:rPr>
                <w:color w:val="000000" w:themeColor="text1"/>
                <w14:textFill>
                  <w14:solidFill>
                    <w14:schemeClr w14:val="tx1"/>
                  </w14:solidFill>
                </w14:textFill>
              </w:rPr>
              <w:pPrChange w:id="4138" w:author="shalu.megotia" w:date="2022-04-25T14:36:39Z">
                <w:pPr>
                  <w:jc w:val="both"/>
                </w:pPr>
              </w:pPrChange>
            </w:pPr>
            <w:r>
              <w:rPr>
                <w:color w:val="000000" w:themeColor="text1"/>
                <w14:textFill>
                  <w14:solidFill>
                    <w14:schemeClr w14:val="tx1"/>
                  </w14:solidFill>
                </w14:textFill>
              </w:rPr>
              <w:t>Through this screen user will be able to view the details pertaining to the following checks:</w:t>
            </w:r>
          </w:p>
          <w:p>
            <w:pPr>
              <w:spacing w:before="720" w:beforeLines="0"/>
              <w:jc w:val="both"/>
              <w:rPr>
                <w:color w:val="000000" w:themeColor="text1"/>
                <w14:textFill>
                  <w14:solidFill>
                    <w14:schemeClr w14:val="tx1"/>
                  </w14:solidFill>
                </w14:textFill>
              </w:rPr>
              <w:pPrChange w:id="4139" w:author="shalu.megotia" w:date="2022-04-25T14:36:39Z">
                <w:pPr>
                  <w:jc w:val="both"/>
                </w:pPr>
              </w:pPrChange>
            </w:pPr>
          </w:p>
          <w:p>
            <w:pPr>
              <w:pStyle w:val="62"/>
              <w:numPr>
                <w:ilvl w:val="0"/>
                <w:numId w:val="28"/>
              </w:numPr>
              <w:spacing w:before="720" w:beforeLines="0"/>
              <w:contextualSpacing w:val="0"/>
              <w:jc w:val="both"/>
              <w:rPr>
                <w:color w:val="000000" w:themeColor="text1"/>
                <w14:textFill>
                  <w14:solidFill>
                    <w14:schemeClr w14:val="tx1"/>
                  </w14:solidFill>
                </w14:textFill>
              </w:rPr>
              <w:pPrChange w:id="4140" w:author="shalu.megotia" w:date="2022-04-25T14:36:39Z">
                <w:pPr>
                  <w:pStyle w:val="62"/>
                  <w:numPr>
                    <w:ilvl w:val="0"/>
                    <w:numId w:val="28"/>
                  </w:numPr>
                  <w:contextualSpacing w:val="0"/>
                  <w:jc w:val="both"/>
                </w:pPr>
              </w:pPrChange>
            </w:pPr>
            <w:r>
              <w:rPr>
                <w:color w:val="000000" w:themeColor="text1"/>
                <w14:textFill>
                  <w14:solidFill>
                    <w14:schemeClr w14:val="tx1"/>
                  </w14:solidFill>
                </w14:textFill>
              </w:rPr>
              <w:t>CIBIL: CIBIL check will be performed for applicants, Co-applicants, Guarantors.</w:t>
            </w:r>
          </w:p>
          <w:p>
            <w:pPr>
              <w:pStyle w:val="62"/>
              <w:numPr>
                <w:ilvl w:val="0"/>
                <w:numId w:val="28"/>
              </w:numPr>
              <w:spacing w:before="720" w:beforeLines="0"/>
              <w:contextualSpacing w:val="0"/>
              <w:jc w:val="both"/>
              <w:rPr>
                <w:color w:val="000000" w:themeColor="text1"/>
                <w14:textFill>
                  <w14:solidFill>
                    <w14:schemeClr w14:val="tx1"/>
                  </w14:solidFill>
                </w14:textFill>
              </w:rPr>
              <w:pPrChange w:id="4141" w:author="shalu.megotia" w:date="2022-04-25T14:36:39Z">
                <w:pPr>
                  <w:pStyle w:val="62"/>
                  <w:numPr>
                    <w:ilvl w:val="0"/>
                    <w:numId w:val="28"/>
                  </w:numPr>
                  <w:contextualSpacing w:val="0"/>
                  <w:jc w:val="both"/>
                </w:pPr>
              </w:pPrChange>
            </w:pPr>
            <w:r>
              <w:rPr>
                <w:color w:val="000000" w:themeColor="text1"/>
                <w14:textFill>
                  <w14:solidFill>
                    <w14:schemeClr w14:val="tx1"/>
                  </w14:solidFill>
                </w14:textFill>
              </w:rPr>
              <w:t>Perfios: Perfios will be performed against the bank statements uploaded during DDE. It can be more than one.</w:t>
            </w:r>
          </w:p>
          <w:p>
            <w:pPr>
              <w:pStyle w:val="62"/>
              <w:numPr>
                <w:ilvl w:val="0"/>
                <w:numId w:val="28"/>
              </w:numPr>
              <w:spacing w:before="720" w:beforeLines="0"/>
              <w:contextualSpacing w:val="0"/>
              <w:jc w:val="both"/>
              <w:rPr>
                <w:color w:val="000000" w:themeColor="text1"/>
                <w14:textFill>
                  <w14:solidFill>
                    <w14:schemeClr w14:val="tx1"/>
                  </w14:solidFill>
                </w14:textFill>
              </w:rPr>
              <w:pPrChange w:id="4142" w:author="shalu.megotia" w:date="2022-04-25T14:36:39Z">
                <w:pPr>
                  <w:pStyle w:val="62"/>
                  <w:numPr>
                    <w:ilvl w:val="0"/>
                    <w:numId w:val="28"/>
                  </w:numPr>
                  <w:contextualSpacing w:val="0"/>
                  <w:jc w:val="both"/>
                </w:pPr>
              </w:pPrChange>
            </w:pPr>
            <w:r>
              <w:rPr>
                <w:color w:val="000000" w:themeColor="text1"/>
                <w14:textFill>
                  <w14:solidFill>
                    <w14:schemeClr w14:val="tx1"/>
                  </w14:solidFill>
                </w14:textFill>
              </w:rPr>
              <w:t>Hunter: Hunter check will be performed for applicants, Co-applicants, Guarantors.</w:t>
            </w:r>
          </w:p>
          <w:p>
            <w:pPr>
              <w:spacing w:before="720" w:beforeLines="0"/>
              <w:jc w:val="both"/>
              <w:rPr>
                <w:color w:val="000000" w:themeColor="text1"/>
                <w14:textFill>
                  <w14:solidFill>
                    <w14:schemeClr w14:val="tx1"/>
                  </w14:solidFill>
                </w14:textFill>
              </w:rPr>
              <w:pPrChange w:id="4143" w:author="shalu.megotia" w:date="2022-04-25T14:36:39Z">
                <w:pPr>
                  <w:jc w:val="both"/>
                </w:pPr>
              </w:pPrChange>
            </w:pPr>
          </w:p>
          <w:p>
            <w:pPr>
              <w:spacing w:before="720" w:beforeLines="0"/>
              <w:jc w:val="both"/>
              <w:rPr>
                <w:color w:val="000000" w:themeColor="text1"/>
                <w14:textFill>
                  <w14:solidFill>
                    <w14:schemeClr w14:val="tx1"/>
                  </w14:solidFill>
                </w14:textFill>
              </w:rPr>
              <w:pPrChange w:id="4144" w:author="shalu.megotia" w:date="2022-04-25T14:36:39Z">
                <w:pPr>
                  <w:jc w:val="both"/>
                </w:pPr>
              </w:pPrChange>
            </w:pPr>
            <w:r>
              <w:rPr>
                <w:color w:val="000000" w:themeColor="text1"/>
                <w14:textFill>
                  <w14:solidFill>
                    <w14:schemeClr w14:val="tx1"/>
                  </w14:solidFill>
                </w14:textFill>
              </w:rPr>
              <w:t xml:space="preserve">Each of the above data will be displayed in separate screen/tabs. </w:t>
            </w:r>
          </w:p>
          <w:p>
            <w:pPr>
              <w:spacing w:before="720" w:beforeLines="0"/>
              <w:jc w:val="both"/>
              <w:rPr>
                <w:color w:val="000000" w:themeColor="text1"/>
                <w14:textFill>
                  <w14:solidFill>
                    <w14:schemeClr w14:val="tx1"/>
                  </w14:solidFill>
                </w14:textFill>
              </w:rPr>
              <w:pPrChange w:id="4145" w:author="shalu.megotia" w:date="2022-04-25T14:36:39Z">
                <w:pPr>
                  <w:jc w:val="both"/>
                </w:pPr>
              </w:pPrChange>
            </w:pPr>
          </w:p>
          <w:p>
            <w:pPr>
              <w:spacing w:before="720" w:beforeLines="0"/>
              <w:jc w:val="both"/>
              <w:rPr>
                <w:color w:val="000000" w:themeColor="text1"/>
                <w14:textFill>
                  <w14:solidFill>
                    <w14:schemeClr w14:val="tx1"/>
                  </w14:solidFill>
                </w14:textFill>
              </w:rPr>
              <w:pPrChange w:id="4146" w:author="shalu.megotia" w:date="2022-04-25T14:36:39Z">
                <w:pPr>
                  <w:jc w:val="both"/>
                </w:pPr>
              </w:pPrChange>
            </w:pPr>
            <w:r>
              <w:rPr>
                <w:color w:val="000000" w:themeColor="text1"/>
                <w14:textFill>
                  <w14:solidFill>
                    <w14:schemeClr w14:val="tx1"/>
                  </w14:solidFill>
                </w14:textFill>
              </w:rPr>
              <w:t>Following is the list of interfaces required for pertaining to the checks:</w:t>
            </w:r>
          </w:p>
          <w:p>
            <w:pPr>
              <w:spacing w:before="720" w:beforeLines="0"/>
              <w:jc w:val="both"/>
              <w:rPr>
                <w:color w:val="000000" w:themeColor="text1"/>
                <w14:textFill>
                  <w14:solidFill>
                    <w14:schemeClr w14:val="tx1"/>
                  </w14:solidFill>
                </w14:textFill>
              </w:rPr>
              <w:pPrChange w:id="4147" w:author="shalu.megotia" w:date="2022-04-25T14:36:39Z">
                <w:pPr>
                  <w:jc w:val="both"/>
                </w:pPr>
              </w:pPrChange>
            </w:pPr>
          </w:p>
          <w:tbl>
            <w:tblPr>
              <w:tblStyle w:val="12"/>
              <w:tblW w:w="6380" w:type="dxa"/>
              <w:tblInd w:w="0" w:type="dxa"/>
              <w:tblLayout w:type="fixed"/>
              <w:tblCellMar>
                <w:top w:w="0" w:type="dxa"/>
                <w:left w:w="108" w:type="dxa"/>
                <w:bottom w:w="0" w:type="dxa"/>
                <w:right w:w="108" w:type="dxa"/>
              </w:tblCellMar>
            </w:tblPr>
            <w:tblGrid>
              <w:gridCol w:w="3340"/>
              <w:gridCol w:w="3040"/>
            </w:tblGrid>
            <w:tr>
              <w:tblPrEx>
                <w:tblCellMar>
                  <w:top w:w="0" w:type="dxa"/>
                  <w:left w:w="108" w:type="dxa"/>
                  <w:bottom w:w="0" w:type="dxa"/>
                  <w:right w:w="108" w:type="dxa"/>
                </w:tblCellMar>
              </w:tblPrEx>
              <w:trPr>
                <w:trHeight w:val="600" w:hRule="atLeast"/>
              </w:trPr>
              <w:tc>
                <w:tcPr>
                  <w:tcW w:w="3340"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before="720" w:beforeLines="0"/>
                    <w:rPr>
                      <w:b/>
                      <w:bCs/>
                      <w:color w:val="000000"/>
                    </w:rPr>
                    <w:pPrChange w:id="4148" w:author="shalu.megotia" w:date="2022-04-25T14:36:39Z">
                      <w:pPr/>
                    </w:pPrChange>
                  </w:pPr>
                  <w:r>
                    <w:rPr>
                      <w:b/>
                      <w:bCs/>
                      <w:color w:val="000000"/>
                    </w:rPr>
                    <w:t>External Interface</w:t>
                  </w:r>
                </w:p>
              </w:tc>
              <w:tc>
                <w:tcPr>
                  <w:tcW w:w="3040" w:type="dxa"/>
                  <w:tcBorders>
                    <w:top w:val="single" w:color="auto" w:sz="4" w:space="0"/>
                    <w:left w:val="nil"/>
                    <w:bottom w:val="single" w:color="auto" w:sz="4" w:space="0"/>
                    <w:right w:val="single" w:color="auto" w:sz="4" w:space="0"/>
                  </w:tcBorders>
                  <w:shd w:val="clear" w:color="auto" w:fill="auto"/>
                  <w:vAlign w:val="bottom"/>
                </w:tcPr>
                <w:p>
                  <w:pPr>
                    <w:spacing w:before="720" w:beforeLines="0"/>
                    <w:rPr>
                      <w:b/>
                      <w:bCs/>
                      <w:color w:val="000000"/>
                    </w:rPr>
                    <w:pPrChange w:id="4149" w:author="shalu.megotia" w:date="2022-04-25T14:36:39Z">
                      <w:pPr/>
                    </w:pPrChange>
                  </w:pPr>
                  <w:r>
                    <w:rPr>
                      <w:b/>
                      <w:bCs/>
                      <w:color w:val="000000"/>
                    </w:rPr>
                    <w:t>Interface Type</w:t>
                  </w:r>
                  <w:r>
                    <w:rPr>
                      <w:b/>
                      <w:bCs/>
                      <w:color w:val="000000"/>
                    </w:rPr>
                    <w:br w:type="textWrapping"/>
                  </w:r>
                  <w:r>
                    <w:rPr>
                      <w:b/>
                      <w:bCs/>
                      <w:color w:val="000000"/>
                    </w:rPr>
                    <w:t>(Offline/Online)</w:t>
                  </w:r>
                </w:p>
              </w:tc>
            </w:tr>
            <w:tr>
              <w:tblPrEx>
                <w:tblCellMar>
                  <w:top w:w="0" w:type="dxa"/>
                  <w:left w:w="108" w:type="dxa"/>
                  <w:bottom w:w="0" w:type="dxa"/>
                  <w:right w:w="108" w:type="dxa"/>
                </w:tblCellMar>
              </w:tblPrEx>
              <w:trPr>
                <w:trHeight w:val="300" w:hRule="atLeast"/>
              </w:trPr>
              <w:tc>
                <w:tcPr>
                  <w:tcW w:w="3340" w:type="dxa"/>
                  <w:tcBorders>
                    <w:top w:val="nil"/>
                    <w:left w:val="single" w:color="auto" w:sz="4" w:space="0"/>
                    <w:bottom w:val="single" w:color="auto" w:sz="4" w:space="0"/>
                    <w:right w:val="single" w:color="auto" w:sz="4" w:space="0"/>
                  </w:tcBorders>
                  <w:shd w:val="clear" w:color="auto" w:fill="auto"/>
                  <w:noWrap/>
                  <w:vAlign w:val="bottom"/>
                </w:tcPr>
                <w:p>
                  <w:pPr>
                    <w:spacing w:before="720" w:beforeLines="0"/>
                    <w:rPr>
                      <w:color w:val="000000"/>
                    </w:rPr>
                    <w:pPrChange w:id="4150" w:author="shalu.megotia" w:date="2022-04-25T14:36:39Z">
                      <w:pPr/>
                    </w:pPrChange>
                  </w:pPr>
                  <w:r>
                    <w:rPr>
                      <w:color w:val="000000"/>
                    </w:rPr>
                    <w:t>CIBIL</w:t>
                  </w:r>
                </w:p>
              </w:tc>
              <w:tc>
                <w:tcPr>
                  <w:tcW w:w="3040" w:type="dxa"/>
                  <w:tcBorders>
                    <w:top w:val="nil"/>
                    <w:left w:val="nil"/>
                    <w:bottom w:val="single" w:color="auto" w:sz="4" w:space="0"/>
                    <w:right w:val="single" w:color="auto" w:sz="4" w:space="0"/>
                  </w:tcBorders>
                  <w:shd w:val="clear" w:color="auto" w:fill="auto"/>
                  <w:noWrap/>
                  <w:vAlign w:val="bottom"/>
                </w:tcPr>
                <w:p>
                  <w:pPr>
                    <w:spacing w:before="720" w:beforeLines="0"/>
                    <w:rPr>
                      <w:color w:val="000000"/>
                    </w:rPr>
                    <w:pPrChange w:id="4151" w:author="shalu.megotia" w:date="2022-04-25T14:36:39Z">
                      <w:pPr/>
                    </w:pPrChange>
                  </w:pPr>
                  <w:r>
                    <w:rPr>
                      <w:color w:val="000000"/>
                    </w:rPr>
                    <w:t>Online</w:t>
                  </w:r>
                </w:p>
              </w:tc>
            </w:tr>
            <w:tr>
              <w:tblPrEx>
                <w:tblCellMar>
                  <w:top w:w="0" w:type="dxa"/>
                  <w:left w:w="108" w:type="dxa"/>
                  <w:bottom w:w="0" w:type="dxa"/>
                  <w:right w:w="108" w:type="dxa"/>
                </w:tblCellMar>
              </w:tblPrEx>
              <w:trPr>
                <w:trHeight w:val="300" w:hRule="atLeast"/>
              </w:trPr>
              <w:tc>
                <w:tcPr>
                  <w:tcW w:w="3340" w:type="dxa"/>
                  <w:tcBorders>
                    <w:top w:val="nil"/>
                    <w:left w:val="single" w:color="auto" w:sz="4" w:space="0"/>
                    <w:bottom w:val="single" w:color="auto" w:sz="4" w:space="0"/>
                    <w:right w:val="single" w:color="auto" w:sz="4" w:space="0"/>
                  </w:tcBorders>
                  <w:shd w:val="clear" w:color="auto" w:fill="auto"/>
                  <w:noWrap/>
                  <w:vAlign w:val="bottom"/>
                </w:tcPr>
                <w:p>
                  <w:pPr>
                    <w:spacing w:before="720" w:beforeLines="0"/>
                    <w:rPr>
                      <w:color w:val="000000"/>
                    </w:rPr>
                    <w:pPrChange w:id="4152" w:author="shalu.megotia" w:date="2022-04-25T14:36:39Z">
                      <w:pPr/>
                    </w:pPrChange>
                  </w:pPr>
                  <w:r>
                    <w:rPr>
                      <w:color w:val="000000"/>
                    </w:rPr>
                    <w:t>Perfios</w:t>
                  </w:r>
                </w:p>
              </w:tc>
              <w:tc>
                <w:tcPr>
                  <w:tcW w:w="3040" w:type="dxa"/>
                  <w:tcBorders>
                    <w:top w:val="nil"/>
                    <w:left w:val="nil"/>
                    <w:bottom w:val="single" w:color="auto" w:sz="4" w:space="0"/>
                    <w:right w:val="single" w:color="auto" w:sz="4" w:space="0"/>
                  </w:tcBorders>
                  <w:shd w:val="clear" w:color="auto" w:fill="auto"/>
                  <w:noWrap/>
                  <w:vAlign w:val="bottom"/>
                </w:tcPr>
                <w:p>
                  <w:pPr>
                    <w:spacing w:before="720" w:beforeLines="0"/>
                    <w:rPr>
                      <w:color w:val="000000"/>
                    </w:rPr>
                    <w:pPrChange w:id="4153" w:author="shalu.megotia" w:date="2022-04-25T14:36:39Z">
                      <w:pPr/>
                    </w:pPrChange>
                  </w:pPr>
                  <w:r>
                    <w:rPr>
                      <w:color w:val="000000"/>
                    </w:rPr>
                    <w:t>Online</w:t>
                  </w:r>
                </w:p>
              </w:tc>
            </w:tr>
            <w:tr>
              <w:tblPrEx>
                <w:tblCellMar>
                  <w:top w:w="0" w:type="dxa"/>
                  <w:left w:w="108" w:type="dxa"/>
                  <w:bottom w:w="0" w:type="dxa"/>
                  <w:right w:w="108" w:type="dxa"/>
                </w:tblCellMar>
              </w:tblPrEx>
              <w:trPr>
                <w:trHeight w:val="300" w:hRule="atLeast"/>
              </w:trPr>
              <w:tc>
                <w:tcPr>
                  <w:tcW w:w="3340" w:type="dxa"/>
                  <w:tcBorders>
                    <w:top w:val="nil"/>
                    <w:left w:val="single" w:color="auto" w:sz="4" w:space="0"/>
                    <w:bottom w:val="single" w:color="auto" w:sz="4" w:space="0"/>
                    <w:right w:val="single" w:color="auto" w:sz="4" w:space="0"/>
                  </w:tcBorders>
                  <w:shd w:val="clear" w:color="auto" w:fill="auto"/>
                  <w:noWrap/>
                  <w:vAlign w:val="bottom"/>
                </w:tcPr>
                <w:p>
                  <w:pPr>
                    <w:spacing w:before="720" w:beforeLines="0"/>
                    <w:rPr>
                      <w:color w:val="000000"/>
                    </w:rPr>
                    <w:pPrChange w:id="4154" w:author="shalu.megotia" w:date="2022-04-25T14:36:39Z">
                      <w:pPr/>
                    </w:pPrChange>
                  </w:pPr>
                  <w:r>
                    <w:rPr>
                      <w:color w:val="000000"/>
                    </w:rPr>
                    <w:t>Hunter</w:t>
                  </w:r>
                </w:p>
              </w:tc>
              <w:tc>
                <w:tcPr>
                  <w:tcW w:w="3040" w:type="dxa"/>
                  <w:tcBorders>
                    <w:top w:val="nil"/>
                    <w:left w:val="nil"/>
                    <w:bottom w:val="single" w:color="auto" w:sz="4" w:space="0"/>
                    <w:right w:val="single" w:color="auto" w:sz="4" w:space="0"/>
                  </w:tcBorders>
                  <w:shd w:val="clear" w:color="auto" w:fill="auto"/>
                  <w:noWrap/>
                  <w:vAlign w:val="bottom"/>
                </w:tcPr>
                <w:p>
                  <w:pPr>
                    <w:spacing w:before="720" w:beforeLines="0"/>
                    <w:rPr>
                      <w:color w:val="000000"/>
                    </w:rPr>
                    <w:pPrChange w:id="4155" w:author="shalu.megotia" w:date="2022-04-25T14:36:39Z">
                      <w:pPr/>
                    </w:pPrChange>
                  </w:pPr>
                  <w:r>
                    <w:rPr>
                      <w:color w:val="000000"/>
                    </w:rPr>
                    <w:t>Online</w:t>
                  </w:r>
                </w:p>
              </w:tc>
            </w:tr>
          </w:tbl>
          <w:p>
            <w:pPr>
              <w:spacing w:before="720" w:beforeLines="0"/>
              <w:jc w:val="both"/>
              <w:rPr>
                <w:color w:val="000000" w:themeColor="text1"/>
                <w14:textFill>
                  <w14:solidFill>
                    <w14:schemeClr w14:val="tx1"/>
                  </w14:solidFill>
                </w14:textFill>
              </w:rPr>
              <w:pPrChange w:id="4156" w:author="shalu.megotia" w:date="2022-04-25T14:36:39Z">
                <w:pPr>
                  <w:jc w:val="both"/>
                </w:pPr>
              </w:pPrChange>
            </w:pPr>
          </w:p>
          <w:p>
            <w:pPr>
              <w:spacing w:before="720" w:beforeLines="0"/>
              <w:jc w:val="both"/>
              <w:rPr>
                <w:color w:val="FF0000"/>
              </w:rPr>
              <w:pPrChange w:id="4157"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158" w:author="shalu.megotia" w:date="2022-04-25T14:36:39Z">
                <w:pPr/>
              </w:pPrChange>
            </w:pPr>
            <w:r>
              <w:rPr>
                <w:b/>
                <w:color w:val="000000"/>
              </w:rPr>
              <w:t>Pre-conditions</w:t>
            </w:r>
          </w:p>
        </w:tc>
        <w:tc>
          <w:tcPr>
            <w:tcW w:w="7655" w:type="dxa"/>
          </w:tcPr>
          <w:p>
            <w:pPr>
              <w:spacing w:before="720" w:beforeLines="0"/>
              <w:jc w:val="both"/>
              <w:rPr>
                <w:color w:val="000000"/>
              </w:rPr>
              <w:pPrChange w:id="4159" w:author="shalu.megotia" w:date="2022-04-25T14:36:39Z">
                <w:pPr>
                  <w:jc w:val="both"/>
                </w:pPr>
              </w:pPrChange>
            </w:pPr>
            <w:r>
              <w:rPr>
                <w:color w:val="000000"/>
              </w:rPr>
              <w:t>DDE activity is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160" w:author="shalu.megotia" w:date="2022-04-25T14:36:39Z">
                <w:pPr/>
              </w:pPrChange>
            </w:pPr>
            <w:r>
              <w:rPr>
                <w:b/>
                <w:color w:val="000000"/>
              </w:rPr>
              <w:t>Primary users</w:t>
            </w:r>
          </w:p>
        </w:tc>
        <w:tc>
          <w:tcPr>
            <w:tcW w:w="7655" w:type="dxa"/>
          </w:tcPr>
          <w:p>
            <w:pPr>
              <w:spacing w:before="720" w:beforeLines="0"/>
              <w:jc w:val="both"/>
              <w:pPrChange w:id="4161" w:author="shalu.megotia" w:date="2022-04-25T14:36:39Z">
                <w:pPr>
                  <w:jc w:val="both"/>
                </w:pPr>
              </w:pPrChange>
            </w:pPr>
            <w:r>
              <w:t>CU/CA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162" w:author="shalu.megotia" w:date="2022-04-25T14:36:39Z">
                <w:pPr/>
              </w:pPrChange>
            </w:pPr>
            <w:r>
              <w:rPr>
                <w:b/>
                <w:color w:val="000000"/>
              </w:rPr>
              <w:t>Process flow of events</w:t>
            </w:r>
          </w:p>
        </w:tc>
        <w:tc>
          <w:tcPr>
            <w:tcW w:w="7655" w:type="dxa"/>
          </w:tcPr>
          <w:p>
            <w:pPr>
              <w:spacing w:before="720" w:beforeLines="0"/>
              <w:rPr>
                <w:ins w:id="4164" w:author="Abhinav Shandilya" w:date="2021-06-08T16:58:00Z"/>
                <w:b/>
                <w:color w:val="000000"/>
              </w:rPr>
              <w:pPrChange w:id="4163" w:author="shalu.megotia" w:date="2022-04-25T14:36:39Z">
                <w:pPr/>
              </w:pPrChange>
            </w:pPr>
            <w:r>
              <w:rPr>
                <w:b/>
                <w:color w:val="000000"/>
              </w:rPr>
              <w:t xml:space="preserve">Credit Bureau Check </w:t>
            </w:r>
            <w:ins w:id="4165" w:author="Abhinav Shandilya" w:date="2021-12-14T12:53:00Z">
              <w:r>
                <w:rPr>
                  <w:b/>
                  <w:color w:val="000000"/>
                </w:rPr>
                <w:t>/Hunter/Perfios</w:t>
              </w:r>
            </w:ins>
            <w:r>
              <w:rPr>
                <w:b/>
                <w:color w:val="000000"/>
              </w:rPr>
              <w:t xml:space="preserve">– Main Flow </w:t>
            </w:r>
          </w:p>
          <w:p>
            <w:pPr>
              <w:spacing w:before="720" w:beforeLines="0"/>
              <w:rPr>
                <w:ins w:id="4167" w:author="Abhinav Shandilya" w:date="2021-06-08T16:58:00Z"/>
                <w:b/>
                <w:color w:val="000000"/>
              </w:rPr>
              <w:pPrChange w:id="4166" w:author="shalu.megotia" w:date="2022-04-25T14:36:39Z">
                <w:pPr/>
              </w:pPrChange>
            </w:pPr>
          </w:p>
          <w:p>
            <w:pPr>
              <w:spacing w:before="720" w:beforeLines="0"/>
              <w:rPr>
                <w:b/>
                <w:color w:val="000000"/>
              </w:rPr>
              <w:pPrChange w:id="4168" w:author="shalu.megotia" w:date="2022-04-25T14:36:39Z">
                <w:pPr/>
              </w:pPrChange>
            </w:pPr>
            <w:ins w:id="4169" w:author="Abhinav Shandilya" w:date="2021-06-08T16:58:00Z">
              <w:r>
                <w:rPr>
                  <w:b/>
                  <w:color w:val="000000"/>
                </w:rPr>
                <w:t>Initiate</w:t>
              </w:r>
            </w:ins>
            <w:ins w:id="4170" w:author="Abhinav Shandilya" w:date="2021-06-08T16:59:00Z">
              <w:r>
                <w:rPr>
                  <w:b/>
                  <w:color w:val="000000"/>
                </w:rPr>
                <w:t xml:space="preserve"> Credit Bureau Check</w:t>
              </w:r>
            </w:ins>
          </w:p>
          <w:p>
            <w:pPr>
              <w:pStyle w:val="60"/>
              <w:numPr>
                <w:ilvl w:val="0"/>
                <w:numId w:val="26"/>
              </w:numPr>
              <w:spacing w:before="720" w:beforeLines="0" w:after="0" w:line="240" w:lineRule="auto"/>
              <w:rPr>
                <w:rFonts w:asciiTheme="minorHAnsi" w:hAnsiTheme="minorHAnsi"/>
                <w:color w:val="000000"/>
              </w:rPr>
              <w:pPrChange w:id="4171" w:author="shalu.megotia" w:date="2022-04-25T14:36:39Z">
                <w:pPr>
                  <w:pStyle w:val="60"/>
                  <w:numPr>
                    <w:ilvl w:val="0"/>
                    <w:numId w:val="26"/>
                  </w:numPr>
                  <w:spacing w:after="0" w:line="240" w:lineRule="auto"/>
                </w:pPr>
              </w:pPrChange>
            </w:pPr>
            <w:r>
              <w:rPr>
                <w:rFonts w:asciiTheme="minorHAnsi" w:hAnsiTheme="minorHAnsi"/>
                <w:color w:val="000000"/>
              </w:rPr>
              <w:t>User selects the entity / borrower name.</w:t>
            </w:r>
          </w:p>
          <w:p>
            <w:pPr>
              <w:pStyle w:val="60"/>
              <w:numPr>
                <w:ilvl w:val="0"/>
                <w:numId w:val="26"/>
              </w:numPr>
              <w:spacing w:before="720" w:beforeLines="0" w:after="0" w:line="240" w:lineRule="auto"/>
              <w:rPr>
                <w:rFonts w:asciiTheme="minorHAnsi" w:hAnsiTheme="minorHAnsi"/>
                <w:color w:val="000000"/>
              </w:rPr>
              <w:pPrChange w:id="4172" w:author="shalu.megotia" w:date="2022-04-25T14:36:39Z">
                <w:pPr>
                  <w:pStyle w:val="60"/>
                  <w:numPr>
                    <w:ilvl w:val="0"/>
                    <w:numId w:val="26"/>
                  </w:numPr>
                  <w:spacing w:after="0" w:line="240" w:lineRule="auto"/>
                </w:pPr>
              </w:pPrChange>
            </w:pPr>
            <w:r>
              <w:rPr>
                <w:rFonts w:asciiTheme="minorHAnsi" w:hAnsiTheme="minorHAnsi"/>
                <w:color w:val="000000"/>
              </w:rPr>
              <w:t>User selects the applicable credit bureau checks.</w:t>
            </w:r>
          </w:p>
          <w:p>
            <w:pPr>
              <w:pStyle w:val="60"/>
              <w:numPr>
                <w:ilvl w:val="0"/>
                <w:numId w:val="0"/>
              </w:numPr>
              <w:spacing w:before="720" w:beforeLines="0" w:after="0" w:line="240" w:lineRule="auto"/>
              <w:ind w:left="360" w:firstLine="0"/>
              <w:rPr>
                <w:rFonts w:asciiTheme="minorHAnsi" w:hAnsiTheme="minorHAnsi"/>
                <w:color w:val="000000"/>
              </w:rPr>
              <w:pPrChange w:id="4173" w:author="shalu.megotia" w:date="2022-04-25T14:36:39Z">
                <w:pPr>
                  <w:pStyle w:val="60"/>
                  <w:numPr>
                    <w:ilvl w:val="0"/>
                    <w:numId w:val="26"/>
                  </w:numPr>
                  <w:spacing w:after="0" w:line="240" w:lineRule="auto"/>
                  <w:ind w:hanging="360"/>
                </w:pPr>
              </w:pPrChange>
            </w:pPr>
            <w:del w:id="4174" w:author="Abhinav Shandilya" w:date="2021-06-08T17:02:00Z">
              <w:r>
                <w:rPr>
                  <w:rFonts w:asciiTheme="minorHAnsi" w:hAnsiTheme="minorHAnsi"/>
                  <w:color w:val="000000"/>
                </w:rPr>
                <w:delText>Us</w:delText>
              </w:r>
            </w:del>
            <w:del w:id="4175" w:author="Abhinav Shandilya" w:date="2021-06-08T17:01:00Z">
              <w:r>
                <w:rPr>
                  <w:rFonts w:asciiTheme="minorHAnsi" w:hAnsiTheme="minorHAnsi"/>
                  <w:color w:val="000000"/>
                </w:rPr>
                <w:delText>er submits.</w:delText>
              </w:r>
            </w:del>
          </w:p>
          <w:p>
            <w:pPr>
              <w:pStyle w:val="60"/>
              <w:numPr>
                <w:ilvl w:val="0"/>
                <w:numId w:val="26"/>
              </w:numPr>
              <w:spacing w:before="720" w:beforeLines="0" w:after="0" w:line="240" w:lineRule="auto"/>
              <w:rPr>
                <w:del w:id="4177" w:author="Abhinav Shandilya" w:date="2021-06-08T16:59:00Z"/>
                <w:rFonts w:asciiTheme="minorHAnsi" w:hAnsiTheme="minorHAnsi"/>
                <w:color w:val="000000"/>
              </w:rPr>
              <w:pPrChange w:id="4176" w:author="shalu.megotia" w:date="2022-04-25T14:36:39Z">
                <w:pPr>
                  <w:pStyle w:val="60"/>
                  <w:numPr>
                    <w:ilvl w:val="0"/>
                    <w:numId w:val="26"/>
                  </w:numPr>
                  <w:spacing w:after="0" w:line="240" w:lineRule="auto"/>
                </w:pPr>
              </w:pPrChange>
            </w:pPr>
            <w:r>
              <w:rPr>
                <w:rFonts w:asciiTheme="minorHAnsi" w:hAnsiTheme="minorHAnsi"/>
                <w:color w:val="000000"/>
              </w:rPr>
              <w:t>System sends request to credit bureau through interface.</w:t>
            </w:r>
          </w:p>
          <w:p>
            <w:pPr>
              <w:pStyle w:val="60"/>
              <w:numPr>
                <w:ilvl w:val="0"/>
                <w:numId w:val="26"/>
              </w:numPr>
              <w:spacing w:before="720" w:beforeLines="0" w:after="0" w:line="240" w:lineRule="auto"/>
              <w:rPr>
                <w:rFonts w:asciiTheme="minorHAnsi" w:hAnsiTheme="minorHAnsi"/>
                <w:color w:val="000000"/>
              </w:rPr>
              <w:pPrChange w:id="4178" w:author="shalu.megotia" w:date="2022-04-25T14:36:39Z">
                <w:pPr>
                  <w:pStyle w:val="60"/>
                  <w:numPr>
                    <w:ilvl w:val="0"/>
                    <w:numId w:val="26"/>
                  </w:numPr>
                  <w:spacing w:after="0" w:line="240" w:lineRule="auto"/>
                </w:pPr>
              </w:pPrChange>
            </w:pPr>
            <w:del w:id="4179" w:author="Abhinav Shandilya" w:date="2021-06-08T16:59:00Z">
              <w:r>
                <w:rPr>
                  <w:rFonts w:asciiTheme="minorHAnsi" w:hAnsiTheme="minorHAnsi"/>
                  <w:color w:val="000000"/>
                </w:rPr>
                <w:delText>Application moves to next stage.</w:delText>
              </w:r>
            </w:del>
          </w:p>
          <w:p>
            <w:pPr>
              <w:spacing w:before="720" w:beforeLines="0"/>
              <w:rPr>
                <w:ins w:id="4181" w:author="Abhinav Shandilya" w:date="2021-06-08T17:00:00Z"/>
                <w:b/>
                <w:color w:val="000000"/>
              </w:rPr>
              <w:pPrChange w:id="4180" w:author="shalu.megotia" w:date="2022-04-25T14:36:39Z">
                <w:pPr/>
              </w:pPrChange>
            </w:pPr>
            <w:ins w:id="4182" w:author="Abhinav Shandilya" w:date="2021-06-08T17:00:00Z">
              <w:r>
                <w:rPr>
                  <w:b/>
                  <w:color w:val="000000"/>
                </w:rPr>
                <w:t>Credit Bureau Response</w:t>
              </w:r>
            </w:ins>
          </w:p>
          <w:p>
            <w:pPr>
              <w:pStyle w:val="60"/>
              <w:numPr>
                <w:ilvl w:val="0"/>
                <w:numId w:val="26"/>
              </w:numPr>
              <w:spacing w:before="720" w:beforeLines="0" w:after="0" w:line="240" w:lineRule="auto"/>
              <w:rPr>
                <w:ins w:id="4184" w:author="Abhinav Shandilya" w:date="2021-06-08T17:00:00Z"/>
                <w:rFonts w:asciiTheme="minorHAnsi" w:hAnsiTheme="minorHAnsi"/>
                <w:color w:val="000000"/>
              </w:rPr>
              <w:pPrChange w:id="4183" w:author="shalu.megotia" w:date="2022-04-25T14:36:39Z">
                <w:pPr>
                  <w:pStyle w:val="60"/>
                  <w:numPr>
                    <w:ilvl w:val="0"/>
                    <w:numId w:val="26"/>
                  </w:numPr>
                  <w:spacing w:after="0" w:line="240" w:lineRule="auto"/>
                </w:pPr>
              </w:pPrChange>
            </w:pPr>
            <w:ins w:id="4185" w:author="Abhinav Shandilya" w:date="2021-06-08T17:00:00Z">
              <w:r>
                <w:rPr>
                  <w:rFonts w:asciiTheme="minorHAnsi" w:hAnsiTheme="minorHAnsi"/>
                  <w:color w:val="000000"/>
                </w:rPr>
                <w:t>Response for the selected entity will come</w:t>
              </w:r>
            </w:ins>
            <w:ins w:id="4186" w:author="Abhinav Shandilya" w:date="2021-06-08T17:01:00Z">
              <w:r>
                <w:rPr>
                  <w:rFonts w:asciiTheme="minorHAnsi" w:hAnsiTheme="minorHAnsi"/>
                  <w:color w:val="000000"/>
                </w:rPr>
                <w:t xml:space="preserve"> for CIBIL, Perfios and Hunter</w:t>
              </w:r>
            </w:ins>
          </w:p>
          <w:p>
            <w:pPr>
              <w:pStyle w:val="60"/>
              <w:numPr>
                <w:ilvl w:val="0"/>
                <w:numId w:val="26"/>
              </w:numPr>
              <w:spacing w:before="720" w:beforeLines="0" w:after="0" w:line="240" w:lineRule="auto"/>
              <w:rPr>
                <w:ins w:id="4188" w:author="Abhinav Shandilya" w:date="2021-06-08T17:00:00Z"/>
                <w:rFonts w:asciiTheme="minorHAnsi" w:hAnsiTheme="minorHAnsi"/>
                <w:color w:val="000000"/>
              </w:rPr>
              <w:pPrChange w:id="4187" w:author="shalu.megotia" w:date="2022-04-25T14:36:39Z">
                <w:pPr>
                  <w:pStyle w:val="60"/>
                  <w:numPr>
                    <w:ilvl w:val="0"/>
                    <w:numId w:val="26"/>
                  </w:numPr>
                  <w:spacing w:after="0" w:line="240" w:lineRule="auto"/>
                </w:pPr>
              </w:pPrChange>
            </w:pPr>
            <w:ins w:id="4189" w:author="Abhinav Shandilya" w:date="2021-06-08T17:00:00Z">
              <w:r>
                <w:rPr>
                  <w:rFonts w:asciiTheme="minorHAnsi" w:hAnsiTheme="minorHAnsi"/>
                  <w:color w:val="000000"/>
                </w:rPr>
                <w:t>User selects the applicable credit bureau checks.</w:t>
              </w:r>
            </w:ins>
          </w:p>
          <w:p>
            <w:pPr>
              <w:pStyle w:val="60"/>
              <w:numPr>
                <w:ilvl w:val="0"/>
                <w:numId w:val="26"/>
              </w:numPr>
              <w:spacing w:before="720" w:beforeLines="0" w:after="0" w:line="240" w:lineRule="auto"/>
              <w:rPr>
                <w:ins w:id="4191" w:author="Abhinav Shandilya" w:date="2021-06-08T17:01:00Z"/>
                <w:rFonts w:asciiTheme="minorHAnsi" w:hAnsiTheme="minorHAnsi"/>
                <w:color w:val="000000"/>
              </w:rPr>
              <w:pPrChange w:id="4190" w:author="shalu.megotia" w:date="2022-04-25T14:36:39Z">
                <w:pPr>
                  <w:pStyle w:val="60"/>
                  <w:numPr>
                    <w:ilvl w:val="0"/>
                    <w:numId w:val="26"/>
                  </w:numPr>
                  <w:spacing w:after="0" w:line="240" w:lineRule="auto"/>
                </w:pPr>
              </w:pPrChange>
            </w:pPr>
            <w:ins w:id="4192" w:author="Abhinav Shandilya" w:date="2021-06-08T17:00:00Z">
              <w:r>
                <w:rPr>
                  <w:rFonts w:asciiTheme="minorHAnsi" w:hAnsiTheme="minorHAnsi"/>
                  <w:color w:val="000000"/>
                </w:rPr>
                <w:t>User submits.</w:t>
              </w:r>
            </w:ins>
          </w:p>
          <w:p>
            <w:pPr>
              <w:pStyle w:val="60"/>
              <w:numPr>
                <w:ilvl w:val="0"/>
                <w:numId w:val="26"/>
              </w:numPr>
              <w:spacing w:before="720" w:beforeLines="0" w:after="0" w:line="240" w:lineRule="auto"/>
              <w:rPr>
                <w:ins w:id="4194" w:author="Abhinav Shandilya" w:date="2021-06-08T17:00:00Z"/>
                <w:rFonts w:asciiTheme="minorHAnsi" w:hAnsiTheme="minorHAnsi"/>
                <w:color w:val="000000"/>
              </w:rPr>
              <w:pPrChange w:id="4193" w:author="shalu.megotia" w:date="2022-04-25T14:36:39Z">
                <w:pPr>
                  <w:pStyle w:val="60"/>
                  <w:numPr>
                    <w:ilvl w:val="0"/>
                    <w:numId w:val="26"/>
                  </w:numPr>
                  <w:spacing w:after="0" w:line="240" w:lineRule="auto"/>
                </w:pPr>
              </w:pPrChange>
            </w:pPr>
            <w:ins w:id="4195" w:author="Abhinav Shandilya" w:date="2021-06-08T17:01:00Z">
              <w:r>
                <w:rPr>
                  <w:rFonts w:asciiTheme="minorHAnsi" w:hAnsiTheme="minorHAnsi"/>
                  <w:color w:val="000000"/>
                </w:rPr>
                <w:t>Application moves to next stage</w:t>
              </w:r>
            </w:ins>
          </w:p>
          <w:p>
            <w:pPr>
              <w:spacing w:before="720" w:beforeLines="0" w:after="0" w:line="240" w:lineRule="auto"/>
              <w:ind w:left="0"/>
              <w:rPr>
                <w:color w:val="000000"/>
              </w:rPr>
              <w:pPrChange w:id="4196" w:author="shalu.megotia" w:date="2022-04-25T14:36:39Z">
                <w:pPr>
                  <w:pStyle w:val="60"/>
                  <w:spacing w:after="0" w:line="240" w:lineRule="auto"/>
                  <w:ind w:left="0"/>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197" w:author="shalu.megotia" w:date="2022-04-25T14:36:39Z">
                <w:pPr/>
              </w:pPrChange>
            </w:pPr>
            <w:r>
              <w:rPr>
                <w:b/>
                <w:color w:val="000000"/>
              </w:rPr>
              <w:t>UI Details</w:t>
            </w:r>
          </w:p>
        </w:tc>
        <w:tc>
          <w:tcPr>
            <w:tcW w:w="7655" w:type="dxa"/>
          </w:tcPr>
          <w:p>
            <w:pPr>
              <w:spacing w:before="720" w:beforeLines="0"/>
              <w:jc w:val="both"/>
              <w:rPr>
                <w:rFonts w:eastAsia="Calibri"/>
                <w:color w:val="000000"/>
              </w:rPr>
              <w:pPrChange w:id="4198" w:author="shalu.megotia" w:date="2022-04-25T14:36:39Z">
                <w:pPr>
                  <w:jc w:val="both"/>
                </w:pPr>
              </w:pPrChange>
            </w:pPr>
            <w:r>
              <w:rPr>
                <w:rFonts w:eastAsia="Calibri"/>
                <w:color w:val="000000"/>
              </w:rPr>
              <w:t>Credit Bureau Check Result tentative screen design:</w:t>
            </w:r>
          </w:p>
          <w:p>
            <w:pPr>
              <w:spacing w:before="720" w:beforeLines="0"/>
              <w:jc w:val="both"/>
              <w:rPr>
                <w:color w:val="FF0000"/>
              </w:rPr>
              <w:pPrChange w:id="4199" w:author="shalu.megotia" w:date="2022-04-25T14:36:39Z">
                <w:pPr>
                  <w:jc w:val="both"/>
                </w:pPr>
              </w:pPrChange>
            </w:pPr>
          </w:p>
          <w:p>
            <w:pPr>
              <w:spacing w:before="720" w:beforeLines="0"/>
              <w:jc w:val="both"/>
              <w:rPr>
                <w:color w:val="FF0000"/>
              </w:rPr>
              <w:pPrChange w:id="4200" w:author="shalu.megotia" w:date="2022-04-25T14:36:39Z">
                <w:pPr>
                  <w:jc w:val="both"/>
                </w:pPr>
              </w:pPrChange>
            </w:pPr>
            <w:ins w:id="4201" w:author="Abhinav Shandilya" w:date="2021-05-24T12:16:00Z">
              <w:bookmarkStart w:id="106" w:name="_MON_1683363830"/>
              <w:bookmarkEnd w:id="106"/>
            </w:ins>
            <w:ins w:id="4202" w:author="Abhinav Shandilya" w:date="2021-05-24T12:16:00Z"/>
            <w:ins w:id="4203" w:author="Abhinav Shandilya" w:date="2021-05-24T12:16:00Z"/>
            <w:ins w:id="4204" w:author="Abhinav Shandilya" w:date="2021-05-24T12:16:00Z">
              <w:r>
                <w:rPr>
                  <w:color w:val="FF0000"/>
                </w:rPr>
                <w:object>
                  <v:shape id="_x0000_i1072" o:spt="75" type="#_x0000_t75" style="height:43.5pt;width:64.5pt;" o:ole="t" filled="f" o:preferrelative="t" stroked="f" coordsize="21600,21600">
                    <v:path/>
                    <v:fill on="f" focussize="0,0"/>
                    <v:stroke on="f" joinstyle="miter"/>
                    <v:imagedata r:id="rId110" o:title=""/>
                    <o:lock v:ext="edit" aspectratio="t"/>
                    <w10:wrap type="none"/>
                    <w10:anchorlock/>
                  </v:shape>
                  <o:OLEObject Type="Embed" ProgID="Excel.Sheet.12" ShapeID="_x0000_i1072" DrawAspect="Icon" ObjectID="_1468075772" r:id="rId109">
                    <o:LockedField>false</o:LockedField>
                  </o:OLEObject>
                </w:object>
              </w:r>
            </w:ins>
            <w:ins w:id="4206" w:author="Abhinav Shandilya" w:date="2021-05-24T12:16:00Z"/>
          </w:p>
          <w:p>
            <w:pPr>
              <w:spacing w:before="720" w:beforeLines="0"/>
              <w:jc w:val="both"/>
              <w:rPr>
                <w:color w:val="FF0000"/>
              </w:rPr>
              <w:pPrChange w:id="4207" w:author="shalu.megotia" w:date="2022-04-25T14:36:39Z">
                <w:pPr>
                  <w:jc w:val="both"/>
                </w:pPr>
              </w:pPrChange>
            </w:pPr>
          </w:p>
          <w:p>
            <w:pPr>
              <w:spacing w:before="720" w:beforeLines="0"/>
              <w:jc w:val="both"/>
              <w:rPr>
                <w:color w:val="FF0000"/>
              </w:rPr>
              <w:pPrChange w:id="4208" w:author="shalu.megotia" w:date="2022-04-25T14:36:39Z">
                <w:pPr>
                  <w:jc w:val="both"/>
                </w:pPr>
              </w:pPrChange>
            </w:pPr>
            <w:r>
              <w:rPr>
                <w:color w:val="FF0000"/>
              </w:rPr>
              <w:t>&lt;&lt;will be finalized post interface discussions&gt;&gt;</w:t>
            </w:r>
          </w:p>
          <w:p>
            <w:pPr>
              <w:spacing w:before="720" w:beforeLines="0"/>
              <w:jc w:val="both"/>
              <w:rPr>
                <w:color w:val="FF0000"/>
              </w:rPr>
              <w:pPrChange w:id="4209"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210" w:author="shalu.megotia" w:date="2022-04-25T14:36:39Z">
                <w:pPr/>
              </w:pPrChange>
            </w:pPr>
            <w:r>
              <w:rPr>
                <w:b/>
                <w:color w:val="000000"/>
              </w:rPr>
              <w:t>Post Conditions</w:t>
            </w:r>
          </w:p>
        </w:tc>
        <w:tc>
          <w:tcPr>
            <w:tcW w:w="7655" w:type="dxa"/>
          </w:tcPr>
          <w:p>
            <w:pPr>
              <w:pStyle w:val="60"/>
              <w:numPr>
                <w:ilvl w:val="0"/>
                <w:numId w:val="27"/>
              </w:numPr>
              <w:spacing w:before="720" w:beforeLines="0" w:after="0" w:line="240" w:lineRule="auto"/>
              <w:jc w:val="both"/>
              <w:rPr>
                <w:rFonts w:asciiTheme="minorHAnsi" w:hAnsiTheme="minorHAnsi"/>
              </w:rPr>
              <w:pPrChange w:id="4211" w:author="shalu.megotia" w:date="2022-04-25T14:36:39Z">
                <w:pPr>
                  <w:pStyle w:val="60"/>
                  <w:numPr>
                    <w:ilvl w:val="0"/>
                    <w:numId w:val="27"/>
                  </w:numPr>
                  <w:spacing w:after="0" w:line="240" w:lineRule="auto"/>
                  <w:jc w:val="both"/>
                </w:pPr>
              </w:pPrChange>
            </w:pPr>
            <w:r>
              <w:rPr>
                <w:rFonts w:asciiTheme="minorHAnsi" w:hAnsiTheme="minorHAnsi"/>
              </w:rPr>
              <w:t>Reject Review if the case is rejected.</w:t>
            </w:r>
          </w:p>
          <w:p>
            <w:pPr>
              <w:pStyle w:val="60"/>
              <w:numPr>
                <w:ilvl w:val="0"/>
                <w:numId w:val="27"/>
              </w:numPr>
              <w:spacing w:before="720" w:beforeLines="0" w:after="0" w:line="240" w:lineRule="auto"/>
              <w:jc w:val="both"/>
              <w:rPr>
                <w:rFonts w:asciiTheme="minorHAnsi" w:hAnsiTheme="minorHAnsi"/>
              </w:rPr>
              <w:pPrChange w:id="4212" w:author="shalu.megotia" w:date="2022-04-25T14:36:39Z">
                <w:pPr>
                  <w:pStyle w:val="60"/>
                  <w:numPr>
                    <w:ilvl w:val="0"/>
                    <w:numId w:val="27"/>
                  </w:numPr>
                  <w:spacing w:after="0" w:line="240" w:lineRule="auto"/>
                  <w:jc w:val="both"/>
                </w:pPr>
              </w:pPrChange>
            </w:pPr>
            <w:r>
              <w:rPr>
                <w:rFonts w:asciiTheme="minorHAnsi" w:hAnsiTheme="minorHAnsi"/>
              </w:rPr>
              <w:t>Pre-underwriting activities – FA upload, Collateral Association, Fee Receipt, Collateral Verification are spawned.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213" w:author="shalu.megotia" w:date="2022-04-25T14:36:39Z">
                <w:pPr/>
              </w:pPrChange>
            </w:pPr>
            <w:r>
              <w:rPr>
                <w:b/>
                <w:color w:val="000000"/>
              </w:rPr>
              <w:t>Business Rules</w:t>
            </w:r>
          </w:p>
        </w:tc>
        <w:tc>
          <w:tcPr>
            <w:tcW w:w="7655" w:type="dxa"/>
          </w:tcPr>
          <w:p>
            <w:pPr>
              <w:pStyle w:val="60"/>
              <w:numPr>
                <w:ilvl w:val="0"/>
                <w:numId w:val="27"/>
              </w:numPr>
              <w:spacing w:before="720" w:beforeLines="0" w:after="0" w:line="240" w:lineRule="auto"/>
              <w:jc w:val="both"/>
              <w:rPr>
                <w:rFonts w:asciiTheme="minorHAnsi" w:hAnsiTheme="minorHAnsi"/>
                <w:color w:val="000000"/>
              </w:rPr>
              <w:pPrChange w:id="4214" w:author="shalu.megotia" w:date="2022-04-25T14:36:39Z">
                <w:pPr>
                  <w:pStyle w:val="60"/>
                  <w:numPr>
                    <w:ilvl w:val="0"/>
                    <w:numId w:val="27"/>
                  </w:numPr>
                  <w:spacing w:after="0" w:line="240" w:lineRule="auto"/>
                  <w:jc w:val="both"/>
                </w:pPr>
              </w:pPrChange>
            </w:pPr>
            <w:r>
              <w:rPr>
                <w:rFonts w:asciiTheme="minorHAnsi" w:hAnsiTheme="minorHAnsi"/>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215" w:author="shalu.megotia" w:date="2022-04-25T14:36:39Z">
                <w:pPr/>
              </w:pPrChange>
            </w:pPr>
            <w:r>
              <w:rPr>
                <w:b/>
                <w:color w:val="000000"/>
              </w:rPr>
              <w:t xml:space="preserve">Some reference points </w:t>
            </w:r>
          </w:p>
        </w:tc>
        <w:tc>
          <w:tcPr>
            <w:tcW w:w="7655" w:type="dxa"/>
          </w:tcPr>
          <w:p>
            <w:pPr>
              <w:pStyle w:val="60"/>
              <w:numPr>
                <w:ilvl w:val="0"/>
                <w:numId w:val="27"/>
              </w:numPr>
              <w:spacing w:before="720" w:beforeLines="0" w:after="0" w:line="240" w:lineRule="auto"/>
              <w:jc w:val="both"/>
              <w:rPr>
                <w:rFonts w:asciiTheme="minorHAnsi" w:hAnsiTheme="minorHAnsi"/>
                <w:color w:val="FF0000"/>
              </w:rPr>
              <w:pPrChange w:id="4216" w:author="shalu.megotia" w:date="2022-04-25T14:36:39Z">
                <w:pPr>
                  <w:pStyle w:val="60"/>
                  <w:numPr>
                    <w:ilvl w:val="0"/>
                    <w:numId w:val="27"/>
                  </w:numPr>
                  <w:spacing w:after="0" w:line="240" w:lineRule="auto"/>
                  <w:jc w:val="both"/>
                </w:pPr>
              </w:pPrChange>
            </w:pPr>
            <w:r>
              <w:rPr>
                <w:rFonts w:asciiTheme="minorHAnsi" w:hAnsiTheme="minorHAnsi"/>
                <w:color w:val="FF0000"/>
              </w:rPr>
              <w:t>Inbound / Outbound parameters of the interfaces are pending for discussion.</w:t>
            </w:r>
          </w:p>
        </w:tc>
      </w:tr>
    </w:tbl>
    <w:p>
      <w:pPr>
        <w:spacing w:before="720" w:beforeLines="0"/>
        <w:pPrChange w:id="4217" w:author="shalu.megotia" w:date="2022-04-25T14:36:39Z">
          <w:pPr/>
        </w:pPrChange>
      </w:pPr>
    </w:p>
    <w:p>
      <w:pPr>
        <w:spacing w:before="720" w:beforeLines="0"/>
        <w:pPrChange w:id="4218"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4219" w:author="shalu.megotia" w:date="2022-04-25T14:36:39Z">
          <w:pPr>
            <w:pStyle w:val="4"/>
            <w:numPr>
              <w:ilvl w:val="2"/>
              <w:numId w:val="3"/>
            </w:numPr>
            <w:tabs>
              <w:tab w:val="left" w:pos="0"/>
            </w:tabs>
            <w:ind w:left="0" w:firstLine="0"/>
          </w:pPr>
        </w:pPrChange>
      </w:pPr>
      <w:bookmarkStart w:id="107" w:name="_Toc72191912"/>
      <w:r>
        <w:rPr>
          <w:rFonts w:asciiTheme="minorHAnsi" w:hAnsiTheme="minorHAnsi" w:cstheme="minorHAnsi"/>
          <w:b/>
          <w:bCs/>
          <w:color w:val="auto"/>
          <w:sz w:val="22"/>
          <w:szCs w:val="22"/>
        </w:rPr>
        <w:t>Document Receipt</w:t>
      </w:r>
      <w:bookmarkEnd w:id="107"/>
    </w:p>
    <w:p>
      <w:pPr>
        <w:spacing w:before="720" w:beforeLines="0"/>
        <w:pPrChange w:id="4220" w:author="shalu.megotia" w:date="2022-04-25T14:36:39Z">
          <w:pPr/>
        </w:pPrChange>
      </w:pPr>
    </w:p>
    <w:tbl>
      <w:tblPr>
        <w:tblStyle w:val="12"/>
        <w:tblW w:w="9498" w:type="dxa"/>
        <w:tblInd w:w="-289" w:type="dxa"/>
        <w:tblLayout w:type="fixed"/>
        <w:tblCellMar>
          <w:top w:w="0" w:type="dxa"/>
          <w:left w:w="108" w:type="dxa"/>
          <w:bottom w:w="0" w:type="dxa"/>
          <w:right w:w="108" w:type="dxa"/>
        </w:tblCellMar>
      </w:tblPr>
      <w:tblGrid>
        <w:gridCol w:w="1844"/>
        <w:gridCol w:w="7654"/>
      </w:tblGrid>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4221" w:author="shalu.megotia" w:date="2022-04-25T14:36:39Z">
                <w:pPr/>
              </w:pPrChange>
            </w:pPr>
            <w:r>
              <w:rPr>
                <w:b/>
              </w:rPr>
              <w:t xml:space="preserve">Brief description </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color w:val="000000"/>
              </w:rPr>
              <w:pPrChange w:id="4222" w:author="shalu.megotia" w:date="2022-04-25T14:36:39Z">
                <w:pPr>
                  <w:jc w:val="both"/>
                </w:pPr>
              </w:pPrChange>
            </w:pPr>
            <w:r>
              <w:rPr>
                <w:color w:val="000000"/>
              </w:rPr>
              <w:t xml:space="preserve">After the DDE activity is completed, system will generate the list of the documents for the application which are applicable for the pre-UW stage. On this screen, the user can perform following things – </w:t>
            </w:r>
          </w:p>
          <w:p>
            <w:pPr>
              <w:pStyle w:val="60"/>
              <w:numPr>
                <w:ilvl w:val="0"/>
                <w:numId w:val="15"/>
              </w:numPr>
              <w:spacing w:before="720" w:beforeLines="0" w:after="0" w:line="240" w:lineRule="auto"/>
              <w:jc w:val="both"/>
              <w:rPr>
                <w:rFonts w:asciiTheme="minorHAnsi" w:hAnsiTheme="minorHAnsi"/>
              </w:rPr>
              <w:pPrChange w:id="4223" w:author="shalu.megotia" w:date="2022-04-25T14:36:39Z">
                <w:pPr>
                  <w:pStyle w:val="60"/>
                  <w:numPr>
                    <w:ilvl w:val="0"/>
                    <w:numId w:val="15"/>
                  </w:numPr>
                  <w:spacing w:after="0" w:line="240" w:lineRule="auto"/>
                  <w:jc w:val="both"/>
                </w:pPr>
              </w:pPrChange>
            </w:pPr>
            <w:r>
              <w:rPr>
                <w:rFonts w:asciiTheme="minorHAnsi" w:hAnsiTheme="minorHAnsi"/>
              </w:rPr>
              <w:t>System will display the system generated documents based on the master configuration.</w:t>
            </w:r>
          </w:p>
          <w:p>
            <w:pPr>
              <w:pStyle w:val="60"/>
              <w:numPr>
                <w:ilvl w:val="0"/>
                <w:numId w:val="15"/>
              </w:numPr>
              <w:spacing w:before="720" w:beforeLines="0" w:after="0" w:line="240" w:lineRule="auto"/>
              <w:jc w:val="both"/>
              <w:rPr>
                <w:rFonts w:asciiTheme="minorHAnsi" w:hAnsiTheme="minorHAnsi"/>
              </w:rPr>
              <w:pPrChange w:id="4224" w:author="shalu.megotia" w:date="2022-04-25T14:36:39Z">
                <w:pPr>
                  <w:pStyle w:val="60"/>
                  <w:numPr>
                    <w:ilvl w:val="0"/>
                    <w:numId w:val="15"/>
                  </w:numPr>
                  <w:spacing w:after="0" w:line="240" w:lineRule="auto"/>
                  <w:jc w:val="both"/>
                </w:pPr>
              </w:pPrChange>
            </w:pPr>
            <w:r>
              <w:rPr>
                <w:rFonts w:eastAsia="Times New Roman" w:asciiTheme="minorHAnsi" w:hAnsiTheme="minorHAnsi"/>
              </w:rPr>
              <w:t>Upload the soft copies of the documents for the system generated document list.</w:t>
            </w:r>
          </w:p>
          <w:p>
            <w:pPr>
              <w:pStyle w:val="60"/>
              <w:numPr>
                <w:ilvl w:val="0"/>
                <w:numId w:val="15"/>
              </w:numPr>
              <w:spacing w:before="720" w:beforeLines="0" w:after="0" w:line="240" w:lineRule="auto"/>
              <w:jc w:val="both"/>
              <w:rPr>
                <w:rFonts w:asciiTheme="minorHAnsi" w:hAnsiTheme="minorHAnsi"/>
              </w:rPr>
              <w:pPrChange w:id="4225" w:author="shalu.megotia" w:date="2022-04-25T14:36:39Z">
                <w:pPr>
                  <w:pStyle w:val="60"/>
                  <w:numPr>
                    <w:ilvl w:val="0"/>
                    <w:numId w:val="15"/>
                  </w:numPr>
                  <w:spacing w:after="0" w:line="240" w:lineRule="auto"/>
                  <w:jc w:val="both"/>
                </w:pPr>
              </w:pPrChange>
            </w:pPr>
            <w:r>
              <w:rPr>
                <w:rFonts w:eastAsia="Times New Roman" w:asciiTheme="minorHAnsi" w:hAnsiTheme="minorHAnsi"/>
              </w:rPr>
              <w:t>Mark the system generated documents as received.</w:t>
            </w:r>
          </w:p>
          <w:p>
            <w:pPr>
              <w:pStyle w:val="60"/>
              <w:numPr>
                <w:ilvl w:val="0"/>
                <w:numId w:val="15"/>
              </w:numPr>
              <w:spacing w:before="720" w:beforeLines="0" w:after="0" w:line="240" w:lineRule="auto"/>
              <w:jc w:val="both"/>
              <w:rPr>
                <w:rFonts w:asciiTheme="minorHAnsi" w:hAnsiTheme="minorHAnsi"/>
              </w:rPr>
              <w:pPrChange w:id="4226" w:author="shalu.megotia" w:date="2022-04-25T14:36:39Z">
                <w:pPr>
                  <w:pStyle w:val="60"/>
                  <w:numPr>
                    <w:ilvl w:val="0"/>
                    <w:numId w:val="15"/>
                  </w:numPr>
                  <w:spacing w:after="0" w:line="240" w:lineRule="auto"/>
                  <w:jc w:val="both"/>
                </w:pPr>
              </w:pPrChange>
            </w:pPr>
            <w:r>
              <w:rPr>
                <w:rFonts w:eastAsia="Times New Roman" w:asciiTheme="minorHAnsi" w:hAnsiTheme="minorHAnsi"/>
              </w:rPr>
              <w:t xml:space="preserve">Add user defined documents which are applicable for the application. </w:t>
            </w:r>
          </w:p>
          <w:p>
            <w:pPr>
              <w:pStyle w:val="60"/>
              <w:numPr>
                <w:ilvl w:val="0"/>
                <w:numId w:val="15"/>
              </w:numPr>
              <w:spacing w:before="720" w:beforeLines="0" w:after="0" w:line="240" w:lineRule="auto"/>
              <w:jc w:val="both"/>
              <w:rPr>
                <w:rFonts w:asciiTheme="minorHAnsi" w:hAnsiTheme="minorHAnsi"/>
              </w:rPr>
              <w:pPrChange w:id="4227" w:author="shalu.megotia" w:date="2022-04-25T14:36:39Z">
                <w:pPr>
                  <w:pStyle w:val="60"/>
                  <w:numPr>
                    <w:ilvl w:val="0"/>
                    <w:numId w:val="15"/>
                  </w:numPr>
                  <w:spacing w:after="0" w:line="240" w:lineRule="auto"/>
                  <w:jc w:val="both"/>
                </w:pPr>
              </w:pPrChange>
            </w:pPr>
            <w:r>
              <w:rPr>
                <w:rFonts w:eastAsia="Times New Roman" w:asciiTheme="minorHAnsi" w:hAnsiTheme="minorHAnsi"/>
              </w:rPr>
              <w:t>Upload the soft copies of the respective document &amp; mark them as received.</w:t>
            </w:r>
          </w:p>
          <w:p>
            <w:pPr>
              <w:pStyle w:val="60"/>
              <w:numPr>
                <w:ilvl w:val="0"/>
                <w:numId w:val="15"/>
              </w:numPr>
              <w:spacing w:before="720" w:beforeLines="0" w:after="0" w:line="240" w:lineRule="auto"/>
              <w:jc w:val="both"/>
              <w:rPr>
                <w:rFonts w:asciiTheme="minorHAnsi" w:hAnsiTheme="minorHAnsi"/>
              </w:rPr>
              <w:pPrChange w:id="4228" w:author="shalu.megotia" w:date="2022-04-25T14:36:39Z">
                <w:pPr>
                  <w:pStyle w:val="60"/>
                  <w:numPr>
                    <w:ilvl w:val="0"/>
                    <w:numId w:val="15"/>
                  </w:numPr>
                  <w:spacing w:after="0" w:line="240" w:lineRule="auto"/>
                  <w:jc w:val="both"/>
                </w:pPr>
              </w:pPrChange>
            </w:pPr>
            <w:r>
              <w:rPr>
                <w:rFonts w:eastAsia="Times New Roman" w:asciiTheme="minorHAnsi" w:hAnsiTheme="minorHAnsi"/>
              </w:rPr>
              <w:t>Defer a document to further stages, if required.</w:t>
            </w:r>
          </w:p>
          <w:p>
            <w:pPr>
              <w:pStyle w:val="60"/>
              <w:numPr>
                <w:ilvl w:val="0"/>
                <w:numId w:val="15"/>
              </w:numPr>
              <w:spacing w:before="720" w:beforeLines="0" w:after="0" w:line="240" w:lineRule="auto"/>
              <w:jc w:val="both"/>
              <w:rPr>
                <w:rFonts w:asciiTheme="minorHAnsi" w:hAnsiTheme="minorHAnsi"/>
              </w:rPr>
              <w:pPrChange w:id="4229" w:author="shalu.megotia" w:date="2022-04-25T14:36:39Z">
                <w:pPr>
                  <w:pStyle w:val="60"/>
                  <w:numPr>
                    <w:ilvl w:val="0"/>
                    <w:numId w:val="15"/>
                  </w:numPr>
                  <w:spacing w:after="0" w:line="240" w:lineRule="auto"/>
                  <w:jc w:val="both"/>
                </w:pPr>
              </w:pPrChange>
            </w:pPr>
            <w:r>
              <w:rPr>
                <w:rFonts w:eastAsia="Times New Roman" w:asciiTheme="minorHAnsi" w:hAnsiTheme="minorHAnsi"/>
              </w:rPr>
              <w:t>Waive any non-mandatory document, if required.</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4230" w:author="shalu.megotia" w:date="2022-04-25T14:36:39Z">
                <w:pPr/>
              </w:pPrChange>
            </w:pPr>
            <w:r>
              <w:rPr>
                <w:b/>
              </w:rPr>
              <w:t>Pre-conditions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5"/>
              </w:numPr>
              <w:spacing w:before="720" w:beforeLines="0" w:after="0" w:line="240" w:lineRule="auto"/>
              <w:jc w:val="both"/>
              <w:rPr>
                <w:rFonts w:eastAsia="Times New Roman" w:asciiTheme="minorHAnsi" w:hAnsiTheme="minorHAnsi"/>
              </w:rPr>
              <w:pPrChange w:id="4231" w:author="shalu.megotia" w:date="2022-04-25T14:36:39Z">
                <w:pPr>
                  <w:pStyle w:val="60"/>
                  <w:numPr>
                    <w:ilvl w:val="0"/>
                    <w:numId w:val="15"/>
                  </w:numPr>
                  <w:spacing w:after="0" w:line="240" w:lineRule="auto"/>
                  <w:jc w:val="both"/>
                </w:pPr>
              </w:pPrChange>
            </w:pPr>
            <w:r>
              <w:rPr>
                <w:rFonts w:asciiTheme="minorHAnsi" w:hAnsiTheme="minorHAnsi"/>
              </w:rPr>
              <w:t>DDE</w:t>
            </w:r>
            <w:r>
              <w:rPr>
                <w:rFonts w:asciiTheme="minorHAnsi" w:hAnsiTheme="minorHAnsi"/>
                <w:color w:val="000000"/>
              </w:rPr>
              <w:t xml:space="preserve"> activity</w:t>
            </w:r>
            <w:r>
              <w:rPr>
                <w:rFonts w:eastAsia="Times New Roman" w:asciiTheme="minorHAnsi" w:hAnsiTheme="minorHAnsi"/>
              </w:rPr>
              <w:t xml:space="preserve"> is completed.</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4232" w:author="shalu.megotia" w:date="2022-04-25T14:36:39Z">
                <w:pPr/>
              </w:pPrChange>
            </w:pPr>
            <w:r>
              <w:rPr>
                <w:b/>
              </w:rPr>
              <w:t>Primary users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4233" w:author="shalu.megotia" w:date="2022-04-25T14:36:39Z">
                <w:pPr>
                  <w:jc w:val="both"/>
                </w:pPr>
              </w:pPrChange>
            </w:pPr>
            <w:r>
              <w:t>CU/CA</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4234" w:author="shalu.megotia" w:date="2022-04-25T14:36:39Z">
                <w:pPr/>
              </w:pPrChange>
            </w:pPr>
            <w:r>
              <w:rPr>
                <w:b/>
              </w:rPr>
              <w:t>Process flow of events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4235" w:author="shalu.megotia" w:date="2022-04-25T14:36:39Z">
                <w:pPr>
                  <w:jc w:val="both"/>
                </w:pPr>
              </w:pPrChange>
            </w:pPr>
            <w:r>
              <w:t xml:space="preserve">Document Receipt – Primary Flow </w:t>
            </w:r>
          </w:p>
          <w:p>
            <w:pPr>
              <w:pStyle w:val="60"/>
              <w:numPr>
                <w:ilvl w:val="0"/>
                <w:numId w:val="21"/>
              </w:numPr>
              <w:spacing w:before="720" w:beforeLines="0" w:after="0" w:line="240" w:lineRule="auto"/>
              <w:jc w:val="both"/>
              <w:rPr>
                <w:rFonts w:asciiTheme="minorHAnsi" w:hAnsiTheme="minorHAnsi"/>
                <w:color w:val="000000"/>
              </w:rPr>
              <w:pPrChange w:id="4236" w:author="shalu.megotia" w:date="2022-04-25T14:36:39Z">
                <w:pPr>
                  <w:pStyle w:val="60"/>
                  <w:numPr>
                    <w:ilvl w:val="0"/>
                    <w:numId w:val="21"/>
                  </w:numPr>
                  <w:spacing w:after="0" w:line="240" w:lineRule="auto"/>
                  <w:jc w:val="both"/>
                </w:pPr>
              </w:pPrChange>
            </w:pPr>
            <w:r>
              <w:rPr>
                <w:rFonts w:asciiTheme="minorHAnsi" w:hAnsiTheme="minorHAnsi"/>
                <w:color w:val="000000"/>
              </w:rPr>
              <w:t>List of applicable documents is generated by the system.</w:t>
            </w:r>
          </w:p>
          <w:p>
            <w:pPr>
              <w:pStyle w:val="60"/>
              <w:numPr>
                <w:ilvl w:val="0"/>
                <w:numId w:val="21"/>
              </w:numPr>
              <w:spacing w:before="720" w:beforeLines="0" w:after="0" w:line="240" w:lineRule="auto"/>
              <w:jc w:val="both"/>
              <w:rPr>
                <w:rFonts w:asciiTheme="minorHAnsi" w:hAnsiTheme="minorHAnsi"/>
                <w:color w:val="000000"/>
              </w:rPr>
              <w:pPrChange w:id="4237" w:author="shalu.megotia" w:date="2022-04-25T14:36:39Z">
                <w:pPr>
                  <w:pStyle w:val="60"/>
                  <w:numPr>
                    <w:ilvl w:val="0"/>
                    <w:numId w:val="21"/>
                  </w:numPr>
                  <w:spacing w:after="0" w:line="240" w:lineRule="auto"/>
                  <w:jc w:val="both"/>
                </w:pPr>
              </w:pPrChange>
            </w:pPr>
            <w:r>
              <w:rPr>
                <w:rFonts w:asciiTheme="minorHAnsi" w:hAnsiTheme="minorHAnsi"/>
                <w:color w:val="000000"/>
              </w:rPr>
              <w:t>User adds the other required documents manually in User defined documents section.</w:t>
            </w:r>
          </w:p>
          <w:p>
            <w:pPr>
              <w:pStyle w:val="60"/>
              <w:numPr>
                <w:ilvl w:val="0"/>
                <w:numId w:val="21"/>
              </w:numPr>
              <w:spacing w:before="720" w:beforeLines="0" w:after="0" w:line="240" w:lineRule="auto"/>
              <w:jc w:val="both"/>
              <w:rPr>
                <w:rFonts w:asciiTheme="minorHAnsi" w:hAnsiTheme="minorHAnsi"/>
                <w:color w:val="000000"/>
              </w:rPr>
              <w:pPrChange w:id="4238" w:author="shalu.megotia" w:date="2022-04-25T14:36:39Z">
                <w:pPr>
                  <w:pStyle w:val="60"/>
                  <w:numPr>
                    <w:ilvl w:val="0"/>
                    <w:numId w:val="21"/>
                  </w:numPr>
                  <w:spacing w:after="0" w:line="240" w:lineRule="auto"/>
                  <w:jc w:val="both"/>
                </w:pPr>
              </w:pPrChange>
            </w:pPr>
            <w:r>
              <w:rPr>
                <w:rFonts w:cs="Arial" w:asciiTheme="minorHAnsi" w:hAnsiTheme="minorHAnsi"/>
              </w:rPr>
              <w:t>User will upload the soft copies of all the respective documents.</w:t>
            </w:r>
          </w:p>
          <w:p>
            <w:pPr>
              <w:pStyle w:val="60"/>
              <w:numPr>
                <w:ilvl w:val="0"/>
                <w:numId w:val="21"/>
              </w:numPr>
              <w:spacing w:before="720" w:beforeLines="0" w:after="0" w:line="240" w:lineRule="auto"/>
              <w:jc w:val="both"/>
              <w:rPr>
                <w:rFonts w:asciiTheme="minorHAnsi" w:hAnsiTheme="minorHAnsi"/>
                <w:color w:val="000000"/>
              </w:rPr>
              <w:pPrChange w:id="4239" w:author="shalu.megotia" w:date="2022-04-25T14:36:39Z">
                <w:pPr>
                  <w:pStyle w:val="60"/>
                  <w:numPr>
                    <w:ilvl w:val="0"/>
                    <w:numId w:val="21"/>
                  </w:numPr>
                  <w:spacing w:after="0" w:line="240" w:lineRule="auto"/>
                  <w:jc w:val="both"/>
                </w:pPr>
              </w:pPrChange>
            </w:pPr>
            <w:r>
              <w:rPr>
                <w:rFonts w:cs="Arial" w:asciiTheme="minorHAnsi" w:hAnsiTheme="minorHAnsi"/>
              </w:rPr>
              <w:t>User marks the documents ‘receipt’.</w:t>
            </w:r>
          </w:p>
          <w:p>
            <w:pPr>
              <w:pStyle w:val="60"/>
              <w:numPr>
                <w:ilvl w:val="0"/>
                <w:numId w:val="21"/>
              </w:numPr>
              <w:spacing w:before="720" w:beforeLines="0" w:after="0" w:line="240" w:lineRule="auto"/>
              <w:jc w:val="both"/>
              <w:rPr>
                <w:rFonts w:asciiTheme="minorHAnsi" w:hAnsiTheme="minorHAnsi"/>
                <w:color w:val="000000"/>
              </w:rPr>
              <w:pPrChange w:id="4240" w:author="shalu.megotia" w:date="2022-04-25T14:36:39Z">
                <w:pPr>
                  <w:pStyle w:val="60"/>
                  <w:numPr>
                    <w:ilvl w:val="0"/>
                    <w:numId w:val="21"/>
                  </w:numPr>
                  <w:spacing w:after="0" w:line="240" w:lineRule="auto"/>
                  <w:jc w:val="both"/>
                </w:pPr>
              </w:pPrChange>
            </w:pPr>
            <w:r>
              <w:rPr>
                <w:rFonts w:cs="Arial" w:asciiTheme="minorHAnsi" w:hAnsiTheme="minorHAnsi"/>
              </w:rPr>
              <w:t>User defers document if it is expected to be received at later stage.</w:t>
            </w:r>
          </w:p>
          <w:p>
            <w:pPr>
              <w:pStyle w:val="60"/>
              <w:numPr>
                <w:ilvl w:val="0"/>
                <w:numId w:val="21"/>
              </w:numPr>
              <w:spacing w:before="720" w:beforeLines="0" w:after="0" w:line="240" w:lineRule="auto"/>
              <w:jc w:val="both"/>
              <w:rPr>
                <w:rFonts w:asciiTheme="minorHAnsi" w:hAnsiTheme="minorHAnsi"/>
                <w:color w:val="000000"/>
              </w:rPr>
              <w:pPrChange w:id="4241" w:author="shalu.megotia" w:date="2022-04-25T14:36:39Z">
                <w:pPr>
                  <w:pStyle w:val="60"/>
                  <w:numPr>
                    <w:ilvl w:val="0"/>
                    <w:numId w:val="21"/>
                  </w:numPr>
                  <w:spacing w:after="0" w:line="240" w:lineRule="auto"/>
                  <w:jc w:val="both"/>
                </w:pPr>
              </w:pPrChange>
            </w:pPr>
            <w:r>
              <w:rPr>
                <w:rFonts w:cs="Arial" w:asciiTheme="minorHAnsi" w:hAnsiTheme="minorHAnsi"/>
              </w:rPr>
              <w:t>User waives any non-mandatory document if required and completes the activity</w:t>
            </w:r>
            <w:r>
              <w:rPr>
                <w:rFonts w:asciiTheme="minorHAnsi" w:hAnsiTheme="minorHAnsi"/>
                <w:color w:val="000000"/>
              </w:rPr>
              <w:t>.</w:t>
            </w:r>
          </w:p>
          <w:p>
            <w:pPr>
              <w:pStyle w:val="60"/>
              <w:numPr>
                <w:ilvl w:val="0"/>
                <w:numId w:val="21"/>
              </w:numPr>
              <w:spacing w:before="720" w:beforeLines="0" w:after="0" w:line="240" w:lineRule="auto"/>
              <w:jc w:val="both"/>
              <w:rPr>
                <w:rFonts w:asciiTheme="minorHAnsi" w:hAnsiTheme="minorHAnsi"/>
                <w:color w:val="000000"/>
              </w:rPr>
              <w:pPrChange w:id="4242" w:author="shalu.megotia" w:date="2022-04-25T14:36:39Z">
                <w:pPr>
                  <w:pStyle w:val="60"/>
                  <w:numPr>
                    <w:ilvl w:val="0"/>
                    <w:numId w:val="21"/>
                  </w:numPr>
                  <w:spacing w:after="0" w:line="240" w:lineRule="auto"/>
                  <w:jc w:val="both"/>
                </w:pPr>
              </w:pPrChange>
            </w:pPr>
            <w:r>
              <w:rPr>
                <w:rFonts w:cs="Arial" w:asciiTheme="minorHAnsi" w:hAnsiTheme="minorHAnsi"/>
              </w:rPr>
              <w:t>User will mark the documents applicable for the FCU check</w:t>
            </w:r>
            <w:r>
              <w:rPr>
                <w:rFonts w:asciiTheme="minorHAnsi" w:hAnsiTheme="minorHAnsi"/>
                <w:color w:val="000000"/>
              </w:rPr>
              <w:t>.</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4243" w:author="shalu.megotia" w:date="2022-04-25T14:36:39Z">
                <w:pPr/>
              </w:pPrChange>
            </w:pPr>
            <w:r>
              <w:rPr>
                <w:b/>
              </w:rPr>
              <w:t>Post Conditions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8"/>
              </w:numPr>
              <w:spacing w:before="720" w:beforeLines="0" w:after="0" w:line="240" w:lineRule="auto"/>
              <w:jc w:val="both"/>
              <w:rPr>
                <w:rFonts w:eastAsia="Times New Roman" w:asciiTheme="minorHAnsi" w:hAnsiTheme="minorHAnsi"/>
              </w:rPr>
              <w:pPrChange w:id="4244" w:author="shalu.megotia" w:date="2022-04-25T14:36:39Z">
                <w:pPr>
                  <w:pStyle w:val="60"/>
                  <w:numPr>
                    <w:ilvl w:val="0"/>
                    <w:numId w:val="18"/>
                  </w:numPr>
                  <w:spacing w:after="0" w:line="240" w:lineRule="auto"/>
                  <w:jc w:val="both"/>
                </w:pPr>
              </w:pPrChange>
            </w:pPr>
            <w:r>
              <w:rPr>
                <w:rFonts w:eastAsia="Times New Roman" w:asciiTheme="minorHAnsi" w:hAnsiTheme="minorHAnsi"/>
              </w:rPr>
              <w:t>FCU Check activity will be generated</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4245" w:author="shalu.megotia" w:date="2022-04-25T14:36:39Z">
                <w:pPr/>
              </w:pPrChange>
            </w:pPr>
            <w:r>
              <w:rPr>
                <w:b/>
              </w:rPr>
              <w:t>Business Rules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9"/>
              </w:numPr>
              <w:spacing w:before="720" w:beforeLines="0"/>
              <w:jc w:val="both"/>
              <w:rPr>
                <w:rFonts w:asciiTheme="minorHAnsi" w:hAnsiTheme="minorHAnsi"/>
              </w:rPr>
              <w:pPrChange w:id="4246" w:author="shalu.megotia" w:date="2022-04-25T14:36:39Z">
                <w:pPr>
                  <w:pStyle w:val="60"/>
                  <w:numPr>
                    <w:ilvl w:val="0"/>
                    <w:numId w:val="19"/>
                  </w:numPr>
                  <w:jc w:val="both"/>
                </w:pPr>
              </w:pPrChange>
            </w:pPr>
            <w:r>
              <w:rPr>
                <w:rFonts w:asciiTheme="minorHAnsi" w:hAnsiTheme="minorHAnsi"/>
              </w:rPr>
              <w:t xml:space="preserve">System will generate only following documents </w:t>
            </w:r>
          </w:p>
          <w:p>
            <w:pPr>
              <w:pStyle w:val="60"/>
              <w:numPr>
                <w:ilvl w:val="1"/>
                <w:numId w:val="19"/>
              </w:numPr>
              <w:spacing w:before="720" w:beforeLines="0"/>
              <w:jc w:val="both"/>
              <w:rPr>
                <w:rFonts w:asciiTheme="minorHAnsi" w:hAnsiTheme="minorHAnsi"/>
              </w:rPr>
              <w:pPrChange w:id="4247" w:author="shalu.megotia" w:date="2022-04-25T14:36:39Z">
                <w:pPr>
                  <w:pStyle w:val="60"/>
                  <w:numPr>
                    <w:ilvl w:val="1"/>
                    <w:numId w:val="19"/>
                  </w:numPr>
                  <w:jc w:val="both"/>
                </w:pPr>
              </w:pPrChange>
            </w:pPr>
            <w:r>
              <w:rPr>
                <w:rFonts w:asciiTheme="minorHAnsi" w:hAnsiTheme="minorHAnsi"/>
              </w:rPr>
              <w:t xml:space="preserve">which are mapped at Facility level, entity constitution level and / or Collateral level. </w:t>
            </w:r>
          </w:p>
          <w:p>
            <w:pPr>
              <w:pStyle w:val="60"/>
              <w:numPr>
                <w:ilvl w:val="1"/>
                <w:numId w:val="19"/>
              </w:numPr>
              <w:spacing w:before="720" w:beforeLines="0"/>
              <w:jc w:val="both"/>
              <w:rPr>
                <w:rFonts w:asciiTheme="minorHAnsi" w:hAnsiTheme="minorHAnsi"/>
              </w:rPr>
              <w:pPrChange w:id="4248" w:author="shalu.megotia" w:date="2022-04-25T14:36:39Z">
                <w:pPr>
                  <w:pStyle w:val="60"/>
                  <w:numPr>
                    <w:ilvl w:val="1"/>
                    <w:numId w:val="19"/>
                  </w:numPr>
                  <w:jc w:val="both"/>
                </w:pPr>
              </w:pPrChange>
            </w:pPr>
            <w:r>
              <w:rPr>
                <w:rFonts w:asciiTheme="minorHAnsi" w:hAnsiTheme="minorHAnsi"/>
              </w:rPr>
              <w:t xml:space="preserve">Also, all the generic documents which are mapped at application level. </w:t>
            </w:r>
          </w:p>
          <w:p>
            <w:pPr>
              <w:pStyle w:val="60"/>
              <w:numPr>
                <w:ilvl w:val="0"/>
                <w:numId w:val="19"/>
              </w:numPr>
              <w:spacing w:before="720" w:beforeLines="0"/>
              <w:jc w:val="both"/>
              <w:rPr>
                <w:rFonts w:asciiTheme="minorHAnsi" w:hAnsiTheme="minorHAnsi"/>
              </w:rPr>
              <w:pPrChange w:id="4249" w:author="shalu.megotia" w:date="2022-04-25T14:36:39Z">
                <w:pPr>
                  <w:pStyle w:val="60"/>
                  <w:numPr>
                    <w:ilvl w:val="0"/>
                    <w:numId w:val="19"/>
                  </w:numPr>
                  <w:jc w:val="both"/>
                </w:pPr>
              </w:pPrChange>
            </w:pPr>
            <w:r>
              <w:rPr>
                <w:rFonts w:asciiTheme="minorHAnsi" w:hAnsiTheme="minorHAnsi"/>
              </w:rPr>
              <w:t>Other documents which are configured as ‘User’ at documents master’s level, can be added by the user manually on the screen.</w:t>
            </w:r>
          </w:p>
          <w:p>
            <w:pPr>
              <w:pStyle w:val="60"/>
              <w:numPr>
                <w:ilvl w:val="0"/>
                <w:numId w:val="19"/>
              </w:numPr>
              <w:spacing w:before="720" w:beforeLines="0"/>
              <w:jc w:val="both"/>
              <w:rPr>
                <w:rFonts w:asciiTheme="minorHAnsi" w:hAnsiTheme="minorHAnsi"/>
              </w:rPr>
              <w:pPrChange w:id="4250" w:author="shalu.megotia" w:date="2022-04-25T14:36:39Z">
                <w:pPr>
                  <w:pStyle w:val="60"/>
                  <w:numPr>
                    <w:ilvl w:val="0"/>
                    <w:numId w:val="19"/>
                  </w:numPr>
                  <w:jc w:val="both"/>
                </w:pPr>
              </w:pPrChange>
            </w:pPr>
            <w:r>
              <w:rPr>
                <w:rFonts w:asciiTheme="minorHAnsi" w:hAnsiTheme="minorHAnsi"/>
              </w:rPr>
              <w:t>User has to upload softcopy of document if document is marked as mandatory.</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4251" w:author="shalu.megotia" w:date="2022-04-25T14:36:39Z">
                <w:pPr/>
              </w:pPrChange>
            </w:pPr>
            <w:r>
              <w:rPr>
                <w:b/>
              </w:rPr>
              <w:t>UI Details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4252" w:author="shalu.megotia" w:date="2022-04-25T14:36:39Z">
                <w:pPr>
                  <w:jc w:val="both"/>
                </w:pPr>
              </w:pPrChange>
            </w:pPr>
            <w:r>
              <w:t>Please find below the screen design for document receipt –</w:t>
            </w:r>
          </w:p>
          <w:p>
            <w:pPr>
              <w:spacing w:before="720" w:beforeLines="0"/>
              <w:jc w:val="both"/>
              <w:rPr>
                <w:highlight w:val="yellow"/>
              </w:rPr>
              <w:pPrChange w:id="4253" w:author="shalu.megotia" w:date="2022-04-25T14:36:39Z">
                <w:pPr>
                  <w:jc w:val="both"/>
                </w:pPr>
              </w:pPrChange>
            </w:pPr>
            <w:bookmarkStart w:id="108" w:name="_MON_1646745224"/>
            <w:bookmarkEnd w:id="108"/>
            <w:r>
              <w:object>
                <v:shape id="_x0000_i1073" o:spt="75" type="#_x0000_t75" style="height:50.25pt;width:72pt;" o:ole="t" filled="f" o:preferrelative="t" stroked="f" coordsize="21600,21600">
                  <v:path/>
                  <v:fill on="f" focussize="0,0"/>
                  <v:stroke on="f" joinstyle="miter"/>
                  <v:imagedata r:id="rId92" o:title=""/>
                  <o:lock v:ext="edit" aspectratio="t"/>
                  <w10:wrap type="none"/>
                  <w10:anchorlock/>
                </v:shape>
                <o:OLEObject Type="Embed" ProgID="Excel.Sheet.12" ShapeID="_x0000_i1073" DrawAspect="Icon" ObjectID="_1468075773" r:id="rId111">
                  <o:LockedField>false</o:LockedField>
                </o:OLEObject>
              </w:objec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4254" w:author="shalu.megotia" w:date="2022-04-25T14:36:39Z">
                <w:pPr/>
              </w:pPrChange>
            </w:pPr>
            <w:r>
              <w:rPr>
                <w:b/>
              </w:rPr>
              <w:t xml:space="preserve">Validations </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4255" w:author="shalu.megotia" w:date="2022-04-25T14:36:39Z">
                <w:pPr>
                  <w:jc w:val="both"/>
                </w:pPr>
              </w:pPrChange>
            </w:pPr>
            <w:r>
              <w:t>All the documents (system or user defined) should be either marked as received or deferred or waived before completion of the activity.</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4256" w:author="shalu.megotia" w:date="2022-04-25T14:36:39Z">
                <w:pPr/>
              </w:pPrChange>
            </w:pPr>
            <w:r>
              <w:rPr>
                <w:b/>
              </w:rPr>
              <w:t xml:space="preserve">Queries /Open points </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4257" w:author="shalu.megotia" w:date="2022-04-25T14:36:39Z">
                <w:pPr>
                  <w:jc w:val="both"/>
                </w:pPr>
              </w:pPrChange>
            </w:pPr>
            <w:r>
              <w:t xml:space="preserve">Document masters pending the data </w:t>
            </w:r>
          </w:p>
        </w:tc>
      </w:tr>
    </w:tbl>
    <w:p>
      <w:pPr>
        <w:pStyle w:val="62"/>
        <w:tabs>
          <w:tab w:val="left" w:pos="882"/>
        </w:tabs>
        <w:spacing w:before="720" w:beforeLines="0"/>
        <w:ind w:left="882"/>
        <w:pPrChange w:id="4258" w:author="shalu.megotia" w:date="2022-04-25T14:36:39Z">
          <w:pPr>
            <w:pStyle w:val="62"/>
            <w:tabs>
              <w:tab w:val="left" w:pos="882"/>
            </w:tabs>
            <w:ind w:left="882"/>
          </w:pPr>
        </w:pPrChange>
      </w:pPr>
    </w:p>
    <w:p>
      <w:pPr>
        <w:pStyle w:val="62"/>
        <w:tabs>
          <w:tab w:val="left" w:pos="882"/>
        </w:tabs>
        <w:spacing w:before="720" w:beforeLines="0"/>
        <w:ind w:left="882"/>
        <w:pPrChange w:id="4259" w:author="shalu.megotia" w:date="2022-04-25T14:36:39Z">
          <w:pPr>
            <w:pStyle w:val="62"/>
            <w:tabs>
              <w:tab w:val="left" w:pos="882"/>
            </w:tabs>
            <w:ind w:left="882"/>
          </w:pPr>
        </w:pPrChange>
      </w:pPr>
    </w:p>
    <w:p>
      <w:pPr>
        <w:pStyle w:val="4"/>
        <w:numPr>
          <w:ilvl w:val="2"/>
          <w:numId w:val="3"/>
        </w:numPr>
        <w:tabs>
          <w:tab w:val="left" w:pos="0"/>
          <w:tab w:val="left" w:pos="864"/>
        </w:tabs>
        <w:spacing w:before="720" w:beforeLines="0"/>
        <w:rPr>
          <w:rFonts w:asciiTheme="minorHAnsi" w:hAnsiTheme="minorHAnsi" w:cstheme="minorHAnsi"/>
          <w:b/>
          <w:bCs/>
          <w:color w:val="auto"/>
          <w:sz w:val="22"/>
          <w:szCs w:val="22"/>
        </w:rPr>
        <w:pPrChange w:id="4260" w:author="shalu.megotia" w:date="2022-04-25T14:36:39Z">
          <w:pPr>
            <w:pStyle w:val="4"/>
            <w:numPr>
              <w:ilvl w:val="2"/>
              <w:numId w:val="3"/>
            </w:numPr>
            <w:tabs>
              <w:tab w:val="left" w:pos="0"/>
              <w:tab w:val="left" w:pos="864"/>
            </w:tabs>
          </w:pPr>
        </w:pPrChange>
      </w:pPr>
      <w:bookmarkStart w:id="109" w:name="_Toc72191913"/>
      <w:r>
        <w:rPr>
          <w:rFonts w:asciiTheme="minorHAnsi" w:hAnsiTheme="minorHAnsi" w:cstheme="minorHAnsi"/>
          <w:b/>
          <w:bCs/>
          <w:color w:val="auto"/>
          <w:sz w:val="22"/>
          <w:szCs w:val="22"/>
        </w:rPr>
        <w:t>FCU Check</w:t>
      </w:r>
      <w:bookmarkEnd w:id="109"/>
    </w:p>
    <w:p>
      <w:pPr>
        <w:spacing w:before="720" w:beforeLines="0"/>
        <w:pPrChange w:id="4261" w:author="shalu.megotia" w:date="2022-04-25T14:36:39Z">
          <w:pPr/>
        </w:pPrChange>
      </w:pPr>
    </w:p>
    <w:p>
      <w:pPr>
        <w:spacing w:before="720" w:beforeLines="0"/>
        <w:jc w:val="center"/>
        <w:pPrChange w:id="4262" w:author="shalu.megotia" w:date="2022-04-25T14:36:39Z">
          <w:pPr>
            <w:jc w:val="center"/>
          </w:pPr>
        </w:pPrChange>
      </w:pPr>
      <w:del w:id="4263" w:author="Neeraj Shrivastava" w:date="2021-05-18T00:29:00Z">
        <w:r>
          <w:rPr>
            <w:rFonts w:asciiTheme="minorHAnsi" w:hAnsiTheme="minorHAnsi" w:eastAsiaTheme="minorHAnsi" w:cstheme="minorBidi"/>
            <w:rPrChange w:id="4266" w:author="Unknown" w:date="">
              <w:rPr>
                <w:rFonts w:ascii="Calibri" w:hAnsi="Calibri" w:eastAsia="Calibri" w:cs="Times New Roman"/>
              </w:rPr>
            </w:rPrChange>
          </w:rPr>
          <w:drawing>
            <wp:inline distT="0" distB="0" distL="0" distR="0">
              <wp:extent cx="5731510" cy="35471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731510" cy="3547110"/>
                      </a:xfrm>
                      <a:prstGeom prst="rect">
                        <a:avLst/>
                      </a:prstGeom>
                      <a:noFill/>
                      <a:ln>
                        <a:noFill/>
                      </a:ln>
                    </pic:spPr>
                  </pic:pic>
                </a:graphicData>
              </a:graphic>
            </wp:inline>
          </w:drawing>
        </w:r>
      </w:del>
    </w:p>
    <w:p>
      <w:pPr>
        <w:spacing w:before="720" w:beforeLines="0"/>
        <w:pPrChange w:id="4267" w:author="shalu.megotia" w:date="2022-04-25T14:36:39Z">
          <w:pPr/>
        </w:pPrChange>
      </w:pPr>
    </w:p>
    <w:p>
      <w:pPr>
        <w:spacing w:before="720" w:beforeLines="0"/>
        <w:rPr>
          <w:ins w:id="4269" w:author="Neeraj Shrivastava" w:date="2021-05-18T00:29:00Z"/>
        </w:rPr>
        <w:pPrChange w:id="4268" w:author="shalu.megotia" w:date="2022-04-25T14:36:39Z">
          <w:pPr/>
        </w:pPrChange>
      </w:pPr>
    </w:p>
    <w:p>
      <w:pPr>
        <w:spacing w:before="720" w:beforeLines="0"/>
        <w:jc w:val="center"/>
        <w:rPr>
          <w:ins w:id="4271" w:author="Neeraj Shrivastava" w:date="2021-05-18T00:29:00Z"/>
        </w:rPr>
        <w:pPrChange w:id="4270" w:author="shalu.megotia" w:date="2022-04-25T14:36:39Z">
          <w:pPr/>
        </w:pPrChange>
      </w:pPr>
      <w:ins w:id="4272" w:author="Neeraj Shrivastava" w:date="2021-05-18T00:30:00Z">
        <w:r>
          <w:rPr/>
          <w:drawing>
            <wp:inline distT="0" distB="0" distL="0" distR="0">
              <wp:extent cx="5731510" cy="33775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731510" cy="3377565"/>
                      </a:xfrm>
                      <a:prstGeom prst="rect">
                        <a:avLst/>
                      </a:prstGeom>
                      <a:noFill/>
                      <a:ln>
                        <a:noFill/>
                      </a:ln>
                    </pic:spPr>
                  </pic:pic>
                </a:graphicData>
              </a:graphic>
            </wp:inline>
          </w:drawing>
        </w:r>
      </w:ins>
    </w:p>
    <w:p>
      <w:pPr>
        <w:spacing w:before="720" w:beforeLines="0"/>
        <w:pPrChange w:id="4274" w:author="shalu.megotia" w:date="2022-04-25T14:36:39Z">
          <w:pPr/>
        </w:pPrChange>
      </w:pPr>
    </w:p>
    <w:p>
      <w:pPr>
        <w:pStyle w:val="4"/>
        <w:numPr>
          <w:ilvl w:val="3"/>
          <w:numId w:val="3"/>
        </w:numPr>
        <w:tabs>
          <w:tab w:val="left" w:pos="0"/>
          <w:tab w:val="left" w:pos="720"/>
        </w:tabs>
        <w:spacing w:before="720" w:beforeLines="0"/>
        <w:rPr>
          <w:rFonts w:asciiTheme="minorHAnsi" w:hAnsiTheme="minorHAnsi" w:cstheme="minorHAnsi"/>
          <w:b/>
          <w:bCs/>
          <w:color w:val="auto"/>
          <w:sz w:val="22"/>
          <w:szCs w:val="22"/>
        </w:rPr>
        <w:pPrChange w:id="4275" w:author="shalu.megotia" w:date="2022-04-25T14:36:39Z">
          <w:pPr>
            <w:pStyle w:val="4"/>
            <w:numPr>
              <w:ilvl w:val="3"/>
              <w:numId w:val="3"/>
            </w:numPr>
            <w:tabs>
              <w:tab w:val="left" w:pos="0"/>
              <w:tab w:val="left" w:pos="720"/>
            </w:tabs>
          </w:pPr>
        </w:pPrChange>
      </w:pPr>
      <w:bookmarkStart w:id="110" w:name="_Toc72191914"/>
      <w:r>
        <w:rPr>
          <w:rFonts w:asciiTheme="minorHAnsi" w:hAnsiTheme="minorHAnsi" w:cstheme="minorHAnsi"/>
          <w:b/>
          <w:bCs/>
          <w:color w:val="auto"/>
          <w:sz w:val="22"/>
          <w:szCs w:val="22"/>
        </w:rPr>
        <w:t>FCU Screening &amp; Sampling</w:t>
      </w:r>
      <w:bookmarkEnd w:id="110"/>
    </w:p>
    <w:p>
      <w:pPr>
        <w:spacing w:before="720" w:beforeLines="0"/>
        <w:pPrChange w:id="4276" w:author="shalu.megotia" w:date="2022-04-25T14:36:39Z">
          <w:pPr/>
        </w:pPrChange>
      </w:pPr>
    </w:p>
    <w:p>
      <w:pPr>
        <w:spacing w:before="720" w:beforeLines="0"/>
        <w:pPrChange w:id="4277" w:author="shalu.megotia" w:date="2022-04-25T14:36:39Z">
          <w:pPr/>
        </w:pPrChange>
      </w:pPr>
    </w:p>
    <w:tbl>
      <w:tblPr>
        <w:tblStyle w:val="12"/>
        <w:tblW w:w="9498"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278" w:author="shalu.megotia" w:date="2022-04-25T14:36:39Z">
                <w:pPr/>
              </w:pPrChange>
            </w:pPr>
            <w:r>
              <w:rPr>
                <w:b/>
                <w:color w:val="000000"/>
              </w:rPr>
              <w:t xml:space="preserve">Brief description </w:t>
            </w:r>
          </w:p>
        </w:tc>
        <w:tc>
          <w:tcPr>
            <w:tcW w:w="7655" w:type="dxa"/>
          </w:tcPr>
          <w:p>
            <w:pPr>
              <w:spacing w:before="720" w:beforeLines="0"/>
              <w:jc w:val="both"/>
              <w:rPr>
                <w:color w:val="000000" w:themeColor="text1"/>
                <w14:textFill>
                  <w14:solidFill>
                    <w14:schemeClr w14:val="tx1"/>
                  </w14:solidFill>
                </w14:textFill>
              </w:rPr>
              <w:pPrChange w:id="4279" w:author="shalu.megotia" w:date="2022-04-25T14:36:39Z">
                <w:pPr>
                  <w:jc w:val="both"/>
                </w:pPr>
              </w:pPrChange>
            </w:pPr>
            <w:r>
              <w:rPr>
                <w:color w:val="000000" w:themeColor="text1"/>
                <w14:textFill>
                  <w14:solidFill>
                    <w14:schemeClr w14:val="tx1"/>
                  </w14:solidFill>
                </w14:textFill>
              </w:rPr>
              <w:t>Through this screen User will capture the details of FCU check against the documents which were marked for FCU check by CU/CA user in the previous document upload activity.</w:t>
            </w:r>
          </w:p>
          <w:p>
            <w:pPr>
              <w:spacing w:before="720" w:beforeLines="0"/>
              <w:jc w:val="both"/>
              <w:rPr>
                <w:color w:val="000000" w:themeColor="text1"/>
                <w14:textFill>
                  <w14:solidFill>
                    <w14:schemeClr w14:val="tx1"/>
                  </w14:solidFill>
                </w14:textFill>
              </w:rPr>
              <w:pPrChange w:id="4280" w:author="shalu.megotia" w:date="2022-04-25T14:36:39Z">
                <w:pPr>
                  <w:jc w:val="both"/>
                </w:pPr>
              </w:pPrChange>
            </w:pPr>
          </w:p>
          <w:p>
            <w:pPr>
              <w:spacing w:before="720" w:beforeLines="0"/>
              <w:jc w:val="both"/>
              <w:rPr>
                <w:color w:val="FF0000"/>
              </w:rPr>
              <w:pPrChange w:id="4281"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282" w:author="shalu.megotia" w:date="2022-04-25T14:36:39Z">
                <w:pPr/>
              </w:pPrChange>
            </w:pPr>
            <w:r>
              <w:rPr>
                <w:b/>
                <w:color w:val="000000"/>
              </w:rPr>
              <w:t>Pre-conditions</w:t>
            </w:r>
          </w:p>
        </w:tc>
        <w:tc>
          <w:tcPr>
            <w:tcW w:w="7655" w:type="dxa"/>
          </w:tcPr>
          <w:p>
            <w:pPr>
              <w:pStyle w:val="60"/>
              <w:numPr>
                <w:ilvl w:val="0"/>
                <w:numId w:val="26"/>
              </w:numPr>
              <w:spacing w:before="720" w:beforeLines="0" w:after="0" w:line="240" w:lineRule="auto"/>
              <w:rPr>
                <w:rFonts w:asciiTheme="minorHAnsi" w:hAnsiTheme="minorHAnsi"/>
                <w:color w:val="000000"/>
              </w:rPr>
              <w:pPrChange w:id="4283" w:author="shalu.megotia" w:date="2022-04-25T14:36:39Z">
                <w:pPr>
                  <w:pStyle w:val="60"/>
                  <w:numPr>
                    <w:ilvl w:val="0"/>
                    <w:numId w:val="26"/>
                  </w:numPr>
                  <w:spacing w:after="0" w:line="240" w:lineRule="auto"/>
                </w:pPr>
              </w:pPrChange>
            </w:pPr>
            <w:r>
              <w:rPr>
                <w:color w:val="000000"/>
              </w:rPr>
              <w:t>Document Upload activity is completed</w:t>
            </w:r>
            <w:r>
              <w:rPr>
                <w:rFonts w:asciiTheme="minorHAnsi" w:hAnsiTheme="minorHAnsi"/>
                <w:color w:val="000000"/>
              </w:rPr>
              <w:t xml:space="preserve"> </w:t>
            </w:r>
          </w:p>
          <w:p>
            <w:pPr>
              <w:spacing w:before="720" w:beforeLines="0"/>
              <w:jc w:val="both"/>
              <w:rPr>
                <w:color w:val="000000"/>
              </w:rPr>
              <w:pPrChange w:id="4284"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285" w:author="shalu.megotia" w:date="2022-04-25T14:36:39Z">
                <w:pPr/>
              </w:pPrChange>
            </w:pPr>
            <w:r>
              <w:rPr>
                <w:b/>
                <w:color w:val="000000"/>
              </w:rPr>
              <w:t>Primary users</w:t>
            </w:r>
          </w:p>
        </w:tc>
        <w:tc>
          <w:tcPr>
            <w:tcW w:w="7655" w:type="dxa"/>
          </w:tcPr>
          <w:p>
            <w:pPr>
              <w:spacing w:before="720" w:beforeLines="0"/>
              <w:jc w:val="both"/>
              <w:pPrChange w:id="4286" w:author="shalu.megotia" w:date="2022-04-25T14:36:39Z">
                <w:pPr>
                  <w:jc w:val="both"/>
                </w:pPr>
              </w:pPrChange>
            </w:pPr>
            <w:r>
              <w:t>FCU Sampler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287" w:author="shalu.megotia" w:date="2022-04-25T14:36:39Z">
                <w:pPr/>
              </w:pPrChange>
            </w:pPr>
            <w:r>
              <w:rPr>
                <w:b/>
                <w:color w:val="000000"/>
              </w:rPr>
              <w:t>Process flow of events</w:t>
            </w:r>
          </w:p>
        </w:tc>
        <w:tc>
          <w:tcPr>
            <w:tcW w:w="7655" w:type="dxa"/>
          </w:tcPr>
          <w:p>
            <w:pPr>
              <w:spacing w:before="720" w:beforeLines="0"/>
              <w:rPr>
                <w:b/>
                <w:color w:val="000000"/>
              </w:rPr>
              <w:pPrChange w:id="4288" w:author="shalu.megotia" w:date="2022-04-25T14:36:39Z">
                <w:pPr/>
              </w:pPrChange>
            </w:pPr>
            <w:r>
              <w:rPr>
                <w:rFonts w:cstheme="minorHAnsi"/>
                <w:b/>
                <w:bCs/>
              </w:rPr>
              <w:t>FCU Screening &amp; Sampling</w:t>
            </w:r>
            <w:r>
              <w:rPr>
                <w:b/>
                <w:color w:val="000000"/>
              </w:rPr>
              <w:t xml:space="preserve"> – Main Flow (Result is Positive)</w:t>
            </w:r>
          </w:p>
          <w:p>
            <w:pPr>
              <w:pStyle w:val="60"/>
              <w:numPr>
                <w:ilvl w:val="0"/>
                <w:numId w:val="26"/>
              </w:numPr>
              <w:spacing w:before="720" w:beforeLines="0" w:after="0" w:line="240" w:lineRule="auto"/>
              <w:rPr>
                <w:rFonts w:asciiTheme="minorHAnsi" w:hAnsiTheme="minorHAnsi"/>
                <w:color w:val="000000"/>
              </w:rPr>
              <w:pPrChange w:id="4289" w:author="shalu.megotia" w:date="2022-04-25T14:36:39Z">
                <w:pPr>
                  <w:pStyle w:val="60"/>
                  <w:numPr>
                    <w:ilvl w:val="0"/>
                    <w:numId w:val="26"/>
                  </w:numPr>
                  <w:spacing w:after="0" w:line="240" w:lineRule="auto"/>
                </w:pPr>
              </w:pPrChange>
            </w:pPr>
            <w:r>
              <w:rPr>
                <w:rFonts w:asciiTheme="minorHAnsi" w:hAnsiTheme="minorHAnsi"/>
                <w:color w:val="000000"/>
              </w:rPr>
              <w:t>User updates the results for all documents.</w:t>
            </w:r>
          </w:p>
          <w:p>
            <w:pPr>
              <w:pStyle w:val="60"/>
              <w:numPr>
                <w:ilvl w:val="0"/>
                <w:numId w:val="26"/>
              </w:numPr>
              <w:spacing w:before="720" w:beforeLines="0" w:after="0" w:line="240" w:lineRule="auto"/>
              <w:rPr>
                <w:rFonts w:asciiTheme="minorHAnsi" w:hAnsiTheme="minorHAnsi"/>
                <w:color w:val="000000"/>
              </w:rPr>
              <w:pPrChange w:id="4290" w:author="shalu.megotia" w:date="2022-04-25T14:36:39Z">
                <w:pPr>
                  <w:pStyle w:val="60"/>
                  <w:numPr>
                    <w:ilvl w:val="0"/>
                    <w:numId w:val="26"/>
                  </w:numPr>
                  <w:spacing w:after="0" w:line="240" w:lineRule="auto"/>
                </w:pPr>
              </w:pPrChange>
            </w:pPr>
            <w:r>
              <w:rPr>
                <w:rFonts w:asciiTheme="minorHAnsi" w:hAnsiTheme="minorHAnsi"/>
                <w:color w:val="000000"/>
              </w:rPr>
              <w:t>Result for all the documents are marked as positive.</w:t>
            </w:r>
          </w:p>
          <w:p>
            <w:pPr>
              <w:pStyle w:val="60"/>
              <w:numPr>
                <w:ilvl w:val="0"/>
                <w:numId w:val="26"/>
              </w:numPr>
              <w:spacing w:before="720" w:beforeLines="0" w:after="0" w:line="240" w:lineRule="auto"/>
              <w:rPr>
                <w:rFonts w:asciiTheme="minorHAnsi" w:hAnsiTheme="minorHAnsi"/>
                <w:color w:val="000000"/>
              </w:rPr>
              <w:pPrChange w:id="4291" w:author="shalu.megotia" w:date="2022-04-25T14:36:39Z">
                <w:pPr>
                  <w:pStyle w:val="60"/>
                  <w:numPr>
                    <w:ilvl w:val="0"/>
                    <w:numId w:val="26"/>
                  </w:numPr>
                  <w:spacing w:after="0" w:line="240" w:lineRule="auto"/>
                </w:pPr>
              </w:pPrChange>
            </w:pPr>
            <w:r>
              <w:rPr>
                <w:rFonts w:asciiTheme="minorHAnsi" w:hAnsiTheme="minorHAnsi"/>
                <w:color w:val="000000"/>
              </w:rPr>
              <w:t>User updates remarks if required.</w:t>
            </w:r>
          </w:p>
          <w:p>
            <w:pPr>
              <w:pStyle w:val="60"/>
              <w:numPr>
                <w:ilvl w:val="0"/>
                <w:numId w:val="26"/>
              </w:numPr>
              <w:spacing w:before="720" w:beforeLines="0" w:after="0" w:line="240" w:lineRule="auto"/>
              <w:rPr>
                <w:rFonts w:asciiTheme="minorHAnsi" w:hAnsiTheme="minorHAnsi"/>
                <w:color w:val="000000"/>
              </w:rPr>
              <w:pPrChange w:id="4292" w:author="shalu.megotia" w:date="2022-04-25T14:36:39Z">
                <w:pPr>
                  <w:pStyle w:val="60"/>
                  <w:numPr>
                    <w:ilvl w:val="0"/>
                    <w:numId w:val="26"/>
                  </w:numPr>
                  <w:spacing w:after="0" w:line="240" w:lineRule="auto"/>
                </w:pPr>
              </w:pPrChange>
            </w:pPr>
            <w:r>
              <w:rPr>
                <w:rFonts w:asciiTheme="minorHAnsi" w:hAnsiTheme="minorHAnsi"/>
                <w:color w:val="000000"/>
              </w:rPr>
              <w:t>Application moves to</w:t>
            </w:r>
            <w:del w:id="4293" w:author="Abhinav Shandilya" w:date="2021-05-28T13:05:00Z">
              <w:r>
                <w:rPr>
                  <w:rFonts w:asciiTheme="minorHAnsi" w:hAnsiTheme="minorHAnsi"/>
                  <w:color w:val="000000"/>
                </w:rPr>
                <w:delText xml:space="preserve"> Sanctioning</w:delText>
              </w:r>
            </w:del>
            <w:ins w:id="4294" w:author="Abhinav Shandilya" w:date="2021-05-28T13:05:00Z">
              <w:r>
                <w:rPr>
                  <w:rFonts w:asciiTheme="minorHAnsi" w:hAnsiTheme="minorHAnsi"/>
                  <w:color w:val="000000"/>
                </w:rPr>
                <w:t xml:space="preserve"> pre-UW</w:t>
              </w:r>
            </w:ins>
            <w:del w:id="4295" w:author="Abhinav Shandilya" w:date="2021-05-28T13:05:00Z">
              <w:r>
                <w:rPr>
                  <w:rFonts w:asciiTheme="minorHAnsi" w:hAnsiTheme="minorHAnsi"/>
                  <w:color w:val="000000"/>
                </w:rPr>
                <w:delText xml:space="preserve"> </w:delText>
              </w:r>
            </w:del>
            <w:r>
              <w:rPr>
                <w:rFonts w:asciiTheme="minorHAnsi" w:hAnsiTheme="minorHAnsi"/>
                <w:color w:val="000000"/>
              </w:rPr>
              <w:t>stage.</w:t>
            </w:r>
          </w:p>
          <w:p>
            <w:pPr>
              <w:pStyle w:val="60"/>
              <w:spacing w:before="720" w:beforeLines="0" w:after="0" w:line="240" w:lineRule="auto"/>
              <w:rPr>
                <w:rFonts w:asciiTheme="minorHAnsi" w:hAnsiTheme="minorHAnsi"/>
                <w:color w:val="000000"/>
              </w:rPr>
              <w:pPrChange w:id="4296" w:author="shalu.megotia" w:date="2022-04-25T14:36:39Z">
                <w:pPr>
                  <w:pStyle w:val="60"/>
                  <w:spacing w:after="0" w:line="240" w:lineRule="auto"/>
                </w:pPr>
              </w:pPrChange>
            </w:pPr>
          </w:p>
          <w:p>
            <w:pPr>
              <w:spacing w:before="720" w:beforeLines="0"/>
              <w:rPr>
                <w:b/>
                <w:color w:val="000000"/>
              </w:rPr>
              <w:pPrChange w:id="4297" w:author="shalu.megotia" w:date="2022-04-25T14:36:39Z">
                <w:pPr/>
              </w:pPrChange>
            </w:pPr>
            <w:r>
              <w:rPr>
                <w:rFonts w:cstheme="minorHAnsi"/>
                <w:b/>
                <w:bCs/>
              </w:rPr>
              <w:t>FCU Screening &amp; Sampling</w:t>
            </w:r>
            <w:r>
              <w:rPr>
                <w:b/>
                <w:color w:val="000000"/>
              </w:rPr>
              <w:t xml:space="preserve"> – Alternate Flow (Result is Discrepant)</w:t>
            </w:r>
          </w:p>
          <w:p>
            <w:pPr>
              <w:pStyle w:val="60"/>
              <w:numPr>
                <w:ilvl w:val="0"/>
                <w:numId w:val="26"/>
              </w:numPr>
              <w:spacing w:before="720" w:beforeLines="0" w:after="0" w:line="240" w:lineRule="auto"/>
              <w:rPr>
                <w:rFonts w:asciiTheme="minorHAnsi" w:hAnsiTheme="minorHAnsi"/>
                <w:color w:val="000000"/>
              </w:rPr>
              <w:pPrChange w:id="4298" w:author="shalu.megotia" w:date="2022-04-25T14:36:39Z">
                <w:pPr>
                  <w:pStyle w:val="60"/>
                  <w:numPr>
                    <w:ilvl w:val="0"/>
                    <w:numId w:val="26"/>
                  </w:numPr>
                  <w:spacing w:after="0" w:line="240" w:lineRule="auto"/>
                </w:pPr>
              </w:pPrChange>
            </w:pPr>
            <w:r>
              <w:rPr>
                <w:rFonts w:asciiTheme="minorHAnsi" w:hAnsiTheme="minorHAnsi"/>
                <w:color w:val="000000"/>
              </w:rPr>
              <w:t>User updates the results for all documents.</w:t>
            </w:r>
          </w:p>
          <w:p>
            <w:pPr>
              <w:pStyle w:val="60"/>
              <w:numPr>
                <w:ilvl w:val="0"/>
                <w:numId w:val="26"/>
              </w:numPr>
              <w:spacing w:before="720" w:beforeLines="0" w:after="0" w:line="240" w:lineRule="auto"/>
              <w:rPr>
                <w:rFonts w:asciiTheme="minorHAnsi" w:hAnsiTheme="minorHAnsi"/>
                <w:color w:val="000000"/>
              </w:rPr>
              <w:pPrChange w:id="4299" w:author="shalu.megotia" w:date="2022-04-25T14:36:39Z">
                <w:pPr>
                  <w:pStyle w:val="60"/>
                  <w:numPr>
                    <w:ilvl w:val="0"/>
                    <w:numId w:val="26"/>
                  </w:numPr>
                  <w:spacing w:after="0" w:line="240" w:lineRule="auto"/>
                </w:pPr>
              </w:pPrChange>
            </w:pPr>
            <w:r>
              <w:rPr>
                <w:rFonts w:asciiTheme="minorHAnsi" w:hAnsiTheme="minorHAnsi"/>
                <w:color w:val="000000"/>
              </w:rPr>
              <w:t>Result for any of the documents is marked as other than positive.</w:t>
            </w:r>
          </w:p>
          <w:p>
            <w:pPr>
              <w:pStyle w:val="60"/>
              <w:numPr>
                <w:ilvl w:val="0"/>
                <w:numId w:val="26"/>
              </w:numPr>
              <w:spacing w:before="720" w:beforeLines="0" w:after="0" w:line="240" w:lineRule="auto"/>
              <w:rPr>
                <w:rFonts w:asciiTheme="minorHAnsi" w:hAnsiTheme="minorHAnsi"/>
                <w:color w:val="000000"/>
              </w:rPr>
              <w:pPrChange w:id="4300" w:author="shalu.megotia" w:date="2022-04-25T14:36:39Z">
                <w:pPr>
                  <w:pStyle w:val="60"/>
                  <w:numPr>
                    <w:ilvl w:val="0"/>
                    <w:numId w:val="26"/>
                  </w:numPr>
                  <w:spacing w:after="0" w:line="240" w:lineRule="auto"/>
                </w:pPr>
              </w:pPrChange>
            </w:pPr>
            <w:r>
              <w:rPr>
                <w:rFonts w:asciiTheme="minorHAnsi" w:hAnsiTheme="minorHAnsi"/>
                <w:color w:val="000000"/>
              </w:rPr>
              <w:t>User updates remarks if required.</w:t>
            </w:r>
          </w:p>
          <w:p>
            <w:pPr>
              <w:pStyle w:val="60"/>
              <w:numPr>
                <w:ilvl w:val="0"/>
                <w:numId w:val="26"/>
              </w:numPr>
              <w:spacing w:before="720" w:beforeLines="0" w:after="0" w:line="240" w:lineRule="auto"/>
              <w:rPr>
                <w:rFonts w:asciiTheme="minorHAnsi" w:hAnsiTheme="minorHAnsi"/>
                <w:color w:val="000000"/>
              </w:rPr>
              <w:pPrChange w:id="4301" w:author="shalu.megotia" w:date="2022-04-25T14:36:39Z">
                <w:pPr>
                  <w:pStyle w:val="60"/>
                  <w:numPr>
                    <w:ilvl w:val="0"/>
                    <w:numId w:val="26"/>
                  </w:numPr>
                  <w:spacing w:after="0" w:line="240" w:lineRule="auto"/>
                </w:pPr>
              </w:pPrChange>
            </w:pPr>
            <w:r>
              <w:rPr>
                <w:rFonts w:asciiTheme="minorHAnsi" w:hAnsiTheme="minorHAnsi"/>
                <w:color w:val="000000"/>
              </w:rPr>
              <w:t>Application moves to FCU Check by CU/CA activity.</w:t>
            </w:r>
          </w:p>
          <w:p>
            <w:pPr>
              <w:pStyle w:val="60"/>
              <w:spacing w:before="720" w:beforeLines="0" w:after="0" w:line="240" w:lineRule="auto"/>
              <w:rPr>
                <w:rFonts w:asciiTheme="minorHAnsi" w:hAnsiTheme="minorHAnsi"/>
                <w:color w:val="000000"/>
              </w:rPr>
              <w:pPrChange w:id="4302" w:author="shalu.megotia" w:date="2022-04-25T14:36:39Z">
                <w:pPr>
                  <w:pStyle w:val="60"/>
                  <w:spacing w:after="0" w:line="240" w:lineRule="auto"/>
                </w:pPr>
              </w:pPrChange>
            </w:pPr>
          </w:p>
          <w:p>
            <w:pPr>
              <w:spacing w:before="720" w:beforeLines="0"/>
              <w:rPr>
                <w:del w:id="4304" w:author="Neeraj Shrivastava" w:date="2021-05-18T00:21:00Z"/>
                <w:b/>
                <w:color w:val="000000"/>
              </w:rPr>
              <w:pPrChange w:id="4303" w:author="shalu.megotia" w:date="2022-04-25T14:36:39Z">
                <w:pPr/>
              </w:pPrChange>
            </w:pPr>
            <w:del w:id="4305" w:author="Neeraj Shrivastava" w:date="2021-05-18T00:21:00Z">
              <w:r>
                <w:rPr>
                  <w:rFonts w:cstheme="minorHAnsi"/>
                  <w:b/>
                  <w:bCs/>
                </w:rPr>
                <w:delText>FCU Screening &amp; Sampling</w:delText>
              </w:r>
            </w:del>
            <w:del w:id="4306" w:author="Neeraj Shrivastava" w:date="2021-05-18T00:21:00Z">
              <w:r>
                <w:rPr>
                  <w:b/>
                  <w:color w:val="000000"/>
                </w:rPr>
                <w:delText xml:space="preserve"> – Alternate Flow (Result is Discrepant)</w:delText>
              </w:r>
            </w:del>
          </w:p>
          <w:p>
            <w:pPr>
              <w:pStyle w:val="60"/>
              <w:numPr>
                <w:ilvl w:val="0"/>
                <w:numId w:val="26"/>
              </w:numPr>
              <w:spacing w:before="720" w:beforeLines="0" w:after="0" w:line="240" w:lineRule="auto"/>
              <w:rPr>
                <w:del w:id="4308" w:author="Neeraj Shrivastava" w:date="2021-05-18T00:21:00Z"/>
                <w:rFonts w:asciiTheme="minorHAnsi" w:hAnsiTheme="minorHAnsi"/>
                <w:color w:val="000000"/>
              </w:rPr>
              <w:pPrChange w:id="4307" w:author="shalu.megotia" w:date="2022-04-25T14:36:39Z">
                <w:pPr>
                  <w:pStyle w:val="60"/>
                  <w:numPr>
                    <w:ilvl w:val="0"/>
                    <w:numId w:val="26"/>
                  </w:numPr>
                  <w:spacing w:after="0" w:line="240" w:lineRule="auto"/>
                </w:pPr>
              </w:pPrChange>
            </w:pPr>
            <w:del w:id="4309" w:author="Neeraj Shrivastava" w:date="2021-05-18T00:21:00Z">
              <w:r>
                <w:rPr>
                  <w:rFonts w:asciiTheme="minorHAnsi" w:hAnsiTheme="minorHAnsi"/>
                  <w:color w:val="000000"/>
                </w:rPr>
                <w:delText>After the CU/CA user pushed back to FCU sampler with comments pertaining to any of the documents, and user upgrades the results for any of the documents.</w:delText>
              </w:r>
            </w:del>
          </w:p>
          <w:p>
            <w:pPr>
              <w:pStyle w:val="60"/>
              <w:numPr>
                <w:ilvl w:val="0"/>
                <w:numId w:val="26"/>
              </w:numPr>
              <w:spacing w:before="720" w:beforeLines="0" w:after="0" w:line="240" w:lineRule="auto"/>
              <w:rPr>
                <w:del w:id="4311" w:author="Neeraj Shrivastava" w:date="2021-05-18T00:21:00Z"/>
                <w:rFonts w:asciiTheme="minorHAnsi" w:hAnsiTheme="minorHAnsi"/>
                <w:color w:val="000000"/>
              </w:rPr>
              <w:pPrChange w:id="4310" w:author="shalu.megotia" w:date="2022-04-25T14:36:39Z">
                <w:pPr>
                  <w:pStyle w:val="60"/>
                  <w:numPr>
                    <w:ilvl w:val="0"/>
                    <w:numId w:val="26"/>
                  </w:numPr>
                  <w:spacing w:after="0" w:line="240" w:lineRule="auto"/>
                </w:pPr>
              </w:pPrChange>
            </w:pPr>
            <w:del w:id="4312" w:author="Neeraj Shrivastava" w:date="2021-05-18T00:21:00Z">
              <w:r>
                <w:rPr>
                  <w:rFonts w:asciiTheme="minorHAnsi" w:hAnsiTheme="minorHAnsi"/>
                  <w:color w:val="000000"/>
                </w:rPr>
                <w:delText>User updates remarks if required.</w:delText>
              </w:r>
            </w:del>
          </w:p>
          <w:p>
            <w:pPr>
              <w:pStyle w:val="60"/>
              <w:numPr>
                <w:ilvl w:val="0"/>
                <w:numId w:val="26"/>
              </w:numPr>
              <w:spacing w:before="720" w:beforeLines="0" w:after="0" w:line="240" w:lineRule="auto"/>
              <w:rPr>
                <w:ins w:id="4314" w:author="Neeraj Shrivastava" w:date="2021-05-18T00:21:00Z"/>
                <w:rFonts w:asciiTheme="minorHAnsi" w:hAnsiTheme="minorHAnsi"/>
                <w:color w:val="000000"/>
              </w:rPr>
              <w:pPrChange w:id="4313" w:author="shalu.megotia" w:date="2022-04-25T14:36:39Z">
                <w:pPr>
                  <w:pStyle w:val="60"/>
                  <w:numPr>
                    <w:ilvl w:val="0"/>
                    <w:numId w:val="26"/>
                  </w:numPr>
                  <w:spacing w:after="0" w:line="240" w:lineRule="auto"/>
                </w:pPr>
              </w:pPrChange>
            </w:pPr>
            <w:del w:id="4315" w:author="Neeraj Shrivastava" w:date="2021-05-18T00:21:00Z">
              <w:r>
                <w:rPr>
                  <w:rFonts w:asciiTheme="minorHAnsi" w:hAnsiTheme="minorHAnsi"/>
                  <w:color w:val="000000"/>
                </w:rPr>
                <w:delText>Application moves to FCU Check Relook Approval activity</w:delText>
              </w:r>
            </w:del>
          </w:p>
          <w:p>
            <w:pPr>
              <w:pStyle w:val="60"/>
              <w:spacing w:before="720" w:beforeLines="0" w:after="0" w:line="240" w:lineRule="auto"/>
              <w:rPr>
                <w:ins w:id="4317" w:author="Neeraj Shrivastava" w:date="2021-05-18T00:21:00Z"/>
                <w:rFonts w:asciiTheme="minorHAnsi" w:hAnsiTheme="minorHAnsi"/>
                <w:color w:val="000000"/>
              </w:rPr>
              <w:pPrChange w:id="4316" w:author="shalu.megotia" w:date="2022-04-25T14:36:39Z">
                <w:pPr>
                  <w:pStyle w:val="60"/>
                  <w:spacing w:after="0" w:line="240" w:lineRule="auto"/>
                </w:pPr>
              </w:pPrChange>
            </w:pPr>
          </w:p>
          <w:p>
            <w:pPr>
              <w:spacing w:before="720" w:beforeLines="0"/>
              <w:rPr>
                <w:ins w:id="4319" w:author="Neeraj Shrivastava" w:date="2021-05-18T00:21:00Z"/>
                <w:b/>
                <w:color w:val="000000"/>
              </w:rPr>
              <w:pPrChange w:id="4318" w:author="shalu.megotia" w:date="2022-04-25T14:36:39Z">
                <w:pPr/>
              </w:pPrChange>
            </w:pPr>
            <w:ins w:id="4320" w:author="Neeraj Shrivastava" w:date="2021-05-18T00:21:00Z">
              <w:r>
                <w:rPr>
                  <w:rFonts w:cstheme="minorHAnsi"/>
                  <w:b/>
                  <w:bCs/>
                </w:rPr>
                <w:t>FCU Screening &amp; Sampling</w:t>
              </w:r>
            </w:ins>
            <w:ins w:id="4321" w:author="Neeraj Shrivastava" w:date="2021-05-18T00:21:00Z">
              <w:r>
                <w:rPr>
                  <w:b/>
                  <w:color w:val="000000"/>
                </w:rPr>
                <w:t xml:space="preserve"> – Alternate Flow (Pushback to Document Upload)</w:t>
              </w:r>
            </w:ins>
          </w:p>
          <w:p>
            <w:pPr>
              <w:pStyle w:val="60"/>
              <w:numPr>
                <w:ilvl w:val="0"/>
                <w:numId w:val="26"/>
              </w:numPr>
              <w:spacing w:before="720" w:beforeLines="0" w:after="0" w:line="240" w:lineRule="auto"/>
              <w:rPr>
                <w:ins w:id="4323" w:author="Neeraj Shrivastava" w:date="2021-05-18T00:21:00Z"/>
                <w:rFonts w:asciiTheme="minorHAnsi" w:hAnsiTheme="minorHAnsi"/>
                <w:color w:val="000000"/>
              </w:rPr>
              <w:pPrChange w:id="4322" w:author="shalu.megotia" w:date="2022-04-25T14:36:39Z">
                <w:pPr>
                  <w:pStyle w:val="60"/>
                  <w:numPr>
                    <w:ilvl w:val="0"/>
                    <w:numId w:val="26"/>
                  </w:numPr>
                  <w:spacing w:after="0" w:line="240" w:lineRule="auto"/>
                </w:pPr>
              </w:pPrChange>
            </w:pPr>
            <w:ins w:id="4324" w:author="Neeraj Shrivastava" w:date="2021-05-18T00:21:00Z">
              <w:r>
                <w:rPr>
                  <w:rFonts w:asciiTheme="minorHAnsi" w:hAnsiTheme="minorHAnsi"/>
                  <w:color w:val="000000"/>
                </w:rPr>
                <w:t>User check all the documents.</w:t>
              </w:r>
            </w:ins>
          </w:p>
          <w:p>
            <w:pPr>
              <w:pStyle w:val="60"/>
              <w:numPr>
                <w:ilvl w:val="0"/>
                <w:numId w:val="26"/>
              </w:numPr>
              <w:spacing w:before="720" w:beforeLines="0" w:after="0" w:line="240" w:lineRule="auto"/>
              <w:rPr>
                <w:ins w:id="4326" w:author="Neeraj Shrivastava" w:date="2021-05-18T00:21:00Z"/>
                <w:rFonts w:asciiTheme="minorHAnsi" w:hAnsiTheme="minorHAnsi"/>
                <w:color w:val="000000"/>
              </w:rPr>
              <w:pPrChange w:id="4325" w:author="shalu.megotia" w:date="2022-04-25T14:36:39Z">
                <w:pPr>
                  <w:pStyle w:val="60"/>
                  <w:numPr>
                    <w:ilvl w:val="0"/>
                    <w:numId w:val="26"/>
                  </w:numPr>
                  <w:spacing w:after="0" w:line="240" w:lineRule="auto"/>
                </w:pPr>
              </w:pPrChange>
            </w:pPr>
            <w:ins w:id="4327" w:author="Neeraj Shrivastava" w:date="2021-05-18T00:21:00Z">
              <w:r>
                <w:rPr>
                  <w:rFonts w:asciiTheme="minorHAnsi" w:hAnsiTheme="minorHAnsi"/>
                  <w:color w:val="000000"/>
                </w:rPr>
                <w:t xml:space="preserve">User finds any issue with </w:t>
              </w:r>
            </w:ins>
            <w:ins w:id="4328" w:author="Neeraj Shrivastava" w:date="2021-05-18T00:22:00Z">
              <w:r>
                <w:rPr>
                  <w:rFonts w:asciiTheme="minorHAnsi" w:hAnsiTheme="minorHAnsi"/>
                  <w:color w:val="000000"/>
                </w:rPr>
                <w:t>uploaded documents</w:t>
              </w:r>
            </w:ins>
            <w:ins w:id="4329" w:author="Neeraj Shrivastava" w:date="2021-05-18T00:21:00Z">
              <w:r>
                <w:rPr>
                  <w:rFonts w:asciiTheme="minorHAnsi" w:hAnsiTheme="minorHAnsi"/>
                  <w:color w:val="000000"/>
                </w:rPr>
                <w:t>.</w:t>
              </w:r>
            </w:ins>
          </w:p>
          <w:p>
            <w:pPr>
              <w:pStyle w:val="60"/>
              <w:numPr>
                <w:ilvl w:val="0"/>
                <w:numId w:val="26"/>
              </w:numPr>
              <w:spacing w:before="720" w:beforeLines="0" w:after="0" w:line="240" w:lineRule="auto"/>
              <w:rPr>
                <w:ins w:id="4331" w:author="Neeraj Shrivastava" w:date="2021-05-18T00:21:00Z"/>
                <w:rFonts w:asciiTheme="minorHAnsi" w:hAnsiTheme="minorHAnsi"/>
                <w:color w:val="000000"/>
              </w:rPr>
              <w:pPrChange w:id="4330" w:author="shalu.megotia" w:date="2022-04-25T14:36:39Z">
                <w:pPr>
                  <w:pStyle w:val="60"/>
                  <w:numPr>
                    <w:ilvl w:val="0"/>
                    <w:numId w:val="26"/>
                  </w:numPr>
                  <w:spacing w:after="0" w:line="240" w:lineRule="auto"/>
                </w:pPr>
              </w:pPrChange>
            </w:pPr>
            <w:ins w:id="4332" w:author="Neeraj Shrivastava" w:date="2021-05-18T00:21:00Z">
              <w:r>
                <w:rPr>
                  <w:rFonts w:asciiTheme="minorHAnsi" w:hAnsiTheme="minorHAnsi"/>
                  <w:color w:val="000000"/>
                </w:rPr>
                <w:t xml:space="preserve">User updates remarks </w:t>
              </w:r>
            </w:ins>
            <w:ins w:id="4333" w:author="Neeraj Shrivastava" w:date="2021-05-18T00:22:00Z">
              <w:r>
                <w:rPr>
                  <w:rFonts w:asciiTheme="minorHAnsi" w:hAnsiTheme="minorHAnsi"/>
                  <w:color w:val="000000"/>
                </w:rPr>
                <w:t xml:space="preserve">and pushback the case to previous activity of document </w:t>
              </w:r>
            </w:ins>
            <w:ins w:id="4334" w:author="Neeraj Shrivastava" w:date="2021-05-18T00:23:00Z">
              <w:r>
                <w:rPr>
                  <w:rFonts w:asciiTheme="minorHAnsi" w:hAnsiTheme="minorHAnsi"/>
                  <w:color w:val="000000"/>
                </w:rPr>
                <w:t>receipt.</w:t>
              </w:r>
            </w:ins>
          </w:p>
          <w:p>
            <w:pPr>
              <w:pStyle w:val="60"/>
              <w:numPr>
                <w:ilvl w:val="0"/>
                <w:numId w:val="26"/>
              </w:numPr>
              <w:spacing w:before="720" w:beforeLines="0" w:after="0" w:line="240" w:lineRule="auto"/>
              <w:rPr>
                <w:ins w:id="4336" w:author="Neeraj Shrivastava" w:date="2021-05-18T00:21:00Z"/>
                <w:rFonts w:asciiTheme="minorHAnsi" w:hAnsiTheme="minorHAnsi"/>
                <w:color w:val="000000"/>
              </w:rPr>
              <w:pPrChange w:id="4335" w:author="shalu.megotia" w:date="2022-04-25T14:36:39Z">
                <w:pPr>
                  <w:pStyle w:val="60"/>
                  <w:numPr>
                    <w:ilvl w:val="0"/>
                    <w:numId w:val="26"/>
                  </w:numPr>
                  <w:spacing w:after="0" w:line="240" w:lineRule="auto"/>
                </w:pPr>
              </w:pPrChange>
            </w:pPr>
            <w:ins w:id="4337" w:author="Neeraj Shrivastava" w:date="2021-05-18T00:21:00Z">
              <w:r>
                <w:rPr>
                  <w:rFonts w:asciiTheme="minorHAnsi" w:hAnsiTheme="minorHAnsi"/>
                  <w:color w:val="000000"/>
                </w:rPr>
                <w:t>Application moves</w:t>
              </w:r>
            </w:ins>
            <w:ins w:id="4338" w:author="Neeraj Shrivastava" w:date="2021-05-18T00:22:00Z">
              <w:r>
                <w:rPr>
                  <w:rFonts w:asciiTheme="minorHAnsi" w:hAnsiTheme="minorHAnsi"/>
                  <w:color w:val="000000"/>
                </w:rPr>
                <w:t xml:space="preserve"> back</w:t>
              </w:r>
            </w:ins>
            <w:ins w:id="4339" w:author="Neeraj Shrivastava" w:date="2021-05-18T00:21:00Z">
              <w:r>
                <w:rPr>
                  <w:rFonts w:asciiTheme="minorHAnsi" w:hAnsiTheme="minorHAnsi"/>
                  <w:color w:val="000000"/>
                </w:rPr>
                <w:t xml:space="preserve"> to </w:t>
              </w:r>
            </w:ins>
            <w:ins w:id="4340" w:author="Neeraj Shrivastava" w:date="2021-05-18T00:22:00Z">
              <w:r>
                <w:rPr>
                  <w:rFonts w:asciiTheme="minorHAnsi" w:hAnsiTheme="minorHAnsi"/>
                  <w:color w:val="000000"/>
                </w:rPr>
                <w:t xml:space="preserve">document </w:t>
              </w:r>
            </w:ins>
            <w:ins w:id="4341" w:author="Neeraj Shrivastava" w:date="2021-05-18T00:23:00Z">
              <w:r>
                <w:rPr>
                  <w:rFonts w:asciiTheme="minorHAnsi" w:hAnsiTheme="minorHAnsi"/>
                  <w:color w:val="000000"/>
                </w:rPr>
                <w:t>receipt</w:t>
              </w:r>
            </w:ins>
            <w:ins w:id="4342" w:author="Neeraj Shrivastava" w:date="2021-05-18T00:21:00Z">
              <w:r>
                <w:rPr>
                  <w:rFonts w:asciiTheme="minorHAnsi" w:hAnsiTheme="minorHAnsi"/>
                  <w:color w:val="000000"/>
                </w:rPr>
                <w:t xml:space="preserve"> activity.</w:t>
              </w:r>
            </w:ins>
          </w:p>
          <w:p>
            <w:pPr>
              <w:pStyle w:val="60"/>
              <w:numPr>
                <w:ilvl w:val="0"/>
                <w:numId w:val="0"/>
              </w:numPr>
              <w:spacing w:before="720" w:beforeLines="0" w:after="0" w:line="240" w:lineRule="auto"/>
              <w:ind w:firstLine="0"/>
              <w:rPr>
                <w:rFonts w:asciiTheme="minorHAnsi" w:hAnsiTheme="minorHAnsi"/>
                <w:color w:val="000000"/>
              </w:rPr>
              <w:pPrChange w:id="4343" w:author="shalu.megotia" w:date="2022-04-25T14:36:39Z">
                <w:pPr>
                  <w:pStyle w:val="60"/>
                  <w:numPr>
                    <w:ilvl w:val="0"/>
                    <w:numId w:val="26"/>
                  </w:numPr>
                  <w:spacing w:after="0" w:line="240" w:lineRule="auto"/>
                  <w:ind w:hanging="360"/>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344" w:author="shalu.megotia" w:date="2022-04-25T14:36:39Z">
                <w:pPr/>
              </w:pPrChange>
            </w:pPr>
            <w:r>
              <w:rPr>
                <w:b/>
                <w:color w:val="000000"/>
              </w:rPr>
              <w:t>UI Details</w:t>
            </w:r>
          </w:p>
        </w:tc>
        <w:tc>
          <w:tcPr>
            <w:tcW w:w="7655" w:type="dxa"/>
          </w:tcPr>
          <w:p>
            <w:pPr>
              <w:spacing w:before="720" w:beforeLines="0"/>
              <w:jc w:val="both"/>
              <w:rPr>
                <w:rFonts w:eastAsia="Calibri"/>
                <w:color w:val="000000"/>
              </w:rPr>
              <w:pPrChange w:id="4345" w:author="shalu.megotia" w:date="2022-04-25T14:36:39Z">
                <w:pPr>
                  <w:jc w:val="both"/>
                </w:pPr>
              </w:pPrChange>
            </w:pPr>
            <w:r>
              <w:rPr>
                <w:rFonts w:eastAsia="Calibri"/>
                <w:color w:val="000000"/>
              </w:rPr>
              <w:t>Tentative screen design for FCU Screening and Sampling is as:</w:t>
            </w:r>
          </w:p>
          <w:p>
            <w:pPr>
              <w:spacing w:before="720" w:beforeLines="0"/>
              <w:jc w:val="both"/>
              <w:rPr>
                <w:color w:val="FF0000"/>
              </w:rPr>
              <w:pPrChange w:id="4346" w:author="shalu.megotia" w:date="2022-04-25T14:36:39Z">
                <w:pPr>
                  <w:jc w:val="both"/>
                </w:pPr>
              </w:pPrChange>
            </w:pPr>
          </w:p>
          <w:p>
            <w:pPr>
              <w:spacing w:before="720" w:beforeLines="0"/>
              <w:jc w:val="both"/>
              <w:rPr>
                <w:color w:val="FF0000"/>
              </w:rPr>
              <w:pPrChange w:id="4347" w:author="shalu.megotia" w:date="2022-04-25T14:36:39Z">
                <w:pPr>
                  <w:jc w:val="both"/>
                </w:pPr>
              </w:pPrChange>
            </w:pPr>
            <w:bookmarkStart w:id="111" w:name="_MON_1682414066"/>
            <w:bookmarkEnd w:id="111"/>
            <w:r>
              <w:rPr>
                <w:color w:val="FF0000"/>
              </w:rPr>
              <w:object>
                <v:shape id="_x0000_i1074" o:spt="75" type="#_x0000_t75" style="height:50.25pt;width:79.5pt;" o:ole="t" filled="f" o:preferrelative="t" stroked="f" coordsize="21600,21600">
                  <v:path/>
                  <v:fill on="f" focussize="0,0"/>
                  <v:stroke on="f" joinstyle="miter"/>
                  <v:imagedata r:id="rId115" o:title=""/>
                  <o:lock v:ext="edit" aspectratio="t"/>
                  <w10:wrap type="none"/>
                  <w10:anchorlock/>
                </v:shape>
                <o:OLEObject Type="Embed" ProgID="Excel.Sheet.12" ShapeID="_x0000_i1074" DrawAspect="Icon" ObjectID="_1468075774" r:id="rId114">
                  <o:LockedField>false</o:LockedField>
                </o:OLEObject>
              </w:object>
            </w:r>
          </w:p>
          <w:p>
            <w:pPr>
              <w:spacing w:before="720" w:beforeLines="0"/>
              <w:jc w:val="both"/>
              <w:rPr>
                <w:color w:val="FF0000"/>
              </w:rPr>
              <w:pPrChange w:id="4348"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349" w:author="shalu.megotia" w:date="2022-04-25T14:36:39Z">
                <w:pPr/>
              </w:pPrChange>
            </w:pPr>
            <w:r>
              <w:rPr>
                <w:b/>
                <w:color w:val="000000"/>
              </w:rPr>
              <w:t>Post Conditions</w:t>
            </w:r>
          </w:p>
        </w:tc>
        <w:tc>
          <w:tcPr>
            <w:tcW w:w="7655" w:type="dxa"/>
          </w:tcPr>
          <w:p>
            <w:pPr>
              <w:pStyle w:val="60"/>
              <w:numPr>
                <w:ilvl w:val="0"/>
                <w:numId w:val="27"/>
              </w:numPr>
              <w:spacing w:before="720" w:beforeLines="0" w:after="0" w:line="240" w:lineRule="auto"/>
              <w:jc w:val="both"/>
              <w:rPr>
                <w:rFonts w:asciiTheme="minorHAnsi" w:hAnsiTheme="minorHAnsi"/>
              </w:rPr>
              <w:pPrChange w:id="4350" w:author="shalu.megotia" w:date="2022-04-25T14:36:39Z">
                <w:pPr>
                  <w:pStyle w:val="60"/>
                  <w:numPr>
                    <w:ilvl w:val="0"/>
                    <w:numId w:val="27"/>
                  </w:numPr>
                  <w:spacing w:after="0" w:line="240" w:lineRule="auto"/>
                  <w:jc w:val="both"/>
                </w:pPr>
              </w:pPrChange>
            </w:pPr>
            <w:r>
              <w:rPr>
                <w:rFonts w:asciiTheme="minorHAnsi" w:hAnsiTheme="minorHAnsi"/>
              </w:rPr>
              <w:t>Pre-underwriting stage gets completed when all the documents.</w:t>
            </w:r>
          </w:p>
          <w:p>
            <w:pPr>
              <w:pStyle w:val="60"/>
              <w:numPr>
                <w:ilvl w:val="0"/>
                <w:numId w:val="27"/>
              </w:numPr>
              <w:spacing w:before="720" w:beforeLines="0" w:after="0" w:line="240" w:lineRule="auto"/>
              <w:jc w:val="both"/>
              <w:rPr>
                <w:rFonts w:asciiTheme="minorHAnsi" w:hAnsiTheme="minorHAnsi"/>
              </w:rPr>
              <w:pPrChange w:id="4351" w:author="shalu.megotia" w:date="2022-04-25T14:36:39Z">
                <w:pPr>
                  <w:pStyle w:val="60"/>
                  <w:numPr>
                    <w:ilvl w:val="0"/>
                    <w:numId w:val="27"/>
                  </w:numPr>
                  <w:spacing w:after="0" w:line="240" w:lineRule="auto"/>
                  <w:jc w:val="both"/>
                </w:pPr>
              </w:pPrChange>
            </w:pPr>
            <w:r>
              <w:rPr>
                <w:rFonts w:asciiTheme="minorHAnsi" w:hAnsiTheme="minorHAnsi"/>
                <w:color w:val="000000"/>
              </w:rPr>
              <w:t>Application moves to FCU Check by CU/CA activity</w:t>
            </w:r>
            <w:r>
              <w:rPr>
                <w:rFonts w:asciiTheme="minorHAnsi" w:hAnsiTheme="minorHAnsi"/>
              </w:rPr>
              <w:t>.</w:t>
            </w:r>
          </w:p>
          <w:p>
            <w:pPr>
              <w:pStyle w:val="60"/>
              <w:numPr>
                <w:ilvl w:val="0"/>
                <w:numId w:val="27"/>
              </w:numPr>
              <w:spacing w:before="720" w:beforeLines="0" w:after="0" w:line="240" w:lineRule="auto"/>
              <w:jc w:val="both"/>
              <w:rPr>
                <w:rFonts w:asciiTheme="minorHAnsi" w:hAnsiTheme="minorHAnsi"/>
              </w:rPr>
              <w:pPrChange w:id="4352" w:author="shalu.megotia" w:date="2022-04-25T14:36:39Z">
                <w:pPr>
                  <w:pStyle w:val="60"/>
                  <w:numPr>
                    <w:ilvl w:val="0"/>
                    <w:numId w:val="27"/>
                  </w:numPr>
                  <w:spacing w:after="0" w:line="240" w:lineRule="auto"/>
                  <w:jc w:val="both"/>
                </w:pPr>
              </w:pPrChange>
            </w:pPr>
            <w:r>
              <w:rPr>
                <w:rFonts w:asciiTheme="minorHAnsi" w:hAnsiTheme="minorHAnsi"/>
                <w:color w:val="000000"/>
              </w:rPr>
              <w:t>FCU Check Relook Approval activity</w:t>
            </w:r>
          </w:p>
          <w:p>
            <w:pPr>
              <w:pStyle w:val="60"/>
              <w:spacing w:before="720" w:beforeLines="0" w:after="0" w:line="240" w:lineRule="auto"/>
              <w:jc w:val="both"/>
              <w:rPr>
                <w:rFonts w:asciiTheme="minorHAnsi" w:hAnsiTheme="minorHAnsi"/>
              </w:rPr>
              <w:pPrChange w:id="4353" w:author="shalu.megotia" w:date="2022-04-25T14:36:39Z">
                <w:pPr>
                  <w:pStyle w:val="60"/>
                  <w:spacing w:after="0" w:line="240" w:lineRule="auto"/>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354" w:author="shalu.megotia" w:date="2022-04-25T14:36:39Z">
                <w:pPr/>
              </w:pPrChange>
            </w:pPr>
            <w:r>
              <w:rPr>
                <w:b/>
                <w:color w:val="000000"/>
              </w:rPr>
              <w:t>Business Rules</w:t>
            </w:r>
          </w:p>
        </w:tc>
        <w:tc>
          <w:tcPr>
            <w:tcW w:w="7655" w:type="dxa"/>
          </w:tcPr>
          <w:p>
            <w:pPr>
              <w:pStyle w:val="60"/>
              <w:numPr>
                <w:ilvl w:val="0"/>
                <w:numId w:val="27"/>
              </w:numPr>
              <w:spacing w:before="720" w:beforeLines="0" w:after="0" w:line="240" w:lineRule="auto"/>
              <w:jc w:val="both"/>
              <w:rPr>
                <w:rFonts w:asciiTheme="minorHAnsi" w:hAnsiTheme="minorHAnsi"/>
                <w:color w:val="000000"/>
              </w:rPr>
              <w:pPrChange w:id="4355" w:author="shalu.megotia" w:date="2022-04-25T14:36:39Z">
                <w:pPr>
                  <w:pStyle w:val="60"/>
                  <w:numPr>
                    <w:ilvl w:val="0"/>
                    <w:numId w:val="27"/>
                  </w:numPr>
                  <w:spacing w:after="0" w:line="240" w:lineRule="auto"/>
                  <w:jc w:val="both"/>
                </w:pPr>
              </w:pPrChange>
            </w:pPr>
            <w:r>
              <w:rPr>
                <w:rFonts w:asciiTheme="minorHAnsi" w:hAnsiTheme="minorHAnsi"/>
                <w:color w:val="000000"/>
              </w:rPr>
              <w:t>If user selects pushback for any of the documents, system should push back the case to previous document upload stage.</w:t>
            </w:r>
          </w:p>
          <w:p>
            <w:pPr>
              <w:pStyle w:val="60"/>
              <w:numPr>
                <w:ilvl w:val="0"/>
                <w:numId w:val="27"/>
              </w:numPr>
              <w:spacing w:before="720" w:beforeLines="0" w:after="0" w:line="240" w:lineRule="auto"/>
              <w:jc w:val="both"/>
              <w:rPr>
                <w:rFonts w:asciiTheme="minorHAnsi" w:hAnsiTheme="minorHAnsi"/>
                <w:color w:val="000000"/>
              </w:rPr>
              <w:pPrChange w:id="4356" w:author="shalu.megotia" w:date="2022-04-25T14:36:39Z">
                <w:pPr>
                  <w:pStyle w:val="60"/>
                  <w:numPr>
                    <w:ilvl w:val="0"/>
                    <w:numId w:val="27"/>
                  </w:numPr>
                  <w:spacing w:after="0" w:line="240" w:lineRule="auto"/>
                  <w:jc w:val="both"/>
                </w:pPr>
              </w:pPrChange>
            </w:pPr>
            <w:r>
              <w:rPr>
                <w:rFonts w:asciiTheme="minorHAnsi" w:hAnsiTheme="minorHAnsi"/>
              </w:rPr>
              <w:t>Screening Result are to be provided against each record.</w:t>
            </w:r>
          </w:p>
          <w:p>
            <w:pPr>
              <w:pStyle w:val="60"/>
              <w:numPr>
                <w:ilvl w:val="0"/>
                <w:numId w:val="27"/>
              </w:numPr>
              <w:spacing w:before="720" w:beforeLines="0" w:after="0" w:line="240" w:lineRule="auto"/>
              <w:jc w:val="both"/>
              <w:rPr>
                <w:rFonts w:asciiTheme="minorHAnsi" w:hAnsiTheme="minorHAnsi"/>
                <w:color w:val="000000"/>
              </w:rPr>
              <w:pPrChange w:id="4357" w:author="shalu.megotia" w:date="2022-04-25T14:36:39Z">
                <w:pPr>
                  <w:pStyle w:val="60"/>
                  <w:numPr>
                    <w:ilvl w:val="0"/>
                    <w:numId w:val="27"/>
                  </w:numPr>
                  <w:spacing w:after="0" w:line="240" w:lineRule="auto"/>
                  <w:jc w:val="both"/>
                </w:pPr>
              </w:pPrChange>
            </w:pPr>
            <w:r>
              <w:rPr>
                <w:rFonts w:asciiTheme="minorHAnsi" w:hAnsiTheme="minorHAnsi"/>
              </w:rPr>
              <w:t xml:space="preserve">Applicable values of Screening results are as - Discrepancy, No Discrepancy. </w:t>
            </w:r>
          </w:p>
          <w:p>
            <w:pPr>
              <w:pStyle w:val="60"/>
              <w:numPr>
                <w:ilvl w:val="0"/>
                <w:numId w:val="27"/>
              </w:numPr>
              <w:spacing w:before="720" w:beforeLines="0" w:after="0" w:line="240" w:lineRule="auto"/>
              <w:jc w:val="both"/>
              <w:rPr>
                <w:rFonts w:asciiTheme="minorHAnsi" w:hAnsiTheme="minorHAnsi"/>
                <w:color w:val="000000"/>
              </w:rPr>
              <w:pPrChange w:id="4358" w:author="shalu.megotia" w:date="2022-04-25T14:36:39Z">
                <w:pPr>
                  <w:pStyle w:val="60"/>
                  <w:numPr>
                    <w:ilvl w:val="0"/>
                    <w:numId w:val="27"/>
                  </w:numPr>
                  <w:spacing w:after="0" w:line="240" w:lineRule="auto"/>
                  <w:jc w:val="both"/>
                </w:pPr>
              </w:pPrChange>
            </w:pPr>
            <w:r>
              <w:rPr>
                <w:rFonts w:asciiTheme="minorHAnsi" w:hAnsiTheme="minorHAnsi"/>
                <w:color w:val="000000"/>
              </w:rPr>
              <w:t>Sampling result is to be provided only for the records marked as Discrepant.</w:t>
            </w:r>
          </w:p>
          <w:p>
            <w:pPr>
              <w:pStyle w:val="60"/>
              <w:numPr>
                <w:ilvl w:val="0"/>
                <w:numId w:val="27"/>
              </w:numPr>
              <w:spacing w:before="720" w:beforeLines="0" w:after="0" w:line="240" w:lineRule="auto"/>
              <w:jc w:val="both"/>
              <w:rPr>
                <w:ins w:id="4360" w:author="Neeraj Shrivastava" w:date="2021-05-13T11:57:00Z"/>
                <w:rFonts w:asciiTheme="minorHAnsi" w:hAnsiTheme="minorHAnsi"/>
                <w:color w:val="000000"/>
              </w:rPr>
              <w:pPrChange w:id="4359" w:author="shalu.megotia" w:date="2022-04-25T14:36:39Z">
                <w:pPr>
                  <w:pStyle w:val="60"/>
                  <w:numPr>
                    <w:ilvl w:val="0"/>
                    <w:numId w:val="27"/>
                  </w:numPr>
                  <w:spacing w:after="0" w:line="240" w:lineRule="auto"/>
                  <w:jc w:val="both"/>
                </w:pPr>
              </w:pPrChange>
            </w:pPr>
            <w:r>
              <w:rPr>
                <w:rFonts w:asciiTheme="minorHAnsi" w:hAnsiTheme="minorHAnsi"/>
              </w:rPr>
              <w:t xml:space="preserve">Applicable value of sampling results in order (good to worse) is as </w:t>
            </w:r>
            <w:del w:id="4361" w:author="Neeraj Shrivastava" w:date="2021-05-13T11:57:00Z">
              <w:r>
                <w:rPr>
                  <w:rFonts w:asciiTheme="minorHAnsi" w:hAnsiTheme="minorHAnsi"/>
                </w:rPr>
                <w:delText>-</w:delText>
              </w:r>
            </w:del>
            <w:ins w:id="4362" w:author="Neeraj Shrivastava" w:date="2021-05-13T11:57:00Z">
              <w:r>
                <w:rPr>
                  <w:rFonts w:asciiTheme="minorHAnsi" w:hAnsiTheme="minorHAnsi"/>
                </w:rPr>
                <w:t>–</w:t>
              </w:r>
            </w:ins>
            <w:r>
              <w:rPr>
                <w:rFonts w:asciiTheme="minorHAnsi" w:hAnsiTheme="minorHAnsi"/>
              </w:rPr>
              <w:t xml:space="preserve"> </w:t>
            </w:r>
          </w:p>
          <w:p>
            <w:pPr>
              <w:pStyle w:val="60"/>
              <w:numPr>
                <w:ilvl w:val="1"/>
                <w:numId w:val="27"/>
              </w:numPr>
              <w:spacing w:before="720" w:beforeLines="0" w:after="0" w:line="240" w:lineRule="auto"/>
              <w:jc w:val="both"/>
              <w:rPr>
                <w:ins w:id="4364" w:author="Neeraj Shrivastava" w:date="2021-05-13T11:57:00Z"/>
                <w:rFonts w:asciiTheme="minorHAnsi" w:hAnsiTheme="minorHAnsi"/>
                <w:color w:val="000000"/>
              </w:rPr>
              <w:pPrChange w:id="4363" w:author="shalu.megotia" w:date="2022-04-25T14:36:39Z">
                <w:pPr>
                  <w:pStyle w:val="60"/>
                  <w:numPr>
                    <w:ilvl w:val="1"/>
                    <w:numId w:val="27"/>
                  </w:numPr>
                  <w:spacing w:after="0" w:line="240" w:lineRule="auto"/>
                  <w:jc w:val="both"/>
                </w:pPr>
              </w:pPrChange>
            </w:pPr>
            <w:r>
              <w:rPr>
                <w:rFonts w:asciiTheme="minorHAnsi" w:hAnsiTheme="minorHAnsi"/>
              </w:rPr>
              <w:t xml:space="preserve">Positive, </w:t>
            </w:r>
          </w:p>
          <w:p>
            <w:pPr>
              <w:pStyle w:val="60"/>
              <w:numPr>
                <w:ilvl w:val="1"/>
                <w:numId w:val="27"/>
              </w:numPr>
              <w:spacing w:before="720" w:beforeLines="0" w:after="0" w:line="240" w:lineRule="auto"/>
              <w:jc w:val="both"/>
              <w:rPr>
                <w:ins w:id="4366" w:author="Neeraj Shrivastava" w:date="2021-05-13T11:57:00Z"/>
                <w:rFonts w:asciiTheme="minorHAnsi" w:hAnsiTheme="minorHAnsi"/>
                <w:color w:val="000000"/>
              </w:rPr>
              <w:pPrChange w:id="4365" w:author="shalu.megotia" w:date="2022-04-25T14:36:39Z">
                <w:pPr>
                  <w:pStyle w:val="60"/>
                  <w:numPr>
                    <w:ilvl w:val="1"/>
                    <w:numId w:val="27"/>
                  </w:numPr>
                  <w:spacing w:after="0" w:line="240" w:lineRule="auto"/>
                  <w:jc w:val="both"/>
                </w:pPr>
              </w:pPrChange>
            </w:pPr>
            <w:r>
              <w:rPr>
                <w:rFonts w:asciiTheme="minorHAnsi" w:hAnsiTheme="minorHAnsi"/>
              </w:rPr>
              <w:t xml:space="preserve">Refer to Credit - </w:t>
            </w:r>
            <w:ins w:id="4367" w:author="Neeraj Shrivastava" w:date="2021-05-13T11:58:00Z">
              <w:r>
                <w:rPr>
                  <w:rFonts w:asciiTheme="minorHAnsi" w:hAnsiTheme="minorHAnsi"/>
                </w:rPr>
                <w:t>Could not be verified</w:t>
              </w:r>
            </w:ins>
            <w:del w:id="4368" w:author="Neeraj Shrivastava" w:date="2021-05-13T11:58:00Z">
              <w:r>
                <w:rPr>
                  <w:rFonts w:asciiTheme="minorHAnsi" w:hAnsiTheme="minorHAnsi"/>
                </w:rPr>
                <w:delText>Discrepant</w:delText>
              </w:r>
            </w:del>
            <w:r>
              <w:rPr>
                <w:rFonts w:asciiTheme="minorHAnsi" w:hAnsiTheme="minorHAnsi"/>
              </w:rPr>
              <w:t xml:space="preserve">, </w:t>
            </w:r>
          </w:p>
          <w:p>
            <w:pPr>
              <w:pStyle w:val="60"/>
              <w:numPr>
                <w:ilvl w:val="1"/>
                <w:numId w:val="27"/>
              </w:numPr>
              <w:spacing w:before="720" w:beforeLines="0" w:after="0" w:line="240" w:lineRule="auto"/>
              <w:jc w:val="both"/>
              <w:rPr>
                <w:ins w:id="4370" w:author="Neeraj Shrivastava" w:date="2021-05-13T11:57:00Z"/>
                <w:rFonts w:asciiTheme="minorHAnsi" w:hAnsiTheme="minorHAnsi"/>
                <w:color w:val="000000"/>
              </w:rPr>
              <w:pPrChange w:id="4369" w:author="shalu.megotia" w:date="2022-04-25T14:36:39Z">
                <w:pPr>
                  <w:pStyle w:val="60"/>
                  <w:numPr>
                    <w:ilvl w:val="1"/>
                    <w:numId w:val="27"/>
                  </w:numPr>
                  <w:spacing w:after="0" w:line="240" w:lineRule="auto"/>
                  <w:jc w:val="both"/>
                </w:pPr>
              </w:pPrChange>
            </w:pPr>
            <w:r>
              <w:rPr>
                <w:rFonts w:asciiTheme="minorHAnsi" w:hAnsiTheme="minorHAnsi"/>
              </w:rPr>
              <w:t>Refer to Credit -</w:t>
            </w:r>
            <w:del w:id="4371" w:author="Neeraj Shrivastava" w:date="2021-05-13T11:58:00Z">
              <w:r>
                <w:rPr>
                  <w:rFonts w:asciiTheme="minorHAnsi" w:hAnsiTheme="minorHAnsi"/>
                </w:rPr>
                <w:delText xml:space="preserve"> Could not be verified</w:delText>
              </w:r>
            </w:del>
            <w:ins w:id="4372" w:author="Neeraj Shrivastava" w:date="2021-05-13T11:58:00Z">
              <w:r>
                <w:rPr>
                  <w:rFonts w:asciiTheme="minorHAnsi" w:hAnsiTheme="minorHAnsi"/>
                </w:rPr>
                <w:t xml:space="preserve"> Discrepant</w:t>
              </w:r>
            </w:ins>
            <w:r>
              <w:rPr>
                <w:rFonts w:asciiTheme="minorHAnsi" w:hAnsiTheme="minorHAnsi"/>
              </w:rPr>
              <w:t xml:space="preserve">, </w:t>
            </w:r>
          </w:p>
          <w:p>
            <w:pPr>
              <w:pStyle w:val="60"/>
              <w:numPr>
                <w:ilvl w:val="1"/>
                <w:numId w:val="27"/>
              </w:numPr>
              <w:spacing w:before="720" w:beforeLines="0" w:after="0" w:line="240" w:lineRule="auto"/>
              <w:jc w:val="both"/>
              <w:rPr>
                <w:rFonts w:asciiTheme="minorHAnsi" w:hAnsiTheme="minorHAnsi"/>
                <w:color w:val="000000"/>
              </w:rPr>
              <w:pPrChange w:id="4373" w:author="shalu.megotia" w:date="2022-04-25T14:36:39Z">
                <w:pPr>
                  <w:pStyle w:val="60"/>
                  <w:numPr>
                    <w:ilvl w:val="1"/>
                    <w:numId w:val="27"/>
                  </w:numPr>
                  <w:spacing w:after="0" w:line="240" w:lineRule="auto"/>
                  <w:jc w:val="both"/>
                </w:pPr>
              </w:pPrChange>
            </w:pPr>
            <w:r>
              <w:rPr>
                <w:rFonts w:asciiTheme="minorHAnsi" w:hAnsiTheme="minorHAnsi"/>
              </w:rPr>
              <w:t>Fraud.</w:t>
            </w:r>
          </w:p>
          <w:p>
            <w:pPr>
              <w:pStyle w:val="60"/>
              <w:numPr>
                <w:ilvl w:val="0"/>
                <w:numId w:val="27"/>
              </w:numPr>
              <w:spacing w:before="720" w:beforeLines="0" w:after="0" w:line="240" w:lineRule="auto"/>
              <w:jc w:val="both"/>
              <w:rPr>
                <w:rFonts w:asciiTheme="minorHAnsi" w:hAnsiTheme="minorHAnsi"/>
                <w:color w:val="000000"/>
              </w:rPr>
              <w:pPrChange w:id="4374" w:author="shalu.megotia" w:date="2022-04-25T14:36:39Z">
                <w:pPr>
                  <w:pStyle w:val="60"/>
                  <w:numPr>
                    <w:ilvl w:val="0"/>
                    <w:numId w:val="27"/>
                  </w:numPr>
                  <w:spacing w:after="0" w:line="240" w:lineRule="auto"/>
                  <w:jc w:val="both"/>
                </w:pPr>
              </w:pPrChange>
            </w:pPr>
            <w:r>
              <w:rPr>
                <w:rFonts w:asciiTheme="minorHAnsi" w:hAnsiTheme="minorHAnsi"/>
              </w:rPr>
              <w:t>Final Result will be worst of all sample results.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375" w:author="shalu.megotia" w:date="2022-04-25T14:36:39Z">
                <w:pPr/>
              </w:pPrChange>
            </w:pPr>
            <w:r>
              <w:rPr>
                <w:b/>
                <w:color w:val="000000"/>
              </w:rPr>
              <w:t xml:space="preserve">Some reference points </w:t>
            </w:r>
          </w:p>
        </w:tc>
        <w:tc>
          <w:tcPr>
            <w:tcW w:w="7655" w:type="dxa"/>
          </w:tcPr>
          <w:p>
            <w:pPr>
              <w:pStyle w:val="60"/>
              <w:spacing w:before="720" w:beforeLines="0" w:after="0" w:line="240" w:lineRule="auto"/>
              <w:ind w:left="0"/>
              <w:jc w:val="both"/>
              <w:rPr>
                <w:ins w:id="4377" w:author="Abhinav Shandilya" w:date="2021-05-24T11:36:00Z"/>
                <w:rFonts w:asciiTheme="minorHAnsi" w:hAnsiTheme="minorHAnsi"/>
                <w:color w:val="FF0000"/>
              </w:rPr>
              <w:pPrChange w:id="4376" w:author="shalu.megotia" w:date="2022-04-25T14:36:39Z">
                <w:pPr>
                  <w:pStyle w:val="60"/>
                  <w:spacing w:after="0" w:line="240" w:lineRule="auto"/>
                  <w:ind w:left="0"/>
                  <w:jc w:val="both"/>
                </w:pPr>
              </w:pPrChange>
            </w:pPr>
            <w:r>
              <w:rPr>
                <w:rFonts w:asciiTheme="minorHAnsi" w:hAnsiTheme="minorHAnsi"/>
                <w:color w:val="FF0000"/>
              </w:rPr>
              <w:t xml:space="preserve">LoV of FCU Vendors </w:t>
            </w:r>
            <w:del w:id="4378" w:author="Abhinav Shandilya" w:date="2021-05-24T11:36:00Z">
              <w:r>
                <w:rPr>
                  <w:rFonts w:asciiTheme="minorHAnsi" w:hAnsiTheme="minorHAnsi"/>
                  <w:color w:val="FF0000"/>
                </w:rPr>
                <w:delText>is required from Bank</w:delText>
              </w:r>
            </w:del>
            <w:ins w:id="4379" w:author="Abhinav Shandilya" w:date="2021-05-24T11:36:00Z">
              <w:r>
                <w:rPr>
                  <w:rFonts w:asciiTheme="minorHAnsi" w:hAnsiTheme="minorHAnsi"/>
                  <w:color w:val="FF0000"/>
                </w:rPr>
                <w:t xml:space="preserve"> is attached herewith</w:t>
              </w:r>
            </w:ins>
          </w:p>
          <w:p>
            <w:pPr>
              <w:pStyle w:val="60"/>
              <w:spacing w:before="720" w:beforeLines="0" w:after="0" w:line="240" w:lineRule="auto"/>
              <w:ind w:left="0"/>
              <w:jc w:val="both"/>
              <w:rPr>
                <w:ins w:id="4381" w:author="Abhinav Shandilya" w:date="2021-05-24T11:36:00Z"/>
                <w:rFonts w:asciiTheme="minorHAnsi" w:hAnsiTheme="minorHAnsi"/>
                <w:color w:val="FF0000"/>
              </w:rPr>
              <w:pPrChange w:id="4380" w:author="shalu.megotia" w:date="2022-04-25T14:36:39Z">
                <w:pPr>
                  <w:pStyle w:val="60"/>
                  <w:spacing w:after="0" w:line="240" w:lineRule="auto"/>
                  <w:ind w:left="0"/>
                  <w:jc w:val="both"/>
                </w:pPr>
              </w:pPrChange>
            </w:pPr>
          </w:p>
          <w:p>
            <w:pPr>
              <w:pStyle w:val="60"/>
              <w:spacing w:before="720" w:beforeLines="0" w:after="0" w:line="240" w:lineRule="auto"/>
              <w:ind w:left="0"/>
              <w:jc w:val="both"/>
              <w:rPr>
                <w:rFonts w:asciiTheme="minorHAnsi" w:hAnsiTheme="minorHAnsi"/>
                <w:color w:val="FF0000"/>
              </w:rPr>
              <w:pPrChange w:id="4382" w:author="shalu.megotia" w:date="2022-04-25T14:36:39Z">
                <w:pPr>
                  <w:pStyle w:val="60"/>
                  <w:spacing w:after="0" w:line="240" w:lineRule="auto"/>
                  <w:ind w:left="0"/>
                  <w:jc w:val="both"/>
                </w:pPr>
              </w:pPrChange>
            </w:pPr>
            <w:ins w:id="4383" w:author="Abhinav Shandilya" w:date="2021-05-24T11:37:00Z"/>
            <w:ins w:id="4384" w:author="Abhinav Shandilya" w:date="2021-05-24T11:37:00Z"/>
            <w:ins w:id="4385" w:author="Abhinav Shandilya" w:date="2021-05-24T11:37:00Z"/>
            <w:ins w:id="4386" w:author="Abhinav Shandilya" w:date="2021-05-24T11:37:00Z">
              <w:r>
                <w:rPr>
                  <w:rFonts w:asciiTheme="minorHAnsi" w:hAnsiTheme="minorHAnsi"/>
                  <w:color w:val="FF0000"/>
                </w:rPr>
                <w:object>
                  <v:shape id="_x0000_i1075" o:spt="75" type="#_x0000_t75" style="height:50.25pt;width:79.5pt;" o:ole="t" filled="f" o:preferrelative="t" stroked="f" coordsize="21600,21600">
                    <v:path/>
                    <v:fill on="f" focussize="0,0"/>
                    <v:stroke on="f" joinstyle="miter"/>
                    <v:imagedata r:id="rId117" o:title=""/>
                    <o:lock v:ext="edit" aspectratio="t"/>
                    <w10:wrap type="none"/>
                    <w10:anchorlock/>
                  </v:shape>
                  <o:OLEObject Type="Embed" ProgID="Excel.Sheet.12" ShapeID="_x0000_i1075" DrawAspect="Icon" ObjectID="_1468075775" r:id="rId116">
                    <o:LockedField>false</o:LockedField>
                  </o:OLEObject>
                </w:object>
              </w:r>
            </w:ins>
            <w:ins w:id="4388" w:author="Abhinav Shandilya" w:date="2021-05-24T11:37:00Z"/>
          </w:p>
        </w:tc>
      </w:tr>
    </w:tbl>
    <w:p>
      <w:pPr>
        <w:pStyle w:val="62"/>
        <w:spacing w:before="720" w:beforeLines="0"/>
        <w:ind w:left="1314"/>
        <w:pPrChange w:id="4389" w:author="shalu.megotia" w:date="2022-04-25T14:36:39Z">
          <w:pPr>
            <w:pStyle w:val="62"/>
            <w:ind w:left="1314"/>
          </w:pPr>
        </w:pPrChange>
      </w:pPr>
    </w:p>
    <w:p>
      <w:pPr>
        <w:pStyle w:val="62"/>
        <w:spacing w:before="720" w:beforeLines="0"/>
        <w:ind w:left="1314"/>
        <w:pPrChange w:id="4390" w:author="shalu.megotia" w:date="2022-04-25T14:36:39Z">
          <w:pPr>
            <w:pStyle w:val="62"/>
            <w:ind w:left="1314"/>
          </w:pPr>
        </w:pPrChange>
      </w:pPr>
    </w:p>
    <w:p>
      <w:pPr>
        <w:pStyle w:val="4"/>
        <w:numPr>
          <w:ilvl w:val="3"/>
          <w:numId w:val="3"/>
        </w:numPr>
        <w:tabs>
          <w:tab w:val="left" w:pos="0"/>
          <w:tab w:val="left" w:pos="720"/>
        </w:tabs>
        <w:spacing w:before="720" w:beforeLines="0"/>
        <w:rPr>
          <w:rFonts w:asciiTheme="minorHAnsi" w:hAnsiTheme="minorHAnsi" w:cstheme="minorHAnsi"/>
          <w:b/>
          <w:bCs/>
          <w:color w:val="auto"/>
          <w:sz w:val="22"/>
          <w:szCs w:val="22"/>
        </w:rPr>
        <w:pPrChange w:id="4391" w:author="shalu.megotia" w:date="2022-04-25T14:36:39Z">
          <w:pPr>
            <w:pStyle w:val="4"/>
            <w:numPr>
              <w:ilvl w:val="3"/>
              <w:numId w:val="3"/>
            </w:numPr>
            <w:tabs>
              <w:tab w:val="left" w:pos="0"/>
              <w:tab w:val="left" w:pos="720"/>
            </w:tabs>
          </w:pPr>
        </w:pPrChange>
      </w:pPr>
      <w:bookmarkStart w:id="112" w:name="_Toc72191915"/>
      <w:r>
        <w:rPr>
          <w:rFonts w:asciiTheme="minorHAnsi" w:hAnsiTheme="minorHAnsi" w:cstheme="minorHAnsi"/>
          <w:b/>
          <w:bCs/>
          <w:color w:val="auto"/>
          <w:sz w:val="22"/>
          <w:szCs w:val="22"/>
        </w:rPr>
        <w:t>FCU Check – Credit Decision</w:t>
      </w:r>
      <w:bookmarkEnd w:id="112"/>
    </w:p>
    <w:p>
      <w:pPr>
        <w:spacing w:before="720" w:beforeLines="0"/>
        <w:pPrChange w:id="4392" w:author="shalu.megotia" w:date="2022-04-25T14:36:39Z">
          <w:pPr/>
        </w:pPrChange>
      </w:pPr>
    </w:p>
    <w:tbl>
      <w:tblPr>
        <w:tblStyle w:val="12"/>
        <w:tblW w:w="9498"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393" w:author="shalu.megotia" w:date="2022-04-25T14:36:39Z">
                <w:pPr/>
              </w:pPrChange>
            </w:pPr>
            <w:r>
              <w:rPr>
                <w:b/>
                <w:color w:val="000000"/>
              </w:rPr>
              <w:t xml:space="preserve">Brief description </w:t>
            </w:r>
          </w:p>
        </w:tc>
        <w:tc>
          <w:tcPr>
            <w:tcW w:w="7655" w:type="dxa"/>
          </w:tcPr>
          <w:p>
            <w:pPr>
              <w:spacing w:before="720" w:beforeLines="0"/>
              <w:jc w:val="both"/>
              <w:rPr>
                <w:color w:val="000000" w:themeColor="text1"/>
                <w14:textFill>
                  <w14:solidFill>
                    <w14:schemeClr w14:val="tx1"/>
                  </w14:solidFill>
                </w14:textFill>
              </w:rPr>
              <w:pPrChange w:id="4394" w:author="shalu.megotia" w:date="2022-04-25T14:36:39Z">
                <w:pPr>
                  <w:jc w:val="both"/>
                </w:pPr>
              </w:pPrChange>
            </w:pPr>
            <w:r>
              <w:rPr>
                <w:color w:val="000000" w:themeColor="text1"/>
                <w14:textFill>
                  <w14:solidFill>
                    <w14:schemeClr w14:val="tx1"/>
                  </w14:solidFill>
                </w14:textFill>
              </w:rPr>
              <w:t xml:space="preserve">This activity will be spawned only when FCU user has marked any of the document as </w:t>
            </w:r>
            <w:r>
              <w:t>Refer to Credit – Discrepant or Refer to Credit - Could not be verified</w:t>
            </w:r>
            <w:r>
              <w:rPr>
                <w:color w:val="000000" w:themeColor="text1"/>
                <w14:textFill>
                  <w14:solidFill>
                    <w14:schemeClr w14:val="tx1"/>
                  </w14:solidFill>
                </w14:textFill>
              </w:rPr>
              <w:t>.</w:t>
            </w:r>
          </w:p>
          <w:p>
            <w:pPr>
              <w:spacing w:before="720" w:beforeLines="0"/>
              <w:jc w:val="both"/>
              <w:rPr>
                <w:color w:val="000000" w:themeColor="text1"/>
                <w14:textFill>
                  <w14:solidFill>
                    <w14:schemeClr w14:val="tx1"/>
                  </w14:solidFill>
                </w14:textFill>
              </w:rPr>
              <w:pPrChange w:id="4395" w:author="shalu.megotia" w:date="2022-04-25T14:36:39Z">
                <w:pPr>
                  <w:jc w:val="both"/>
                </w:pPr>
              </w:pPrChange>
            </w:pPr>
          </w:p>
          <w:p>
            <w:pPr>
              <w:spacing w:before="720" w:beforeLines="0"/>
              <w:jc w:val="both"/>
              <w:rPr>
                <w:color w:val="000000" w:themeColor="text1"/>
                <w14:textFill>
                  <w14:solidFill>
                    <w14:schemeClr w14:val="tx1"/>
                  </w14:solidFill>
                </w14:textFill>
              </w:rPr>
              <w:pPrChange w:id="4396" w:author="shalu.megotia" w:date="2022-04-25T14:36:39Z">
                <w:pPr>
                  <w:jc w:val="both"/>
                </w:pPr>
              </w:pPrChange>
            </w:pPr>
            <w:r>
              <w:rPr>
                <w:color w:val="000000" w:themeColor="text1"/>
                <w14:textFill>
                  <w14:solidFill>
                    <w14:schemeClr w14:val="tx1"/>
                  </w14:solidFill>
                </w14:textFill>
              </w:rPr>
              <w:t xml:space="preserve">Through this activity user can take following decisions – </w:t>
            </w:r>
          </w:p>
          <w:p>
            <w:pPr>
              <w:spacing w:before="720" w:beforeLines="0"/>
              <w:jc w:val="both"/>
              <w:rPr>
                <w:color w:val="000000" w:themeColor="text1"/>
                <w14:textFill>
                  <w14:solidFill>
                    <w14:schemeClr w14:val="tx1"/>
                  </w14:solidFill>
                </w14:textFill>
              </w:rPr>
              <w:pPrChange w:id="4397" w:author="shalu.megotia" w:date="2022-04-25T14:36:39Z">
                <w:pPr>
                  <w:jc w:val="both"/>
                </w:pPr>
              </w:pPrChange>
            </w:pPr>
          </w:p>
          <w:p>
            <w:pPr>
              <w:pStyle w:val="62"/>
              <w:numPr>
                <w:ilvl w:val="0"/>
                <w:numId w:val="29"/>
              </w:numPr>
              <w:spacing w:before="720" w:beforeLines="0"/>
              <w:jc w:val="both"/>
              <w:pPrChange w:id="4398" w:author="shalu.megotia" w:date="2022-04-25T14:36:39Z">
                <w:pPr>
                  <w:pStyle w:val="62"/>
                  <w:numPr>
                    <w:ilvl w:val="0"/>
                    <w:numId w:val="29"/>
                  </w:numPr>
                  <w:jc w:val="both"/>
                </w:pPr>
              </w:pPrChange>
            </w:pPr>
            <w:r>
              <w:rPr>
                <w:color w:val="000000" w:themeColor="text1"/>
                <w14:textFill>
                  <w14:solidFill>
                    <w14:schemeClr w14:val="tx1"/>
                  </w14:solidFill>
                </w14:textFill>
              </w:rPr>
              <w:t xml:space="preserve">Proceed further – this will complete the activity and </w:t>
            </w:r>
            <w:r>
              <w:t>a deviation will be raised based on this activity.</w:t>
            </w:r>
          </w:p>
          <w:p>
            <w:pPr>
              <w:pStyle w:val="62"/>
              <w:numPr>
                <w:ilvl w:val="0"/>
                <w:numId w:val="29"/>
              </w:numPr>
              <w:spacing w:before="720" w:beforeLines="0"/>
              <w:jc w:val="both"/>
              <w:rPr>
                <w:color w:val="000000" w:themeColor="text1"/>
                <w14:textFill>
                  <w14:solidFill>
                    <w14:schemeClr w14:val="tx1"/>
                  </w14:solidFill>
                </w14:textFill>
              </w:rPr>
              <w:pPrChange w:id="4399" w:author="shalu.megotia" w:date="2022-04-25T14:36:39Z">
                <w:pPr>
                  <w:pStyle w:val="62"/>
                  <w:numPr>
                    <w:ilvl w:val="0"/>
                    <w:numId w:val="29"/>
                  </w:numPr>
                  <w:jc w:val="both"/>
                </w:pPr>
              </w:pPrChange>
            </w:pPr>
            <w:r>
              <w:rPr>
                <w:color w:val="000000" w:themeColor="text1"/>
                <w14:textFill>
                  <w14:solidFill>
                    <w14:schemeClr w14:val="tx1"/>
                  </w14:solidFill>
                </w14:textFill>
              </w:rPr>
              <w:t>Reject the case – case will move to reject review, all the other activities will be cancelled as well.</w:t>
            </w:r>
          </w:p>
          <w:p>
            <w:pPr>
              <w:pStyle w:val="62"/>
              <w:numPr>
                <w:ilvl w:val="0"/>
                <w:numId w:val="29"/>
              </w:numPr>
              <w:spacing w:before="720" w:beforeLines="0"/>
              <w:jc w:val="both"/>
              <w:rPr>
                <w:del w:id="4401" w:author="Neeraj Shrivastava" w:date="2021-05-18T00:31:00Z"/>
                <w:color w:val="000000" w:themeColor="text1"/>
                <w14:textFill>
                  <w14:solidFill>
                    <w14:schemeClr w14:val="tx1"/>
                  </w14:solidFill>
                </w14:textFill>
              </w:rPr>
              <w:pPrChange w:id="4400" w:author="shalu.megotia" w:date="2022-04-25T14:36:39Z">
                <w:pPr>
                  <w:pStyle w:val="62"/>
                  <w:numPr>
                    <w:ilvl w:val="0"/>
                    <w:numId w:val="29"/>
                  </w:numPr>
                  <w:jc w:val="both"/>
                </w:pPr>
              </w:pPrChange>
            </w:pPr>
            <w:del w:id="4402" w:author="Neeraj Shrivastava" w:date="2021-05-18T00:31:00Z">
              <w:r>
                <w:rPr>
                  <w:color w:val="000000" w:themeColor="text1"/>
                  <w14:textFill>
                    <w14:solidFill>
                      <w14:schemeClr w14:val="tx1"/>
                    </w14:solidFill>
                  </w14:textFill>
                </w:rPr>
                <w:delText>Push back to previous activity to FCU Sampler with comments to relook. The comments will be captured at each record level.</w:delText>
              </w:r>
            </w:del>
          </w:p>
          <w:p>
            <w:pPr>
              <w:spacing w:before="720" w:beforeLines="0"/>
              <w:jc w:val="both"/>
              <w:rPr>
                <w:color w:val="000000" w:themeColor="text1"/>
                <w14:textFill>
                  <w14:solidFill>
                    <w14:schemeClr w14:val="tx1"/>
                  </w14:solidFill>
                </w14:textFill>
              </w:rPr>
              <w:pPrChange w:id="4403" w:author="shalu.megotia" w:date="2022-04-25T14:36:39Z">
                <w:pPr>
                  <w:jc w:val="both"/>
                </w:pPr>
              </w:pPrChange>
            </w:pPr>
          </w:p>
          <w:p>
            <w:pPr>
              <w:spacing w:before="720" w:beforeLines="0"/>
              <w:jc w:val="both"/>
              <w:rPr>
                <w:color w:val="FF0000"/>
              </w:rPr>
              <w:pPrChange w:id="4404"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405" w:author="shalu.megotia" w:date="2022-04-25T14:36:39Z">
                <w:pPr/>
              </w:pPrChange>
            </w:pPr>
            <w:r>
              <w:rPr>
                <w:b/>
                <w:color w:val="000000"/>
              </w:rPr>
              <w:t>Pre-conditions</w:t>
            </w:r>
          </w:p>
        </w:tc>
        <w:tc>
          <w:tcPr>
            <w:tcW w:w="7655" w:type="dxa"/>
          </w:tcPr>
          <w:p>
            <w:pPr>
              <w:pStyle w:val="60"/>
              <w:numPr>
                <w:ilvl w:val="0"/>
                <w:numId w:val="26"/>
              </w:numPr>
              <w:spacing w:before="720" w:beforeLines="0" w:after="0" w:line="240" w:lineRule="auto"/>
              <w:rPr>
                <w:rFonts w:asciiTheme="minorHAnsi" w:hAnsiTheme="minorHAnsi"/>
                <w:color w:val="000000"/>
              </w:rPr>
              <w:pPrChange w:id="4406" w:author="shalu.megotia" w:date="2022-04-25T14:36:39Z">
                <w:pPr>
                  <w:pStyle w:val="60"/>
                  <w:numPr>
                    <w:ilvl w:val="0"/>
                    <w:numId w:val="26"/>
                  </w:numPr>
                  <w:spacing w:after="0" w:line="240" w:lineRule="auto"/>
                </w:pPr>
              </w:pPrChange>
            </w:pPr>
            <w:r>
              <w:rPr>
                <w:color w:val="000000"/>
              </w:rPr>
              <w:t>FCU Screening &amp; Sampling Activity is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407" w:author="shalu.megotia" w:date="2022-04-25T14:36:39Z">
                <w:pPr/>
              </w:pPrChange>
            </w:pPr>
            <w:r>
              <w:rPr>
                <w:b/>
                <w:color w:val="000000"/>
              </w:rPr>
              <w:t>Primary users</w:t>
            </w:r>
          </w:p>
        </w:tc>
        <w:tc>
          <w:tcPr>
            <w:tcW w:w="7655" w:type="dxa"/>
          </w:tcPr>
          <w:p>
            <w:pPr>
              <w:spacing w:before="720" w:beforeLines="0"/>
              <w:jc w:val="both"/>
              <w:pPrChange w:id="4408" w:author="shalu.megotia" w:date="2022-04-25T14:36:39Z">
                <w:pPr>
                  <w:jc w:val="both"/>
                </w:pPr>
              </w:pPrChange>
            </w:pPr>
            <w:r>
              <w:t>CU/CA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409" w:author="shalu.megotia" w:date="2022-04-25T14:36:39Z">
                <w:pPr/>
              </w:pPrChange>
            </w:pPr>
            <w:r>
              <w:rPr>
                <w:b/>
                <w:color w:val="000000"/>
              </w:rPr>
              <w:t>Process flow of events</w:t>
            </w:r>
          </w:p>
        </w:tc>
        <w:tc>
          <w:tcPr>
            <w:tcW w:w="7655" w:type="dxa"/>
          </w:tcPr>
          <w:p>
            <w:pPr>
              <w:spacing w:before="720" w:beforeLines="0"/>
              <w:rPr>
                <w:b/>
                <w:color w:val="000000"/>
              </w:rPr>
              <w:pPrChange w:id="4410" w:author="shalu.megotia" w:date="2022-04-25T14:36:39Z">
                <w:pPr/>
              </w:pPrChange>
            </w:pPr>
            <w:r>
              <w:rPr>
                <w:b/>
                <w:color w:val="000000"/>
              </w:rPr>
              <w:t>Main Flow (Proceed Further with Discrepancy)</w:t>
            </w:r>
          </w:p>
          <w:p>
            <w:pPr>
              <w:pStyle w:val="60"/>
              <w:numPr>
                <w:ilvl w:val="0"/>
                <w:numId w:val="26"/>
              </w:numPr>
              <w:spacing w:before="720" w:beforeLines="0" w:after="0" w:line="240" w:lineRule="auto"/>
              <w:rPr>
                <w:rFonts w:asciiTheme="minorHAnsi" w:hAnsiTheme="minorHAnsi"/>
                <w:color w:val="000000"/>
              </w:rPr>
              <w:pPrChange w:id="4411" w:author="shalu.megotia" w:date="2022-04-25T14:36:39Z">
                <w:pPr>
                  <w:pStyle w:val="60"/>
                  <w:numPr>
                    <w:ilvl w:val="0"/>
                    <w:numId w:val="26"/>
                  </w:numPr>
                  <w:spacing w:after="0" w:line="240" w:lineRule="auto"/>
                </w:pPr>
              </w:pPrChange>
            </w:pPr>
            <w:r>
              <w:rPr>
                <w:rFonts w:asciiTheme="minorHAnsi" w:hAnsiTheme="minorHAnsi"/>
                <w:color w:val="000000"/>
              </w:rPr>
              <w:t>User views the details and mark to proceed further with discrepancies.</w:t>
            </w:r>
          </w:p>
          <w:p>
            <w:pPr>
              <w:pStyle w:val="60"/>
              <w:numPr>
                <w:ilvl w:val="0"/>
                <w:numId w:val="26"/>
              </w:numPr>
              <w:spacing w:before="720" w:beforeLines="0" w:after="0" w:line="240" w:lineRule="auto"/>
              <w:rPr>
                <w:rFonts w:asciiTheme="minorHAnsi" w:hAnsiTheme="minorHAnsi"/>
                <w:color w:val="000000"/>
              </w:rPr>
              <w:pPrChange w:id="4412" w:author="shalu.megotia" w:date="2022-04-25T14:36:39Z">
                <w:pPr>
                  <w:pStyle w:val="60"/>
                  <w:numPr>
                    <w:ilvl w:val="0"/>
                    <w:numId w:val="26"/>
                  </w:numPr>
                  <w:spacing w:after="0" w:line="240" w:lineRule="auto"/>
                </w:pPr>
              </w:pPrChange>
            </w:pPr>
            <w:r>
              <w:rPr>
                <w:rFonts w:asciiTheme="minorHAnsi" w:hAnsiTheme="minorHAnsi"/>
                <w:color w:val="000000"/>
              </w:rPr>
              <w:t>User completes the activity.</w:t>
            </w:r>
          </w:p>
          <w:p>
            <w:pPr>
              <w:pStyle w:val="60"/>
              <w:numPr>
                <w:ilvl w:val="0"/>
                <w:numId w:val="26"/>
              </w:numPr>
              <w:spacing w:before="720" w:beforeLines="0" w:after="0" w:line="240" w:lineRule="auto"/>
              <w:rPr>
                <w:rFonts w:asciiTheme="minorHAnsi" w:hAnsiTheme="minorHAnsi"/>
                <w:color w:val="000000"/>
              </w:rPr>
              <w:pPrChange w:id="4413" w:author="shalu.megotia" w:date="2022-04-25T14:36:39Z">
                <w:pPr>
                  <w:pStyle w:val="60"/>
                  <w:numPr>
                    <w:ilvl w:val="0"/>
                    <w:numId w:val="26"/>
                  </w:numPr>
                  <w:spacing w:after="0" w:line="240" w:lineRule="auto"/>
                </w:pPr>
              </w:pPrChange>
            </w:pPr>
            <w:r>
              <w:rPr>
                <w:rFonts w:asciiTheme="minorHAnsi" w:hAnsiTheme="minorHAnsi"/>
                <w:color w:val="000000"/>
              </w:rPr>
              <w:t>System raised deviation regarding the FCU Discrepancy.</w:t>
            </w:r>
          </w:p>
          <w:p>
            <w:pPr>
              <w:pStyle w:val="60"/>
              <w:numPr>
                <w:ilvl w:val="0"/>
                <w:numId w:val="26"/>
              </w:numPr>
              <w:spacing w:before="720" w:beforeLines="0" w:after="0" w:line="240" w:lineRule="auto"/>
              <w:rPr>
                <w:rFonts w:asciiTheme="minorHAnsi" w:hAnsiTheme="minorHAnsi"/>
                <w:color w:val="000000"/>
              </w:rPr>
              <w:pPrChange w:id="4414" w:author="shalu.megotia" w:date="2022-04-25T14:36:39Z">
                <w:pPr>
                  <w:pStyle w:val="60"/>
                  <w:numPr>
                    <w:ilvl w:val="0"/>
                    <w:numId w:val="26"/>
                  </w:numPr>
                  <w:spacing w:after="0" w:line="240" w:lineRule="auto"/>
                </w:pPr>
              </w:pPrChange>
            </w:pPr>
            <w:r>
              <w:rPr>
                <w:rFonts w:asciiTheme="minorHAnsi" w:hAnsiTheme="minorHAnsi"/>
                <w:color w:val="FF0000"/>
              </w:rPr>
              <w:t>Application moves to Deviations check Activity</w:t>
            </w:r>
            <w:r>
              <w:rPr>
                <w:rFonts w:asciiTheme="minorHAnsi" w:hAnsiTheme="minorHAnsi"/>
                <w:color w:val="000000"/>
              </w:rPr>
              <w:t>.</w:t>
            </w:r>
          </w:p>
          <w:p>
            <w:pPr>
              <w:pStyle w:val="60"/>
              <w:spacing w:before="720" w:beforeLines="0" w:after="0" w:line="240" w:lineRule="auto"/>
              <w:rPr>
                <w:rFonts w:asciiTheme="minorHAnsi" w:hAnsiTheme="minorHAnsi"/>
                <w:color w:val="000000"/>
              </w:rPr>
              <w:pPrChange w:id="4415" w:author="shalu.megotia" w:date="2022-04-25T14:36:39Z">
                <w:pPr>
                  <w:pStyle w:val="60"/>
                  <w:spacing w:after="0" w:line="240" w:lineRule="auto"/>
                </w:pPr>
              </w:pPrChange>
            </w:pPr>
          </w:p>
          <w:p>
            <w:pPr>
              <w:spacing w:before="720" w:beforeLines="0"/>
              <w:rPr>
                <w:b/>
                <w:color w:val="000000"/>
              </w:rPr>
              <w:pPrChange w:id="4416" w:author="shalu.megotia" w:date="2022-04-25T14:36:39Z">
                <w:pPr/>
              </w:pPrChange>
            </w:pPr>
            <w:r>
              <w:rPr>
                <w:b/>
                <w:color w:val="000000"/>
              </w:rPr>
              <w:t>Alternate Flow (Case is Rejected)</w:t>
            </w:r>
          </w:p>
          <w:p>
            <w:pPr>
              <w:pStyle w:val="60"/>
              <w:numPr>
                <w:ilvl w:val="0"/>
                <w:numId w:val="26"/>
              </w:numPr>
              <w:spacing w:before="720" w:beforeLines="0" w:after="0" w:line="240" w:lineRule="auto"/>
              <w:rPr>
                <w:rFonts w:asciiTheme="minorHAnsi" w:hAnsiTheme="minorHAnsi"/>
                <w:color w:val="000000"/>
              </w:rPr>
              <w:pPrChange w:id="4417" w:author="shalu.megotia" w:date="2022-04-25T14:36:39Z">
                <w:pPr>
                  <w:pStyle w:val="60"/>
                  <w:numPr>
                    <w:ilvl w:val="0"/>
                    <w:numId w:val="26"/>
                  </w:numPr>
                  <w:spacing w:after="0" w:line="240" w:lineRule="auto"/>
                </w:pPr>
              </w:pPrChange>
            </w:pPr>
            <w:r>
              <w:rPr>
                <w:rFonts w:asciiTheme="minorHAnsi" w:hAnsiTheme="minorHAnsi"/>
                <w:color w:val="000000"/>
              </w:rPr>
              <w:t>User views the details and mark to reject the case.</w:t>
            </w:r>
          </w:p>
          <w:p>
            <w:pPr>
              <w:pStyle w:val="60"/>
              <w:numPr>
                <w:ilvl w:val="0"/>
                <w:numId w:val="26"/>
              </w:numPr>
              <w:spacing w:before="720" w:beforeLines="0" w:after="0" w:line="240" w:lineRule="auto"/>
              <w:rPr>
                <w:rFonts w:asciiTheme="minorHAnsi" w:hAnsiTheme="minorHAnsi"/>
                <w:color w:val="000000"/>
              </w:rPr>
              <w:pPrChange w:id="4418" w:author="shalu.megotia" w:date="2022-04-25T14:36:39Z">
                <w:pPr>
                  <w:pStyle w:val="60"/>
                  <w:numPr>
                    <w:ilvl w:val="0"/>
                    <w:numId w:val="26"/>
                  </w:numPr>
                  <w:spacing w:after="0" w:line="240" w:lineRule="auto"/>
                </w:pPr>
              </w:pPrChange>
            </w:pPr>
            <w:r>
              <w:rPr>
                <w:rFonts w:asciiTheme="minorHAnsi" w:hAnsiTheme="minorHAnsi"/>
                <w:color w:val="000000"/>
              </w:rPr>
              <w:t>Application moves to reject review.</w:t>
            </w:r>
          </w:p>
          <w:p>
            <w:pPr>
              <w:pStyle w:val="60"/>
              <w:spacing w:before="720" w:beforeLines="0" w:after="0" w:line="240" w:lineRule="auto"/>
              <w:rPr>
                <w:rFonts w:asciiTheme="minorHAnsi" w:hAnsiTheme="minorHAnsi"/>
                <w:color w:val="000000"/>
              </w:rPr>
              <w:pPrChange w:id="4419" w:author="shalu.megotia" w:date="2022-04-25T14:36:39Z">
                <w:pPr>
                  <w:pStyle w:val="60"/>
                  <w:spacing w:after="0" w:line="240" w:lineRule="auto"/>
                </w:pPr>
              </w:pPrChange>
            </w:pPr>
          </w:p>
          <w:p>
            <w:pPr>
              <w:spacing w:before="720" w:beforeLines="0"/>
              <w:rPr>
                <w:del w:id="4421" w:author="Neeraj Shrivastava" w:date="2021-05-18T00:31:00Z"/>
                <w:b/>
                <w:color w:val="000000"/>
              </w:rPr>
              <w:pPrChange w:id="4420" w:author="shalu.megotia" w:date="2022-04-25T14:36:39Z">
                <w:pPr/>
              </w:pPrChange>
            </w:pPr>
            <w:del w:id="4422" w:author="Neeraj Shrivastava" w:date="2021-05-18T00:31:00Z">
              <w:r>
                <w:rPr>
                  <w:b/>
                  <w:color w:val="000000"/>
                </w:rPr>
                <w:delText>Alternate Flow (Pushback to Relook)</w:delText>
              </w:r>
            </w:del>
          </w:p>
          <w:p>
            <w:pPr>
              <w:pStyle w:val="60"/>
              <w:numPr>
                <w:ilvl w:val="0"/>
                <w:numId w:val="26"/>
              </w:numPr>
              <w:spacing w:before="720" w:beforeLines="0" w:after="0" w:line="240" w:lineRule="auto"/>
              <w:rPr>
                <w:del w:id="4424" w:author="Neeraj Shrivastava" w:date="2021-05-18T00:31:00Z"/>
                <w:rFonts w:asciiTheme="minorHAnsi" w:hAnsiTheme="minorHAnsi"/>
                <w:color w:val="000000"/>
              </w:rPr>
              <w:pPrChange w:id="4423" w:author="shalu.megotia" w:date="2022-04-25T14:36:39Z">
                <w:pPr>
                  <w:pStyle w:val="60"/>
                  <w:numPr>
                    <w:ilvl w:val="0"/>
                    <w:numId w:val="26"/>
                  </w:numPr>
                  <w:spacing w:after="0" w:line="240" w:lineRule="auto"/>
                </w:pPr>
              </w:pPrChange>
            </w:pPr>
            <w:del w:id="4425" w:author="Neeraj Shrivastava" w:date="2021-05-18T00:31:00Z">
              <w:r>
                <w:rPr>
                  <w:rFonts w:asciiTheme="minorHAnsi" w:hAnsiTheme="minorHAnsi"/>
                  <w:color w:val="000000"/>
                </w:rPr>
                <w:delText>User views the details and mark to relook the documents.</w:delText>
              </w:r>
            </w:del>
          </w:p>
          <w:p>
            <w:pPr>
              <w:pStyle w:val="60"/>
              <w:numPr>
                <w:ilvl w:val="0"/>
                <w:numId w:val="26"/>
              </w:numPr>
              <w:spacing w:before="720" w:beforeLines="0" w:after="0" w:line="240" w:lineRule="auto"/>
              <w:rPr>
                <w:del w:id="4427" w:author="Neeraj Shrivastava" w:date="2021-05-18T00:31:00Z"/>
                <w:rFonts w:asciiTheme="minorHAnsi" w:hAnsiTheme="minorHAnsi"/>
                <w:color w:val="000000"/>
              </w:rPr>
              <w:pPrChange w:id="4426" w:author="shalu.megotia" w:date="2022-04-25T14:36:39Z">
                <w:pPr>
                  <w:pStyle w:val="60"/>
                  <w:numPr>
                    <w:ilvl w:val="0"/>
                    <w:numId w:val="26"/>
                  </w:numPr>
                  <w:spacing w:after="0" w:line="240" w:lineRule="auto"/>
                </w:pPr>
              </w:pPrChange>
            </w:pPr>
            <w:del w:id="4428" w:author="Neeraj Shrivastava" w:date="2021-05-18T00:31:00Z">
              <w:r>
                <w:rPr>
                  <w:rFonts w:asciiTheme="minorHAnsi" w:hAnsiTheme="minorHAnsi"/>
                  <w:color w:val="000000"/>
                </w:rPr>
                <w:delText>User provides comments against the record.</w:delText>
              </w:r>
            </w:del>
          </w:p>
          <w:p>
            <w:pPr>
              <w:pStyle w:val="60"/>
              <w:numPr>
                <w:ilvl w:val="0"/>
                <w:numId w:val="26"/>
              </w:numPr>
              <w:spacing w:before="720" w:beforeLines="0" w:after="0" w:line="240" w:lineRule="auto"/>
              <w:rPr>
                <w:del w:id="4430" w:author="Neeraj Shrivastava" w:date="2021-05-18T00:31:00Z"/>
                <w:rFonts w:asciiTheme="minorHAnsi" w:hAnsiTheme="minorHAnsi"/>
                <w:color w:val="000000"/>
              </w:rPr>
              <w:pPrChange w:id="4429" w:author="shalu.megotia" w:date="2022-04-25T14:36:39Z">
                <w:pPr>
                  <w:pStyle w:val="60"/>
                  <w:numPr>
                    <w:ilvl w:val="0"/>
                    <w:numId w:val="26"/>
                  </w:numPr>
                  <w:spacing w:after="0" w:line="240" w:lineRule="auto"/>
                </w:pPr>
              </w:pPrChange>
            </w:pPr>
            <w:del w:id="4431" w:author="Neeraj Shrivastava" w:date="2021-05-18T00:31:00Z">
              <w:r>
                <w:rPr>
                  <w:rFonts w:asciiTheme="minorHAnsi" w:hAnsiTheme="minorHAnsi"/>
                  <w:color w:val="000000"/>
                </w:rPr>
                <w:delText>User completes the activity.</w:delText>
              </w:r>
            </w:del>
          </w:p>
          <w:p>
            <w:pPr>
              <w:pStyle w:val="60"/>
              <w:numPr>
                <w:ilvl w:val="0"/>
                <w:numId w:val="26"/>
              </w:numPr>
              <w:spacing w:before="720" w:beforeLines="0" w:after="0" w:line="240" w:lineRule="auto"/>
              <w:rPr>
                <w:del w:id="4433" w:author="Neeraj Shrivastava" w:date="2021-05-18T00:31:00Z"/>
                <w:rFonts w:asciiTheme="minorHAnsi" w:hAnsiTheme="minorHAnsi"/>
                <w:color w:val="000000"/>
              </w:rPr>
              <w:pPrChange w:id="4432" w:author="shalu.megotia" w:date="2022-04-25T14:36:39Z">
                <w:pPr>
                  <w:pStyle w:val="60"/>
                  <w:numPr>
                    <w:ilvl w:val="0"/>
                    <w:numId w:val="26"/>
                  </w:numPr>
                  <w:spacing w:after="0" w:line="240" w:lineRule="auto"/>
                </w:pPr>
              </w:pPrChange>
            </w:pPr>
            <w:del w:id="4434" w:author="Neeraj Shrivastava" w:date="2021-05-18T00:31:00Z">
              <w:r>
                <w:rPr>
                  <w:rFonts w:asciiTheme="minorHAnsi" w:hAnsiTheme="minorHAnsi"/>
                  <w:color w:val="000000"/>
                </w:rPr>
                <w:delText>Application moves to FCU Screening &amp; Sampling stage.</w:delText>
              </w:r>
            </w:del>
          </w:p>
          <w:p>
            <w:pPr>
              <w:pStyle w:val="60"/>
              <w:numPr>
                <w:ilvl w:val="0"/>
                <w:numId w:val="26"/>
              </w:numPr>
              <w:spacing w:before="720" w:beforeLines="0" w:after="0" w:line="240" w:lineRule="auto"/>
              <w:rPr>
                <w:rFonts w:asciiTheme="minorHAnsi" w:hAnsiTheme="minorHAnsi"/>
                <w:color w:val="000000"/>
              </w:rPr>
              <w:pPrChange w:id="4435" w:author="shalu.megotia" w:date="2022-04-25T14:36:39Z">
                <w:pPr>
                  <w:pStyle w:val="60"/>
                  <w:spacing w:after="0" w:line="240" w:lineRule="auto"/>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43" w:type="dxa"/>
          </w:tcPr>
          <w:p>
            <w:pPr>
              <w:spacing w:before="720" w:beforeLines="0"/>
              <w:rPr>
                <w:b/>
                <w:color w:val="000000"/>
              </w:rPr>
              <w:pPrChange w:id="4436" w:author="shalu.megotia" w:date="2022-04-25T14:36:39Z">
                <w:pPr/>
              </w:pPrChange>
            </w:pPr>
            <w:r>
              <w:rPr>
                <w:b/>
                <w:color w:val="000000"/>
              </w:rPr>
              <w:t>UI Details</w:t>
            </w:r>
          </w:p>
        </w:tc>
        <w:tc>
          <w:tcPr>
            <w:tcW w:w="7655" w:type="dxa"/>
          </w:tcPr>
          <w:p>
            <w:pPr>
              <w:spacing w:before="720" w:beforeLines="0"/>
              <w:jc w:val="both"/>
              <w:rPr>
                <w:rFonts w:eastAsia="Calibri"/>
                <w:color w:val="000000"/>
              </w:rPr>
              <w:pPrChange w:id="4437" w:author="shalu.megotia" w:date="2022-04-25T14:36:39Z">
                <w:pPr>
                  <w:jc w:val="both"/>
                </w:pPr>
              </w:pPrChange>
            </w:pPr>
            <w:r>
              <w:rPr>
                <w:rFonts w:eastAsia="Calibri"/>
                <w:color w:val="000000"/>
              </w:rPr>
              <w:t>Tentative Screen design is as:</w:t>
            </w:r>
          </w:p>
          <w:p>
            <w:pPr>
              <w:spacing w:before="720" w:beforeLines="0"/>
              <w:jc w:val="both"/>
              <w:rPr>
                <w:color w:val="FF0000"/>
              </w:rPr>
              <w:pPrChange w:id="4438" w:author="shalu.megotia" w:date="2022-04-25T14:36:39Z">
                <w:pPr>
                  <w:jc w:val="both"/>
                </w:pPr>
              </w:pPrChange>
            </w:pPr>
          </w:p>
          <w:p>
            <w:pPr>
              <w:spacing w:before="720" w:beforeLines="0"/>
              <w:jc w:val="both"/>
              <w:rPr>
                <w:color w:val="FF0000"/>
              </w:rPr>
              <w:pPrChange w:id="4439" w:author="shalu.megotia" w:date="2022-04-25T14:36:39Z">
                <w:pPr>
                  <w:jc w:val="both"/>
                </w:pPr>
              </w:pPrChange>
            </w:pPr>
            <w:del w:id="4440" w:author="Neeraj Shrivastava" w:date="2021-05-18T00:35:00Z">
              <w:bookmarkStart w:id="113" w:name="_MON_1681650423"/>
              <w:bookmarkEnd w:id="113"/>
            </w:del>
            <w:del w:id="4441" w:author="Neeraj Shrivastava" w:date="2021-05-18T00:35:00Z"/>
            <w:del w:id="4442" w:author="Neeraj Shrivastava" w:date="2021-05-18T00:35:00Z"/>
            <w:del w:id="4443" w:author="Neeraj Shrivastava" w:date="2021-05-18T00:35:00Z">
              <w:r>
                <w:rPr>
                  <w:color w:val="FF0000"/>
                </w:rPr>
                <w:object>
                  <v:shape id="_x0000_i1076" o:spt="75" type="#_x0000_t75" style="height:50.25pt;width:79.5pt;" o:ole="t" filled="f" o:preferrelative="t" stroked="f" coordsize="21600,21600">
                    <v:path/>
                    <v:fill on="f" focussize="0,0"/>
                    <v:stroke on="f" joinstyle="miter"/>
                    <v:imagedata r:id="rId119" o:title=""/>
                    <o:lock v:ext="edit" aspectratio="t"/>
                    <w10:wrap type="none"/>
                    <w10:anchorlock/>
                  </v:shape>
                  <o:OLEObject Type="Embed" ProgID="Excel.Sheet.12" ShapeID="_x0000_i1076" DrawAspect="Icon" ObjectID="_1468075776" r:id="rId118">
                    <o:LockedField>false</o:LockedField>
                  </o:OLEObject>
                </w:object>
              </w:r>
            </w:del>
            <w:del w:id="4445" w:author="Neeraj Shrivastava" w:date="2021-05-18T00:35:00Z"/>
            <w:ins w:id="4446" w:author="Neeraj Shrivastava" w:date="2021-05-18T00:36:00Z">
              <w:bookmarkStart w:id="114" w:name="_MON_1683379656"/>
              <w:bookmarkEnd w:id="114"/>
            </w:ins>
            <w:ins w:id="4447" w:author="Neeraj Shrivastava" w:date="2021-05-18T00:36:00Z"/>
            <w:ins w:id="4448" w:author="Neeraj Shrivastava" w:date="2021-05-18T00:36:00Z"/>
            <w:ins w:id="4449" w:author="Neeraj Shrivastava" w:date="2021-05-18T00:36:00Z">
              <w:r>
                <w:rPr>
                  <w:color w:val="FF0000"/>
                </w:rPr>
                <w:object>
                  <v:shape id="_x0000_i1077" o:spt="75" type="#_x0000_t75" style="height:64.5pt;width:108pt;" o:ole="t" filled="f" o:preferrelative="t" stroked="f" coordsize="21600,21600">
                    <v:path/>
                    <v:fill on="f" focussize="0,0"/>
                    <v:stroke on="f" joinstyle="miter"/>
                    <v:imagedata r:id="rId121" o:title=""/>
                    <o:lock v:ext="edit" aspectratio="t"/>
                    <w10:wrap type="none"/>
                    <w10:anchorlock/>
                  </v:shape>
                  <o:OLEObject Type="Embed" ProgID="Excel.Sheet.12" ShapeID="_x0000_i1077" DrawAspect="Icon" ObjectID="_1468075777" r:id="rId120">
                    <o:LockedField>false</o:LockedField>
                  </o:OLEObject>
                </w:object>
              </w:r>
            </w:ins>
            <w:ins w:id="4451" w:author="Neeraj Shrivastava" w:date="2021-05-18T00:36:00Z"/>
          </w:p>
          <w:p>
            <w:pPr>
              <w:spacing w:before="720" w:beforeLines="0"/>
              <w:jc w:val="both"/>
              <w:rPr>
                <w:color w:val="FF0000"/>
              </w:rPr>
              <w:pPrChange w:id="4452"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453" w:author="shalu.megotia" w:date="2022-04-25T14:36:39Z">
                <w:pPr/>
              </w:pPrChange>
            </w:pPr>
            <w:r>
              <w:rPr>
                <w:b/>
                <w:color w:val="000000"/>
              </w:rPr>
              <w:t>Post Conditions</w:t>
            </w:r>
          </w:p>
        </w:tc>
        <w:tc>
          <w:tcPr>
            <w:tcW w:w="7655" w:type="dxa"/>
          </w:tcPr>
          <w:p>
            <w:pPr>
              <w:pStyle w:val="60"/>
              <w:numPr>
                <w:ilvl w:val="0"/>
                <w:numId w:val="27"/>
              </w:numPr>
              <w:spacing w:before="720" w:beforeLines="0" w:after="0" w:line="240" w:lineRule="auto"/>
              <w:jc w:val="both"/>
              <w:rPr>
                <w:rFonts w:asciiTheme="minorHAnsi" w:hAnsiTheme="minorHAnsi"/>
              </w:rPr>
              <w:pPrChange w:id="4454" w:author="shalu.megotia" w:date="2022-04-25T14:36:39Z">
                <w:pPr>
                  <w:pStyle w:val="60"/>
                  <w:numPr>
                    <w:ilvl w:val="0"/>
                    <w:numId w:val="27"/>
                  </w:numPr>
                  <w:spacing w:after="0" w:line="240" w:lineRule="auto"/>
                  <w:jc w:val="both"/>
                </w:pPr>
              </w:pPrChange>
            </w:pPr>
            <w:del w:id="4455" w:author="Neeraj Shrivastava" w:date="2021-05-18T00:31:00Z">
              <w:r>
                <w:rPr>
                  <w:rFonts w:asciiTheme="minorHAnsi" w:hAnsiTheme="minorHAnsi"/>
                </w:rPr>
                <w:delText>Pre-underwriting activities get initiated if CRB Result flag is marked as satisfactory</w:delText>
              </w:r>
            </w:del>
            <w:ins w:id="4456" w:author="Neeraj Shrivastava" w:date="2021-05-18T00:31:00Z">
              <w:r>
                <w:rPr>
                  <w:rFonts w:asciiTheme="minorHAnsi" w:hAnsiTheme="minorHAnsi"/>
                </w:rPr>
                <w:t>Deviation</w:t>
              </w:r>
            </w:ins>
            <w:ins w:id="4457" w:author="Neeraj Shrivastava" w:date="2021-05-18T00:32:00Z">
              <w:r>
                <w:rPr>
                  <w:rFonts w:asciiTheme="minorHAnsi" w:hAnsiTheme="minorHAnsi"/>
                </w:rPr>
                <w:t xml:space="preserve"> Activity</w:t>
              </w:r>
            </w:ins>
            <w:r>
              <w:rPr>
                <w:rFonts w:asciiTheme="minorHAnsi" w:hAnsiTheme="minorHAnsi"/>
              </w:rPr>
              <w:t>.</w:t>
            </w:r>
          </w:p>
          <w:p>
            <w:pPr>
              <w:pStyle w:val="60"/>
              <w:numPr>
                <w:ilvl w:val="0"/>
                <w:numId w:val="27"/>
              </w:numPr>
              <w:spacing w:before="720" w:beforeLines="0" w:after="0" w:line="240" w:lineRule="auto"/>
              <w:jc w:val="both"/>
              <w:rPr>
                <w:rFonts w:asciiTheme="minorHAnsi" w:hAnsiTheme="minorHAnsi"/>
              </w:rPr>
              <w:pPrChange w:id="4458" w:author="shalu.megotia" w:date="2022-04-25T14:36:39Z">
                <w:pPr>
                  <w:pStyle w:val="60"/>
                  <w:numPr>
                    <w:ilvl w:val="0"/>
                    <w:numId w:val="27"/>
                  </w:numPr>
                  <w:spacing w:after="0" w:line="240" w:lineRule="auto"/>
                  <w:jc w:val="both"/>
                </w:pPr>
              </w:pPrChange>
            </w:pPr>
            <w:r>
              <w:rPr>
                <w:rFonts w:asciiTheme="minorHAnsi" w:hAnsiTheme="minorHAnsi"/>
              </w:rPr>
              <w:t>Reject review activity</w:t>
            </w:r>
            <w:del w:id="4459" w:author="Neeraj Shrivastava" w:date="2021-05-18T00:32:00Z">
              <w:r>
                <w:rPr>
                  <w:rFonts w:asciiTheme="minorHAnsi" w:hAnsiTheme="minorHAnsi"/>
                </w:rPr>
                <w:delText xml:space="preserve"> will spawn if CRB Result flag is marked as Unsatisfactory</w:delText>
              </w:r>
            </w:del>
            <w:r>
              <w:rPr>
                <w:rFonts w:asciiTheme="minorHAnsi" w:hAnsiTheme="minorHAnsi"/>
              </w:rPr>
              <w:t>.</w:t>
            </w:r>
          </w:p>
          <w:p>
            <w:pPr>
              <w:pStyle w:val="60"/>
              <w:spacing w:before="720" w:beforeLines="0" w:after="0" w:line="240" w:lineRule="auto"/>
              <w:jc w:val="both"/>
              <w:rPr>
                <w:rFonts w:asciiTheme="minorHAnsi" w:hAnsiTheme="minorHAnsi"/>
              </w:rPr>
              <w:pPrChange w:id="4460" w:author="shalu.megotia" w:date="2022-04-25T14:36:39Z">
                <w:pPr>
                  <w:pStyle w:val="60"/>
                  <w:spacing w:after="0" w:line="240" w:lineRule="auto"/>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spacing w:before="720" w:beforeLines="0"/>
              <w:rPr>
                <w:b/>
                <w:color w:val="000000"/>
              </w:rPr>
              <w:pPrChange w:id="4461" w:author="shalu.megotia" w:date="2022-04-25T14:36:39Z">
                <w:pPr/>
              </w:pPrChange>
            </w:pPr>
            <w:r>
              <w:rPr>
                <w:b/>
                <w:color w:val="000000"/>
              </w:rPr>
              <w:t>Business Rules</w:t>
            </w:r>
          </w:p>
        </w:tc>
        <w:tc>
          <w:tcPr>
            <w:tcW w:w="7655" w:type="dxa"/>
          </w:tcPr>
          <w:p>
            <w:pPr>
              <w:pStyle w:val="60"/>
              <w:numPr>
                <w:ilvl w:val="0"/>
                <w:numId w:val="27"/>
              </w:numPr>
              <w:spacing w:before="720" w:beforeLines="0" w:after="0" w:line="240" w:lineRule="auto"/>
              <w:jc w:val="both"/>
              <w:rPr>
                <w:rFonts w:asciiTheme="minorHAnsi" w:hAnsiTheme="minorHAnsi"/>
                <w:color w:val="000000"/>
              </w:rPr>
              <w:pPrChange w:id="4462" w:author="shalu.megotia" w:date="2022-04-25T14:36:39Z">
                <w:pPr>
                  <w:pStyle w:val="60"/>
                  <w:numPr>
                    <w:ilvl w:val="0"/>
                    <w:numId w:val="27"/>
                  </w:numPr>
                  <w:spacing w:after="0" w:line="240" w:lineRule="auto"/>
                  <w:jc w:val="both"/>
                </w:pPr>
              </w:pPrChange>
            </w:pPr>
            <w:r>
              <w:rPr>
                <w:rFonts w:asciiTheme="minorHAnsi" w:hAnsiTheme="minorHAnsi"/>
              </w:rPr>
              <w:t>User needs to provide justification against each record in case of going ahead or pushing 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1843" w:type="dxa"/>
          </w:tcPr>
          <w:p>
            <w:pPr>
              <w:spacing w:before="720" w:beforeLines="0"/>
              <w:rPr>
                <w:b/>
                <w:color w:val="000000"/>
              </w:rPr>
              <w:pPrChange w:id="4463" w:author="shalu.megotia" w:date="2022-04-25T14:36:39Z">
                <w:pPr/>
              </w:pPrChange>
            </w:pPr>
            <w:r>
              <w:rPr>
                <w:b/>
                <w:color w:val="000000"/>
              </w:rPr>
              <w:t xml:space="preserve">Some reference points </w:t>
            </w:r>
          </w:p>
        </w:tc>
        <w:tc>
          <w:tcPr>
            <w:tcW w:w="7655" w:type="dxa"/>
          </w:tcPr>
          <w:p>
            <w:pPr>
              <w:pStyle w:val="60"/>
              <w:numPr>
                <w:ilvl w:val="0"/>
                <w:numId w:val="27"/>
              </w:numPr>
              <w:spacing w:before="720" w:beforeLines="0" w:after="0" w:line="240" w:lineRule="auto"/>
              <w:jc w:val="both"/>
              <w:rPr>
                <w:rFonts w:asciiTheme="minorHAnsi" w:hAnsiTheme="minorHAnsi"/>
                <w:color w:val="FF0000"/>
              </w:rPr>
              <w:pPrChange w:id="4464" w:author="shalu.megotia" w:date="2022-04-25T14:36:39Z">
                <w:pPr>
                  <w:pStyle w:val="60"/>
                  <w:numPr>
                    <w:ilvl w:val="0"/>
                    <w:numId w:val="27"/>
                  </w:numPr>
                  <w:spacing w:after="0" w:line="240" w:lineRule="auto"/>
                  <w:jc w:val="both"/>
                </w:pPr>
              </w:pPrChange>
            </w:pPr>
            <w:r>
              <w:rPr>
                <w:rFonts w:asciiTheme="minorHAnsi" w:hAnsiTheme="minorHAnsi"/>
              </w:rPr>
              <w:t>NA</w:t>
            </w:r>
          </w:p>
        </w:tc>
      </w:tr>
    </w:tbl>
    <w:p>
      <w:pPr>
        <w:pStyle w:val="62"/>
        <w:spacing w:before="720" w:beforeLines="0"/>
        <w:ind w:left="1314"/>
        <w:pPrChange w:id="4465" w:author="shalu.megotia" w:date="2022-04-25T14:36:39Z">
          <w:pPr>
            <w:pStyle w:val="62"/>
            <w:ind w:left="1314"/>
          </w:pPr>
        </w:pPrChange>
      </w:pPr>
    </w:p>
    <w:p>
      <w:pPr>
        <w:pStyle w:val="62"/>
        <w:spacing w:before="720" w:beforeLines="0"/>
        <w:ind w:left="1314"/>
        <w:pPrChange w:id="4466" w:author="shalu.megotia" w:date="2022-04-25T14:36:39Z">
          <w:pPr>
            <w:pStyle w:val="62"/>
            <w:ind w:left="1314"/>
          </w:pPr>
        </w:pPrChange>
      </w:pPr>
    </w:p>
    <w:p>
      <w:pPr>
        <w:pStyle w:val="4"/>
        <w:numPr>
          <w:ilvl w:val="3"/>
          <w:numId w:val="3"/>
        </w:numPr>
        <w:tabs>
          <w:tab w:val="left" w:pos="0"/>
          <w:tab w:val="left" w:pos="720"/>
        </w:tabs>
        <w:spacing w:before="720" w:beforeLines="0"/>
        <w:rPr>
          <w:del w:id="4468" w:author="Abhinav Shandilya" w:date="2021-05-28T13:01:00Z"/>
          <w:rFonts w:asciiTheme="minorHAnsi" w:hAnsiTheme="minorHAnsi" w:cstheme="minorHAnsi"/>
          <w:b/>
          <w:bCs/>
          <w:color w:val="auto"/>
          <w:sz w:val="22"/>
          <w:szCs w:val="22"/>
        </w:rPr>
        <w:pPrChange w:id="4467" w:author="shalu.megotia" w:date="2022-04-25T14:36:39Z">
          <w:pPr>
            <w:pStyle w:val="4"/>
            <w:numPr>
              <w:ilvl w:val="3"/>
              <w:numId w:val="3"/>
            </w:numPr>
            <w:tabs>
              <w:tab w:val="left" w:pos="0"/>
              <w:tab w:val="left" w:pos="720"/>
            </w:tabs>
          </w:pPr>
        </w:pPrChange>
      </w:pPr>
      <w:del w:id="4469" w:author="Abhinav Shandilya" w:date="2021-05-28T13:01:00Z">
        <w:bookmarkStart w:id="115" w:name="_Toc72191916"/>
        <w:r>
          <w:rPr>
            <w:rFonts w:asciiTheme="minorHAnsi" w:hAnsiTheme="minorHAnsi" w:cstheme="minorHAnsi"/>
            <w:b/>
            <w:bCs/>
            <w:color w:val="auto"/>
            <w:sz w:val="22"/>
            <w:szCs w:val="22"/>
          </w:rPr>
          <w:delText>FCU Relook Approval</w:delText>
        </w:r>
        <w:bookmarkEnd w:id="115"/>
      </w:del>
    </w:p>
    <w:p>
      <w:pPr>
        <w:spacing w:before="720" w:beforeLines="0"/>
        <w:rPr>
          <w:del w:id="4471" w:author="Abhinav Shandilya" w:date="2021-05-28T13:01:00Z"/>
        </w:rPr>
        <w:pPrChange w:id="4470" w:author="shalu.megotia" w:date="2022-04-25T14:36:39Z">
          <w:pPr/>
        </w:pPrChange>
      </w:pPr>
    </w:p>
    <w:tbl>
      <w:tblPr>
        <w:tblStyle w:val="12"/>
        <w:tblW w:w="9498"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4472" w:author="Abhinav Shandilya" w:date="2021-05-28T13:01:00Z"/>
        </w:trPr>
        <w:tc>
          <w:tcPr>
            <w:tcW w:w="1843" w:type="dxa"/>
          </w:tcPr>
          <w:p>
            <w:pPr>
              <w:spacing w:before="720" w:beforeLines="0"/>
              <w:rPr>
                <w:del w:id="4474" w:author="Abhinav Shandilya" w:date="2021-05-28T13:01:00Z"/>
                <w:b/>
                <w:color w:val="000000"/>
              </w:rPr>
              <w:pPrChange w:id="4473" w:author="shalu.megotia" w:date="2022-04-25T14:36:39Z">
                <w:pPr/>
              </w:pPrChange>
            </w:pPr>
            <w:del w:id="4475" w:author="Abhinav Shandilya" w:date="2021-05-28T13:01:00Z">
              <w:r>
                <w:rPr>
                  <w:b/>
                  <w:color w:val="000000"/>
                </w:rPr>
                <w:delText xml:space="preserve">Brief description </w:delText>
              </w:r>
            </w:del>
          </w:p>
        </w:tc>
        <w:tc>
          <w:tcPr>
            <w:tcW w:w="7655" w:type="dxa"/>
          </w:tcPr>
          <w:p>
            <w:pPr>
              <w:spacing w:before="720" w:beforeLines="0"/>
              <w:jc w:val="both"/>
              <w:rPr>
                <w:del w:id="4477" w:author="Abhinav Shandilya" w:date="2021-05-28T13:01:00Z"/>
              </w:rPr>
              <w:pPrChange w:id="4476" w:author="shalu.megotia" w:date="2022-04-25T14:36:39Z">
                <w:pPr>
                  <w:jc w:val="both"/>
                </w:pPr>
              </w:pPrChange>
            </w:pPr>
            <w:del w:id="4478" w:author="Abhinav Shandilya" w:date="2021-05-28T13:01:00Z">
              <w:r>
                <w:rPr>
                  <w:color w:val="000000" w:themeColor="text1"/>
                  <w14:textFill>
                    <w14:solidFill>
                      <w14:schemeClr w14:val="tx1"/>
                    </w14:solidFill>
                  </w14:textFill>
                </w:rPr>
                <w:delText xml:space="preserve">This activity will be spawned only when </w:delText>
              </w:r>
            </w:del>
            <w:del w:id="4479" w:author="Abhinav Shandilya" w:date="2021-05-28T13:01:00Z">
              <w:r>
                <w:rPr>
                  <w:color w:val="000000"/>
                </w:rPr>
                <w:delText>FCU sampler user has upgraded the results for any of the records. Following are the applicable sampling results</w:delText>
              </w:r>
            </w:del>
            <w:del w:id="4480" w:author="Abhinav Shandilya" w:date="2021-05-28T13:01:00Z">
              <w:r>
                <w:rPr/>
                <w:delText xml:space="preserve"> in order (good to </w:delText>
              </w:r>
              <w:commentRangeStart w:id="29"/>
              <w:r>
                <w:rPr/>
                <w:delText>worse</w:delText>
              </w:r>
              <w:commentRangeEnd w:id="29"/>
            </w:del>
            <w:r>
              <w:rPr>
                <w:rStyle w:val="16"/>
                <w:rFonts w:ascii="Times New Roman" w:hAnsi="Times New Roman" w:eastAsia="Times New Roman"/>
              </w:rPr>
              <w:commentReference w:id="29"/>
            </w:r>
            <w:del w:id="4481" w:author="Abhinav Shandilya" w:date="2021-05-28T13:01:00Z">
              <w:r>
                <w:rPr/>
                <w:delText xml:space="preserve">) </w:delText>
              </w:r>
            </w:del>
          </w:p>
          <w:p>
            <w:pPr>
              <w:spacing w:before="720" w:beforeLines="0"/>
              <w:jc w:val="both"/>
              <w:rPr>
                <w:del w:id="4483" w:author="Abhinav Shandilya" w:date="2021-05-28T13:01:00Z"/>
              </w:rPr>
              <w:pPrChange w:id="4482" w:author="shalu.megotia" w:date="2022-04-25T14:36:39Z">
                <w:pPr>
                  <w:jc w:val="both"/>
                </w:pPr>
              </w:pPrChange>
            </w:pPr>
          </w:p>
          <w:p>
            <w:pPr>
              <w:pStyle w:val="62"/>
              <w:numPr>
                <w:ilvl w:val="0"/>
                <w:numId w:val="30"/>
              </w:numPr>
              <w:spacing w:before="720" w:beforeLines="0"/>
              <w:jc w:val="both"/>
              <w:rPr>
                <w:del w:id="4485" w:author="Abhinav Shandilya" w:date="2021-05-28T13:01:00Z"/>
              </w:rPr>
              <w:pPrChange w:id="4484" w:author="shalu.megotia" w:date="2022-04-25T14:36:39Z">
                <w:pPr>
                  <w:pStyle w:val="62"/>
                  <w:numPr>
                    <w:ilvl w:val="0"/>
                    <w:numId w:val="30"/>
                  </w:numPr>
                  <w:jc w:val="both"/>
                </w:pPr>
              </w:pPrChange>
            </w:pPr>
            <w:del w:id="4486" w:author="Abhinav Shandilya" w:date="2021-05-28T13:01:00Z">
              <w:r>
                <w:rPr/>
                <w:delText xml:space="preserve">Positive, </w:delText>
              </w:r>
            </w:del>
          </w:p>
          <w:p>
            <w:pPr>
              <w:pStyle w:val="62"/>
              <w:numPr>
                <w:ilvl w:val="0"/>
                <w:numId w:val="30"/>
              </w:numPr>
              <w:spacing w:before="720" w:beforeLines="0"/>
              <w:jc w:val="both"/>
              <w:rPr>
                <w:del w:id="4488" w:author="Abhinav Shandilya" w:date="2021-05-28T13:01:00Z"/>
              </w:rPr>
              <w:pPrChange w:id="4487" w:author="shalu.megotia" w:date="2022-04-25T14:36:39Z">
                <w:pPr>
                  <w:pStyle w:val="62"/>
                  <w:numPr>
                    <w:ilvl w:val="0"/>
                    <w:numId w:val="30"/>
                  </w:numPr>
                  <w:jc w:val="both"/>
                </w:pPr>
              </w:pPrChange>
            </w:pPr>
            <w:del w:id="4489" w:author="Abhinav Shandilya" w:date="2021-05-28T13:01:00Z">
              <w:r>
                <w:rPr/>
                <w:delText xml:space="preserve">Refer to Credit - Discrepant, </w:delText>
              </w:r>
            </w:del>
          </w:p>
          <w:p>
            <w:pPr>
              <w:pStyle w:val="62"/>
              <w:numPr>
                <w:ilvl w:val="0"/>
                <w:numId w:val="30"/>
              </w:numPr>
              <w:spacing w:before="720" w:beforeLines="0"/>
              <w:jc w:val="both"/>
              <w:rPr>
                <w:del w:id="4491" w:author="Abhinav Shandilya" w:date="2021-05-28T13:01:00Z"/>
              </w:rPr>
              <w:pPrChange w:id="4490" w:author="shalu.megotia" w:date="2022-04-25T14:36:39Z">
                <w:pPr>
                  <w:pStyle w:val="62"/>
                  <w:numPr>
                    <w:ilvl w:val="0"/>
                    <w:numId w:val="30"/>
                  </w:numPr>
                  <w:jc w:val="both"/>
                </w:pPr>
              </w:pPrChange>
            </w:pPr>
            <w:del w:id="4492" w:author="Abhinav Shandilya" w:date="2021-05-28T13:01:00Z">
              <w:r>
                <w:rPr/>
                <w:delText xml:space="preserve">Refer to Credit - Could not be verified, </w:delText>
              </w:r>
            </w:del>
          </w:p>
          <w:p>
            <w:pPr>
              <w:pStyle w:val="62"/>
              <w:numPr>
                <w:ilvl w:val="0"/>
                <w:numId w:val="30"/>
              </w:numPr>
              <w:spacing w:before="720" w:beforeLines="0"/>
              <w:jc w:val="both"/>
              <w:rPr>
                <w:del w:id="4494" w:author="Abhinav Shandilya" w:date="2021-05-28T13:01:00Z"/>
              </w:rPr>
              <w:pPrChange w:id="4493" w:author="shalu.megotia" w:date="2022-04-25T14:36:39Z">
                <w:pPr>
                  <w:pStyle w:val="62"/>
                  <w:numPr>
                    <w:ilvl w:val="0"/>
                    <w:numId w:val="30"/>
                  </w:numPr>
                  <w:jc w:val="both"/>
                </w:pPr>
              </w:pPrChange>
            </w:pPr>
            <w:del w:id="4495" w:author="Abhinav Shandilya" w:date="2021-05-28T13:01:00Z">
              <w:r>
                <w:rPr/>
                <w:delText>Fraud</w:delText>
              </w:r>
            </w:del>
          </w:p>
          <w:p>
            <w:pPr>
              <w:spacing w:before="720" w:beforeLines="0"/>
              <w:jc w:val="both"/>
              <w:rPr>
                <w:del w:id="4497" w:author="Abhinav Shandilya" w:date="2021-05-28T13:01:00Z"/>
                <w:color w:val="000000" w:themeColor="text1"/>
                <w14:textFill>
                  <w14:solidFill>
                    <w14:schemeClr w14:val="tx1"/>
                  </w14:solidFill>
                </w14:textFill>
              </w:rPr>
              <w:pPrChange w:id="4496" w:author="shalu.megotia" w:date="2022-04-25T14:36:39Z">
                <w:pPr>
                  <w:jc w:val="both"/>
                </w:pPr>
              </w:pPrChange>
            </w:pPr>
          </w:p>
          <w:p>
            <w:pPr>
              <w:spacing w:before="720" w:beforeLines="0"/>
              <w:jc w:val="both"/>
              <w:rPr>
                <w:del w:id="4499" w:author="Abhinav Shandilya" w:date="2021-05-24T11:59:00Z"/>
                <w:color w:val="FF0000"/>
              </w:rPr>
              <w:pPrChange w:id="4498" w:author="shalu.megotia" w:date="2022-04-25T14:36:39Z">
                <w:pPr>
                  <w:jc w:val="both"/>
                </w:pPr>
              </w:pPrChange>
            </w:pPr>
            <w:del w:id="4500" w:author="Abhinav Shandilya" w:date="2021-05-24T11:59:00Z">
              <w:r>
                <w:rPr>
                  <w:color w:val="FF0000"/>
                </w:rPr>
                <w:delText>&lt;&lt;Further clarity is needed regarding this activity, It is not clear what will happen if approval is not provided at this stage&gt;&gt;</w:delText>
              </w:r>
            </w:del>
          </w:p>
          <w:p>
            <w:pPr>
              <w:spacing w:before="720" w:beforeLines="0"/>
              <w:jc w:val="both"/>
              <w:rPr>
                <w:del w:id="4502" w:author="Abhinav Shandilya" w:date="2021-05-28T13:01:00Z"/>
                <w:color w:val="FF0000"/>
              </w:rPr>
              <w:pPrChange w:id="4501"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4503" w:author="Abhinav Shandilya" w:date="2021-05-28T13:01:00Z"/>
        </w:trPr>
        <w:tc>
          <w:tcPr>
            <w:tcW w:w="1843" w:type="dxa"/>
          </w:tcPr>
          <w:p>
            <w:pPr>
              <w:spacing w:before="720" w:beforeLines="0"/>
              <w:rPr>
                <w:del w:id="4505" w:author="Abhinav Shandilya" w:date="2021-05-28T13:01:00Z"/>
                <w:b/>
                <w:color w:val="000000"/>
              </w:rPr>
              <w:pPrChange w:id="4504" w:author="shalu.megotia" w:date="2022-04-25T14:36:39Z">
                <w:pPr/>
              </w:pPrChange>
            </w:pPr>
            <w:del w:id="4506" w:author="Abhinav Shandilya" w:date="2021-05-28T13:01:00Z">
              <w:r>
                <w:rPr>
                  <w:b/>
                  <w:color w:val="000000"/>
                </w:rPr>
                <w:delText>Pre-conditions</w:delText>
              </w:r>
            </w:del>
          </w:p>
        </w:tc>
        <w:tc>
          <w:tcPr>
            <w:tcW w:w="7655" w:type="dxa"/>
          </w:tcPr>
          <w:p>
            <w:pPr>
              <w:spacing w:before="720" w:beforeLines="0"/>
              <w:jc w:val="both"/>
              <w:rPr>
                <w:del w:id="4508" w:author="Abhinav Shandilya" w:date="2021-05-28T13:01:00Z"/>
                <w:color w:val="000000"/>
              </w:rPr>
              <w:pPrChange w:id="4507" w:author="shalu.megotia" w:date="2022-04-25T14:36:39Z">
                <w:pPr>
                  <w:jc w:val="both"/>
                </w:pPr>
              </w:pPrChange>
            </w:pPr>
            <w:del w:id="4509" w:author="Abhinav Shandilya" w:date="2021-05-28T13:01:00Z">
              <w:r>
                <w:rPr>
                  <w:color w:val="000000"/>
                </w:rPr>
                <w:delText>FCU Screening &amp; Sampling Activity is completed.</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4510" w:author="Abhinav Shandilya" w:date="2021-05-28T13:01:00Z"/>
        </w:trPr>
        <w:tc>
          <w:tcPr>
            <w:tcW w:w="1843" w:type="dxa"/>
          </w:tcPr>
          <w:p>
            <w:pPr>
              <w:spacing w:before="720" w:beforeLines="0"/>
              <w:rPr>
                <w:del w:id="4512" w:author="Abhinav Shandilya" w:date="2021-05-28T13:01:00Z"/>
                <w:b/>
                <w:color w:val="000000"/>
              </w:rPr>
              <w:pPrChange w:id="4511" w:author="shalu.megotia" w:date="2022-04-25T14:36:39Z">
                <w:pPr/>
              </w:pPrChange>
            </w:pPr>
            <w:del w:id="4513" w:author="Abhinav Shandilya" w:date="2021-05-28T13:01:00Z">
              <w:r>
                <w:rPr>
                  <w:b/>
                  <w:color w:val="000000"/>
                </w:rPr>
                <w:delText>Primary users</w:delText>
              </w:r>
            </w:del>
          </w:p>
        </w:tc>
        <w:tc>
          <w:tcPr>
            <w:tcW w:w="7655" w:type="dxa"/>
          </w:tcPr>
          <w:p>
            <w:pPr>
              <w:spacing w:before="720" w:beforeLines="0"/>
              <w:jc w:val="both"/>
              <w:rPr>
                <w:del w:id="4515" w:author="Abhinav Shandilya" w:date="2021-05-28T13:01:00Z"/>
              </w:rPr>
              <w:pPrChange w:id="4514" w:author="shalu.megotia" w:date="2022-04-25T14:36:39Z">
                <w:pPr>
                  <w:jc w:val="both"/>
                </w:pPr>
              </w:pPrChange>
            </w:pPr>
            <w:del w:id="4516" w:author="Abhinav Shandilya" w:date="2021-05-28T13:01:00Z">
              <w:r>
                <w:rPr/>
                <w:delText>Head-FCMD</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4517" w:author="Abhinav Shandilya" w:date="2021-05-28T13:01:00Z"/>
        </w:trPr>
        <w:tc>
          <w:tcPr>
            <w:tcW w:w="1843" w:type="dxa"/>
          </w:tcPr>
          <w:p>
            <w:pPr>
              <w:spacing w:before="720" w:beforeLines="0"/>
              <w:rPr>
                <w:del w:id="4519" w:author="Abhinav Shandilya" w:date="2021-05-28T13:01:00Z"/>
                <w:b/>
                <w:color w:val="000000"/>
              </w:rPr>
              <w:pPrChange w:id="4518" w:author="shalu.megotia" w:date="2022-04-25T14:36:39Z">
                <w:pPr/>
              </w:pPrChange>
            </w:pPr>
            <w:del w:id="4520" w:author="Abhinav Shandilya" w:date="2021-05-28T13:01:00Z">
              <w:r>
                <w:rPr>
                  <w:b/>
                  <w:color w:val="000000"/>
                </w:rPr>
                <w:delText>Process flow of events</w:delText>
              </w:r>
            </w:del>
          </w:p>
        </w:tc>
        <w:tc>
          <w:tcPr>
            <w:tcW w:w="7655" w:type="dxa"/>
          </w:tcPr>
          <w:p>
            <w:pPr>
              <w:pStyle w:val="60"/>
              <w:numPr>
                <w:ilvl w:val="0"/>
                <w:numId w:val="26"/>
              </w:numPr>
              <w:spacing w:before="720" w:beforeLines="0" w:after="0" w:line="240" w:lineRule="auto"/>
              <w:rPr>
                <w:del w:id="4522" w:author="Abhinav Shandilya" w:date="2021-05-24T11:59:00Z"/>
                <w:rFonts w:asciiTheme="minorHAnsi" w:hAnsiTheme="minorHAnsi"/>
                <w:color w:val="000000"/>
              </w:rPr>
              <w:pPrChange w:id="4521" w:author="shalu.megotia" w:date="2022-04-25T14:36:39Z">
                <w:pPr>
                  <w:pStyle w:val="60"/>
                  <w:numPr>
                    <w:ilvl w:val="0"/>
                    <w:numId w:val="26"/>
                  </w:numPr>
                  <w:spacing w:after="0" w:line="240" w:lineRule="auto"/>
                </w:pPr>
              </w:pPrChange>
            </w:pPr>
            <w:del w:id="4523" w:author="Abhinav Shandilya" w:date="2021-05-24T11:59:00Z">
              <w:r>
                <w:rPr>
                  <w:rFonts w:asciiTheme="minorHAnsi" w:hAnsiTheme="minorHAnsi"/>
                  <w:color w:val="FF0000"/>
                </w:rPr>
                <w:delText>Need further clarity</w:delText>
              </w:r>
            </w:del>
            <w:del w:id="4524" w:author="Abhinav Shandilya" w:date="2021-05-24T11:59:00Z">
              <w:r>
                <w:rPr>
                  <w:rFonts w:asciiTheme="minorHAnsi" w:hAnsiTheme="minorHAnsi"/>
                  <w:color w:val="000000"/>
                </w:rPr>
                <w:delText>.</w:delText>
              </w:r>
            </w:del>
          </w:p>
          <w:p>
            <w:pPr>
              <w:pStyle w:val="60"/>
              <w:numPr>
                <w:ilvl w:val="0"/>
                <w:numId w:val="26"/>
              </w:numPr>
              <w:spacing w:before="720" w:beforeLines="0" w:after="0" w:line="240" w:lineRule="auto"/>
              <w:rPr>
                <w:del w:id="4526" w:author="Abhinav Shandilya" w:date="2021-05-28T13:01:00Z"/>
                <w:rFonts w:asciiTheme="minorHAnsi" w:hAnsiTheme="minorHAnsi"/>
                <w:color w:val="000000"/>
              </w:rPr>
              <w:pPrChange w:id="4525" w:author="shalu.megotia" w:date="2022-04-25T14:36:39Z">
                <w:pPr>
                  <w:pStyle w:val="60"/>
                  <w:spacing w:after="0" w:line="240" w:lineRule="auto"/>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4527" w:author="Abhinav Shandilya" w:date="2021-05-28T13:01:00Z"/>
        </w:trPr>
        <w:tc>
          <w:tcPr>
            <w:tcW w:w="1843" w:type="dxa"/>
          </w:tcPr>
          <w:p>
            <w:pPr>
              <w:spacing w:before="720" w:beforeLines="0"/>
              <w:rPr>
                <w:del w:id="4529" w:author="Abhinav Shandilya" w:date="2021-05-28T13:01:00Z"/>
                <w:b/>
                <w:color w:val="000000"/>
              </w:rPr>
              <w:pPrChange w:id="4528" w:author="shalu.megotia" w:date="2022-04-25T14:36:39Z">
                <w:pPr/>
              </w:pPrChange>
            </w:pPr>
            <w:del w:id="4530" w:author="Abhinav Shandilya" w:date="2021-05-28T13:01:00Z">
              <w:r>
                <w:rPr>
                  <w:b/>
                  <w:color w:val="000000"/>
                </w:rPr>
                <w:delText>UI Details</w:delText>
              </w:r>
            </w:del>
          </w:p>
        </w:tc>
        <w:tc>
          <w:tcPr>
            <w:tcW w:w="7655" w:type="dxa"/>
          </w:tcPr>
          <w:p>
            <w:pPr>
              <w:spacing w:before="720" w:beforeLines="0"/>
              <w:jc w:val="both"/>
              <w:rPr>
                <w:del w:id="4532" w:author="Abhinav Shandilya" w:date="2021-05-28T13:01:00Z"/>
                <w:rFonts w:eastAsia="Calibri"/>
                <w:color w:val="000000"/>
              </w:rPr>
              <w:pPrChange w:id="4531" w:author="shalu.megotia" w:date="2022-04-25T14:36:39Z">
                <w:pPr>
                  <w:jc w:val="both"/>
                </w:pPr>
              </w:pPrChange>
            </w:pPr>
            <w:del w:id="4533" w:author="Abhinav Shandilya" w:date="2021-05-28T13:01:00Z">
              <w:r>
                <w:rPr>
                  <w:rFonts w:eastAsia="Calibri"/>
                  <w:color w:val="000000"/>
                </w:rPr>
                <w:delText>Tentative Screen Design is as:</w:delText>
              </w:r>
            </w:del>
          </w:p>
          <w:p>
            <w:pPr>
              <w:spacing w:before="720" w:beforeLines="0"/>
              <w:jc w:val="both"/>
              <w:rPr>
                <w:del w:id="4535" w:author="Abhinav Shandilya" w:date="2021-05-28T13:01:00Z"/>
                <w:color w:val="FF0000"/>
              </w:rPr>
              <w:pPrChange w:id="4534" w:author="shalu.megotia" w:date="2022-04-25T14:36:39Z">
                <w:pPr>
                  <w:jc w:val="both"/>
                </w:pPr>
              </w:pPrChange>
            </w:pPr>
          </w:p>
          <w:p>
            <w:pPr>
              <w:spacing w:before="720" w:beforeLines="0"/>
              <w:jc w:val="both"/>
              <w:rPr>
                <w:del w:id="4537" w:author="Abhinav Shandilya" w:date="2021-05-28T13:01:00Z"/>
                <w:color w:val="FF0000"/>
              </w:rPr>
              <w:pPrChange w:id="4536" w:author="shalu.megotia" w:date="2022-04-25T14:36:39Z">
                <w:pPr>
                  <w:jc w:val="both"/>
                </w:pPr>
              </w:pPrChange>
            </w:pPr>
            <w:del w:id="4538" w:author="Abhinav Shandilya" w:date="2021-05-28T13:01:00Z"/>
            <w:del w:id="4539" w:author="Abhinav Shandilya" w:date="2021-05-28T13:01:00Z"/>
            <w:del w:id="4540" w:author="Abhinav Shandilya" w:date="2021-05-28T13:01:00Z"/>
            <w:del w:id="4541" w:author="Abhinav Shandilya" w:date="2021-05-28T13:01:00Z">
              <w:r>
                <w:rPr>
                  <w:color w:val="FF0000"/>
                </w:rPr>
                <w:object>
                  <v:shape id="_x0000_i1078" o:spt="75" type="#_x0000_t75" style="height:50.25pt;width:79.5pt;" o:ole="t" filled="f" o:preferrelative="t" stroked="f" coordsize="21600,21600">
                    <v:path/>
                    <v:fill on="f" focussize="0,0"/>
                    <v:stroke on="f" joinstyle="miter"/>
                    <v:imagedata r:id="rId123" o:title=""/>
                    <o:lock v:ext="edit" aspectratio="t"/>
                    <w10:wrap type="none"/>
                    <w10:anchorlock/>
                  </v:shape>
                  <o:OLEObject Type="Embed" ProgID="Excel.Sheet.12" ShapeID="_x0000_i1078" DrawAspect="Icon" ObjectID="_1468075778" r:id="rId122">
                    <o:LockedField>false</o:LockedField>
                  </o:OLEObject>
                </w:object>
              </w:r>
            </w:del>
            <w:del w:id="4543" w:author="Abhinav Shandilya" w:date="2021-05-28T13:01:00Z"/>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4544" w:author="Abhinav Shandilya" w:date="2021-05-28T13:01:00Z"/>
        </w:trPr>
        <w:tc>
          <w:tcPr>
            <w:tcW w:w="1843" w:type="dxa"/>
          </w:tcPr>
          <w:p>
            <w:pPr>
              <w:spacing w:before="720" w:beforeLines="0"/>
              <w:rPr>
                <w:del w:id="4546" w:author="Abhinav Shandilya" w:date="2021-05-28T13:01:00Z"/>
                <w:b/>
                <w:color w:val="000000"/>
              </w:rPr>
              <w:pPrChange w:id="4545" w:author="shalu.megotia" w:date="2022-04-25T14:36:39Z">
                <w:pPr/>
              </w:pPrChange>
            </w:pPr>
            <w:del w:id="4547" w:author="Abhinav Shandilya" w:date="2021-05-28T13:01:00Z">
              <w:r>
                <w:rPr>
                  <w:b/>
                  <w:color w:val="000000"/>
                </w:rPr>
                <w:delText>Post Conditions</w:delText>
              </w:r>
            </w:del>
          </w:p>
        </w:tc>
        <w:tc>
          <w:tcPr>
            <w:tcW w:w="7655" w:type="dxa"/>
          </w:tcPr>
          <w:p>
            <w:pPr>
              <w:pStyle w:val="60"/>
              <w:numPr>
                <w:ilvl w:val="0"/>
                <w:numId w:val="27"/>
              </w:numPr>
              <w:spacing w:before="720" w:beforeLines="0" w:after="0" w:line="240" w:lineRule="auto"/>
              <w:jc w:val="both"/>
              <w:rPr>
                <w:del w:id="4549" w:author="Abhinav Shandilya" w:date="2021-05-28T13:01:00Z"/>
                <w:rFonts w:asciiTheme="minorHAnsi" w:hAnsiTheme="minorHAnsi"/>
              </w:rPr>
              <w:pPrChange w:id="4548" w:author="shalu.megotia" w:date="2022-04-25T14:36:39Z">
                <w:pPr>
                  <w:pStyle w:val="60"/>
                  <w:numPr>
                    <w:ilvl w:val="0"/>
                    <w:numId w:val="27"/>
                  </w:numPr>
                  <w:spacing w:after="0" w:line="240" w:lineRule="auto"/>
                  <w:jc w:val="both"/>
                </w:pPr>
              </w:pPrChange>
            </w:pPr>
            <w:del w:id="4550" w:author="Abhinav Shandilya" w:date="2021-05-28T13:01:00Z">
              <w:r>
                <w:rPr>
                  <w:rFonts w:asciiTheme="minorHAnsi" w:hAnsiTheme="minorHAnsi"/>
                </w:rPr>
                <w:delText>Pre-underwriting stage gets completed when all the documents.</w:delText>
              </w:r>
            </w:del>
          </w:p>
          <w:p>
            <w:pPr>
              <w:pStyle w:val="60"/>
              <w:numPr>
                <w:ilvl w:val="0"/>
                <w:numId w:val="27"/>
              </w:numPr>
              <w:spacing w:before="720" w:beforeLines="0" w:after="0" w:line="240" w:lineRule="auto"/>
              <w:jc w:val="both"/>
              <w:rPr>
                <w:del w:id="4552" w:author="Abhinav Shandilya" w:date="2021-05-28T13:01:00Z"/>
                <w:rFonts w:asciiTheme="minorHAnsi" w:hAnsiTheme="minorHAnsi"/>
              </w:rPr>
              <w:pPrChange w:id="4551" w:author="shalu.megotia" w:date="2022-04-25T14:36:39Z">
                <w:pPr>
                  <w:pStyle w:val="60"/>
                  <w:numPr>
                    <w:ilvl w:val="0"/>
                    <w:numId w:val="27"/>
                  </w:numPr>
                  <w:spacing w:after="0" w:line="240" w:lineRule="auto"/>
                  <w:jc w:val="both"/>
                </w:pPr>
              </w:pPrChange>
            </w:pPr>
            <w:del w:id="4553" w:author="Abhinav Shandilya" w:date="2021-05-28T13:01:00Z">
              <w:r>
                <w:rPr>
                  <w:rFonts w:asciiTheme="minorHAnsi" w:hAnsiTheme="minorHAnsi"/>
                  <w:color w:val="000000"/>
                </w:rPr>
                <w:delText>Application moves to FCU Check by CU/CA activity</w:delText>
              </w:r>
            </w:del>
            <w:del w:id="4554" w:author="Abhinav Shandilya" w:date="2021-05-28T13:01:00Z">
              <w:r>
                <w:rPr>
                  <w:rFonts w:asciiTheme="minorHAnsi" w:hAnsiTheme="minorHAnsi"/>
                </w:rPr>
                <w:delText>.</w:delText>
              </w:r>
            </w:del>
          </w:p>
          <w:p>
            <w:pPr>
              <w:pStyle w:val="60"/>
              <w:spacing w:before="720" w:beforeLines="0" w:after="0" w:line="240" w:lineRule="auto"/>
              <w:jc w:val="both"/>
              <w:rPr>
                <w:del w:id="4556" w:author="Abhinav Shandilya" w:date="2021-05-28T13:01:00Z"/>
                <w:rFonts w:asciiTheme="minorHAnsi" w:hAnsiTheme="minorHAnsi"/>
              </w:rPr>
              <w:pPrChange w:id="4555" w:author="shalu.megotia" w:date="2022-04-25T14:36:39Z">
                <w:pPr>
                  <w:pStyle w:val="60"/>
                  <w:spacing w:after="0" w:line="240" w:lineRule="auto"/>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4557" w:author="Abhinav Shandilya" w:date="2021-05-28T13:01:00Z"/>
        </w:trPr>
        <w:tc>
          <w:tcPr>
            <w:tcW w:w="1843" w:type="dxa"/>
          </w:tcPr>
          <w:p>
            <w:pPr>
              <w:spacing w:before="720" w:beforeLines="0"/>
              <w:rPr>
                <w:del w:id="4559" w:author="Abhinav Shandilya" w:date="2021-05-28T13:01:00Z"/>
                <w:b/>
                <w:color w:val="000000"/>
              </w:rPr>
              <w:pPrChange w:id="4558" w:author="shalu.megotia" w:date="2022-04-25T14:36:39Z">
                <w:pPr/>
              </w:pPrChange>
            </w:pPr>
            <w:del w:id="4560" w:author="Abhinav Shandilya" w:date="2021-05-28T13:01:00Z">
              <w:r>
                <w:rPr>
                  <w:b/>
                  <w:color w:val="000000"/>
                </w:rPr>
                <w:delText>Business Rules</w:delText>
              </w:r>
            </w:del>
          </w:p>
        </w:tc>
        <w:tc>
          <w:tcPr>
            <w:tcW w:w="7655" w:type="dxa"/>
          </w:tcPr>
          <w:p>
            <w:pPr>
              <w:pStyle w:val="60"/>
              <w:numPr>
                <w:ilvl w:val="0"/>
                <w:numId w:val="27"/>
              </w:numPr>
              <w:spacing w:before="720" w:beforeLines="0" w:after="0" w:line="240" w:lineRule="auto"/>
              <w:jc w:val="both"/>
              <w:rPr>
                <w:del w:id="4562" w:author="Abhinav Shandilya" w:date="2021-05-28T13:01:00Z"/>
                <w:rFonts w:asciiTheme="minorHAnsi" w:hAnsiTheme="minorHAnsi"/>
                <w:color w:val="000000"/>
              </w:rPr>
              <w:pPrChange w:id="4561" w:author="shalu.megotia" w:date="2022-04-25T14:36:39Z">
                <w:pPr>
                  <w:pStyle w:val="60"/>
                  <w:numPr>
                    <w:ilvl w:val="0"/>
                    <w:numId w:val="27"/>
                  </w:numPr>
                  <w:spacing w:after="0" w:line="240" w:lineRule="auto"/>
                  <w:jc w:val="both"/>
                </w:pPr>
              </w:pPrChange>
            </w:pPr>
            <w:del w:id="4563" w:author="Abhinav Shandilya" w:date="2021-05-28T13:01:00Z">
              <w:r>
                <w:rPr>
                  <w:rFonts w:asciiTheme="minorHAnsi" w:hAnsiTheme="minorHAnsi"/>
                </w:rPr>
                <w:delText>NA</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4564" w:author="Abhinav Shandilya" w:date="2021-05-28T13:01:00Z"/>
        </w:trPr>
        <w:tc>
          <w:tcPr>
            <w:tcW w:w="1843" w:type="dxa"/>
          </w:tcPr>
          <w:p>
            <w:pPr>
              <w:spacing w:before="720" w:beforeLines="0"/>
              <w:rPr>
                <w:del w:id="4566" w:author="Abhinav Shandilya" w:date="2021-05-28T13:01:00Z"/>
                <w:b/>
                <w:color w:val="000000"/>
              </w:rPr>
              <w:pPrChange w:id="4565" w:author="shalu.megotia" w:date="2022-04-25T14:36:39Z">
                <w:pPr/>
              </w:pPrChange>
            </w:pPr>
            <w:del w:id="4567" w:author="Abhinav Shandilya" w:date="2021-05-28T13:01:00Z">
              <w:r>
                <w:rPr>
                  <w:b/>
                  <w:color w:val="000000"/>
                </w:rPr>
                <w:delText xml:space="preserve">Some reference points </w:delText>
              </w:r>
            </w:del>
          </w:p>
        </w:tc>
        <w:tc>
          <w:tcPr>
            <w:tcW w:w="7655" w:type="dxa"/>
          </w:tcPr>
          <w:p>
            <w:pPr>
              <w:pStyle w:val="60"/>
              <w:numPr>
                <w:ilvl w:val="0"/>
                <w:numId w:val="27"/>
              </w:numPr>
              <w:spacing w:before="720" w:beforeLines="0" w:after="0" w:line="240" w:lineRule="auto"/>
              <w:jc w:val="both"/>
              <w:rPr>
                <w:del w:id="4569" w:author="Abhinav Shandilya" w:date="2021-05-28T13:01:00Z"/>
                <w:rFonts w:asciiTheme="minorHAnsi" w:hAnsiTheme="minorHAnsi"/>
                <w:color w:val="FF0000"/>
              </w:rPr>
              <w:pPrChange w:id="4568" w:author="shalu.megotia" w:date="2022-04-25T14:36:39Z">
                <w:pPr>
                  <w:pStyle w:val="60"/>
                  <w:numPr>
                    <w:ilvl w:val="0"/>
                    <w:numId w:val="27"/>
                  </w:numPr>
                  <w:spacing w:after="0" w:line="240" w:lineRule="auto"/>
                  <w:jc w:val="both"/>
                </w:pPr>
              </w:pPrChange>
            </w:pPr>
            <w:del w:id="4570" w:author="Abhinav Shandilya" w:date="2021-05-28T13:01:00Z">
              <w:r>
                <w:rPr>
                  <w:rFonts w:asciiTheme="minorHAnsi" w:hAnsiTheme="minorHAnsi"/>
                </w:rPr>
                <w:delText>NA</w:delText>
              </w:r>
            </w:del>
          </w:p>
        </w:tc>
      </w:tr>
    </w:tbl>
    <w:p>
      <w:pPr>
        <w:pStyle w:val="62"/>
        <w:spacing w:before="720" w:beforeLines="0"/>
        <w:ind w:left="1314"/>
        <w:pPrChange w:id="4571" w:author="shalu.megotia" w:date="2022-04-25T14:36:39Z">
          <w:pPr>
            <w:pStyle w:val="62"/>
            <w:ind w:left="1314"/>
          </w:pPr>
        </w:pPrChange>
      </w:pPr>
    </w:p>
    <w:p>
      <w:pPr>
        <w:pStyle w:val="62"/>
        <w:spacing w:before="720" w:beforeLines="0"/>
        <w:ind w:left="1314"/>
        <w:pPrChange w:id="4572" w:author="shalu.megotia" w:date="2022-04-25T14:36:39Z">
          <w:pPr>
            <w:pStyle w:val="62"/>
            <w:ind w:left="1314"/>
          </w:pPr>
        </w:pPrChange>
      </w:pPr>
    </w:p>
    <w:p>
      <w:pPr>
        <w:pStyle w:val="62"/>
        <w:spacing w:before="720" w:beforeLines="0"/>
        <w:ind w:left="1314"/>
        <w:pPrChange w:id="4573" w:author="shalu.megotia" w:date="2022-04-25T14:36:39Z">
          <w:pPr>
            <w:pStyle w:val="62"/>
            <w:ind w:left="1314"/>
          </w:pPr>
        </w:pPrChange>
      </w:pPr>
    </w:p>
    <w:p>
      <w:pPr>
        <w:pStyle w:val="62"/>
        <w:spacing w:before="720" w:beforeLines="0"/>
        <w:ind w:left="1314"/>
        <w:pPrChange w:id="4574" w:author="shalu.megotia" w:date="2022-04-25T14:36:39Z">
          <w:pPr>
            <w:pStyle w:val="62"/>
            <w:ind w:left="1314"/>
          </w:pPr>
        </w:pPrChange>
      </w:pPr>
    </w:p>
    <w:p>
      <w:pPr>
        <w:pStyle w:val="62"/>
        <w:spacing w:before="720" w:beforeLines="0"/>
        <w:ind w:left="1314"/>
        <w:pPrChange w:id="4575" w:author="shalu.megotia" w:date="2022-04-25T14:36:39Z">
          <w:pPr>
            <w:pStyle w:val="62"/>
            <w:ind w:left="1314"/>
          </w:pPr>
        </w:pPrChange>
      </w:pPr>
    </w:p>
    <w:p>
      <w:pPr>
        <w:pStyle w:val="62"/>
        <w:spacing w:before="720" w:beforeLines="0"/>
        <w:ind w:left="1314"/>
        <w:pPrChange w:id="4576" w:author="shalu.megotia" w:date="2022-04-25T14:36:39Z">
          <w:pPr>
            <w:pStyle w:val="62"/>
            <w:ind w:left="1314"/>
          </w:pPr>
        </w:pPrChange>
      </w:pPr>
    </w:p>
    <w:p>
      <w:pPr>
        <w:pStyle w:val="62"/>
        <w:spacing w:before="720" w:beforeLines="0"/>
        <w:ind w:left="1314"/>
        <w:pPrChange w:id="4577" w:author="shalu.megotia" w:date="2022-04-25T14:36:39Z">
          <w:pPr>
            <w:pStyle w:val="62"/>
            <w:ind w:left="1314"/>
          </w:pPr>
        </w:pPrChange>
      </w:pPr>
    </w:p>
    <w:p>
      <w:pPr>
        <w:pStyle w:val="62"/>
        <w:spacing w:before="720" w:beforeLines="0"/>
        <w:ind w:left="1314"/>
        <w:pPrChange w:id="4578" w:author="shalu.megotia" w:date="2022-04-25T14:36:39Z">
          <w:pPr>
            <w:pStyle w:val="62"/>
            <w:ind w:left="1314"/>
          </w:pPr>
        </w:pPrChange>
      </w:pPr>
    </w:p>
    <w:p>
      <w:pPr>
        <w:pStyle w:val="62"/>
        <w:spacing w:before="720" w:beforeLines="0"/>
        <w:ind w:left="1314"/>
        <w:pPrChange w:id="4579" w:author="shalu.megotia" w:date="2022-04-25T14:36:39Z">
          <w:pPr>
            <w:pStyle w:val="62"/>
            <w:ind w:left="1314"/>
          </w:pPr>
        </w:pPrChange>
      </w:pPr>
    </w:p>
    <w:p>
      <w:pPr>
        <w:pStyle w:val="62"/>
        <w:spacing w:before="720" w:beforeLines="0"/>
        <w:ind w:left="1314"/>
        <w:pPrChange w:id="4580" w:author="shalu.megotia" w:date="2022-04-25T14:36:39Z">
          <w:pPr>
            <w:pStyle w:val="62"/>
            <w:ind w:left="1314"/>
          </w:pPr>
        </w:pPrChange>
      </w:pPr>
    </w:p>
    <w:p>
      <w:pPr>
        <w:pStyle w:val="62"/>
        <w:spacing w:before="720" w:beforeLines="0"/>
        <w:ind w:left="1314"/>
        <w:pPrChange w:id="4581" w:author="shalu.megotia" w:date="2022-04-25T14:36:39Z">
          <w:pPr>
            <w:pStyle w:val="62"/>
            <w:ind w:left="1314"/>
          </w:pPr>
        </w:pPrChange>
      </w:pPr>
    </w:p>
    <w:p>
      <w:pPr>
        <w:pStyle w:val="62"/>
        <w:spacing w:before="720" w:beforeLines="0"/>
        <w:ind w:left="1314"/>
        <w:pPrChange w:id="4582" w:author="shalu.megotia" w:date="2022-04-25T14:36:39Z">
          <w:pPr>
            <w:pStyle w:val="62"/>
            <w:ind w:left="1314"/>
          </w:pPr>
        </w:pPrChange>
      </w:pPr>
      <w:r>
        <w:br w:type="textWrapping"/>
      </w:r>
    </w:p>
    <w:p>
      <w:pPr>
        <w:pStyle w:val="62"/>
        <w:spacing w:before="720" w:beforeLines="0"/>
        <w:ind w:left="1314"/>
        <w:pPrChange w:id="4583" w:author="shalu.megotia" w:date="2022-04-25T14:36:39Z">
          <w:pPr>
            <w:pStyle w:val="62"/>
            <w:ind w:left="1314"/>
          </w:pPr>
        </w:pPrChange>
      </w:pPr>
    </w:p>
    <w:p>
      <w:pPr>
        <w:pStyle w:val="62"/>
        <w:spacing w:before="720" w:beforeLines="0"/>
        <w:ind w:left="1314"/>
        <w:pPrChange w:id="4584" w:author="shalu.megotia" w:date="2022-04-25T14:36:39Z">
          <w:pPr>
            <w:pStyle w:val="62"/>
            <w:ind w:left="1314"/>
          </w:pPr>
        </w:pPrChange>
      </w:pPr>
    </w:p>
    <w:p>
      <w:pPr>
        <w:pStyle w:val="62"/>
        <w:spacing w:before="720" w:beforeLines="0"/>
        <w:ind w:left="1314"/>
        <w:pPrChange w:id="4585" w:author="shalu.megotia" w:date="2022-04-25T14:36:39Z">
          <w:pPr>
            <w:pStyle w:val="62"/>
            <w:ind w:left="1314"/>
          </w:pPr>
        </w:pPrChange>
      </w:pPr>
    </w:p>
    <w:p>
      <w:pPr>
        <w:pStyle w:val="62"/>
        <w:spacing w:before="720" w:beforeLines="0"/>
        <w:ind w:left="1314"/>
        <w:pPrChange w:id="4586" w:author="shalu.megotia" w:date="2022-04-25T14:36:39Z">
          <w:pPr>
            <w:pStyle w:val="62"/>
            <w:ind w:left="1314"/>
          </w:pPr>
        </w:pPrChange>
      </w:pPr>
    </w:p>
    <w:p>
      <w:pPr>
        <w:pStyle w:val="62"/>
        <w:spacing w:before="720" w:beforeLines="0"/>
        <w:ind w:left="1314"/>
        <w:pPrChange w:id="4587" w:author="shalu.megotia" w:date="2022-04-25T14:36:39Z">
          <w:pPr>
            <w:pStyle w:val="62"/>
            <w:ind w:left="1314"/>
          </w:pPr>
        </w:pPrChange>
      </w:pPr>
    </w:p>
    <w:p>
      <w:pPr>
        <w:pStyle w:val="62"/>
        <w:spacing w:before="720" w:beforeLines="0"/>
        <w:ind w:left="1314"/>
        <w:pPrChange w:id="4588" w:author="shalu.megotia" w:date="2022-04-25T14:36:39Z">
          <w:pPr>
            <w:pStyle w:val="62"/>
            <w:ind w:left="1314"/>
          </w:pPr>
        </w:pPrChange>
      </w:pPr>
    </w:p>
    <w:p>
      <w:pPr>
        <w:pStyle w:val="62"/>
        <w:spacing w:before="720" w:beforeLines="0"/>
        <w:ind w:left="1314"/>
        <w:pPrChange w:id="4589" w:author="shalu.megotia" w:date="2022-04-25T14:36:39Z">
          <w:pPr>
            <w:pStyle w:val="62"/>
            <w:ind w:left="1314"/>
          </w:pPr>
        </w:pPrChange>
      </w:pPr>
    </w:p>
    <w:p>
      <w:pPr>
        <w:pStyle w:val="62"/>
        <w:spacing w:before="720" w:beforeLines="0"/>
        <w:ind w:left="1314"/>
        <w:pPrChange w:id="4590" w:author="shalu.megotia" w:date="2022-04-25T14:36:39Z">
          <w:pPr>
            <w:pStyle w:val="62"/>
            <w:ind w:left="1314"/>
          </w:pPr>
        </w:pPrChange>
      </w:pPr>
    </w:p>
    <w:p>
      <w:pPr>
        <w:pStyle w:val="62"/>
        <w:spacing w:before="720" w:beforeLines="0"/>
        <w:ind w:left="1314"/>
        <w:pPrChange w:id="4591" w:author="shalu.megotia" w:date="2022-04-25T14:36:39Z">
          <w:pPr>
            <w:pStyle w:val="62"/>
            <w:ind w:left="1314"/>
          </w:pPr>
        </w:pPrChange>
      </w:pPr>
    </w:p>
    <w:p>
      <w:pPr>
        <w:pStyle w:val="62"/>
        <w:spacing w:before="720" w:beforeLines="0"/>
        <w:ind w:left="1314"/>
        <w:pPrChange w:id="4592" w:author="shalu.megotia" w:date="2022-04-25T14:36:39Z">
          <w:pPr>
            <w:pStyle w:val="62"/>
            <w:ind w:left="1314"/>
          </w:pPr>
        </w:pPrChange>
      </w:pPr>
    </w:p>
    <w:p>
      <w:pPr>
        <w:pStyle w:val="62"/>
        <w:spacing w:before="720" w:beforeLines="0"/>
        <w:ind w:left="1314"/>
        <w:pPrChange w:id="4593" w:author="shalu.megotia" w:date="2022-04-25T14:36:39Z">
          <w:pPr>
            <w:pStyle w:val="62"/>
            <w:ind w:left="1314"/>
          </w:pPr>
        </w:pPrChange>
      </w:pPr>
    </w:p>
    <w:p>
      <w:pPr>
        <w:pStyle w:val="62"/>
        <w:spacing w:before="720" w:beforeLines="0"/>
        <w:ind w:left="1314"/>
        <w:pPrChange w:id="4594" w:author="shalu.megotia" w:date="2022-04-25T14:36:39Z">
          <w:pPr>
            <w:pStyle w:val="62"/>
            <w:ind w:left="1314"/>
          </w:pPr>
        </w:pPrChange>
      </w:pPr>
    </w:p>
    <w:p>
      <w:pPr>
        <w:pStyle w:val="62"/>
        <w:spacing w:before="720" w:beforeLines="0"/>
        <w:ind w:left="1314"/>
        <w:pPrChange w:id="4595" w:author="shalu.megotia" w:date="2022-04-25T14:36:39Z">
          <w:pPr>
            <w:pStyle w:val="62"/>
            <w:ind w:left="1314"/>
          </w:pPr>
        </w:pPrChange>
      </w:pPr>
    </w:p>
    <w:p>
      <w:pPr>
        <w:pStyle w:val="3"/>
        <w:numPr>
          <w:ilvl w:val="1"/>
          <w:numId w:val="3"/>
        </w:numPr>
        <w:spacing w:before="720" w:beforeLines="0"/>
        <w:rPr>
          <w:rFonts w:cs="Arial" w:asciiTheme="minorHAnsi" w:hAnsiTheme="minorHAnsi" w:eastAsiaTheme="minorHAnsi"/>
          <w:b/>
          <w:bCs/>
          <w:caps/>
          <w:color w:val="auto"/>
          <w:kern w:val="32"/>
          <w:sz w:val="22"/>
          <w:szCs w:val="22"/>
        </w:rPr>
        <w:pPrChange w:id="4596" w:author="shalu.megotia" w:date="2022-04-25T14:36:39Z">
          <w:pPr>
            <w:pStyle w:val="3"/>
            <w:numPr>
              <w:ilvl w:val="1"/>
              <w:numId w:val="3"/>
            </w:numPr>
          </w:pPr>
        </w:pPrChange>
      </w:pPr>
      <w:bookmarkStart w:id="116" w:name="_Toc72191917"/>
      <w:r>
        <w:rPr>
          <w:rFonts w:cs="Arial" w:asciiTheme="minorHAnsi" w:hAnsiTheme="minorHAnsi" w:eastAsiaTheme="minorHAnsi"/>
          <w:b/>
          <w:bCs/>
          <w:caps/>
          <w:color w:val="auto"/>
          <w:kern w:val="32"/>
          <w:sz w:val="22"/>
          <w:szCs w:val="22"/>
        </w:rPr>
        <w:t>PRE-UNDERWRITING</w:t>
      </w:r>
      <w:bookmarkEnd w:id="116"/>
    </w:p>
    <w:p>
      <w:pPr>
        <w:spacing w:before="720" w:beforeLines="0"/>
        <w:pPrChange w:id="4597" w:author="shalu.megotia" w:date="2022-04-25T14:36:39Z">
          <w:pPr/>
        </w:pPrChange>
      </w:pPr>
    </w:p>
    <w:p>
      <w:pPr>
        <w:spacing w:before="720" w:beforeLines="0"/>
        <w:jc w:val="both"/>
        <w:pPrChange w:id="4598" w:author="shalu.megotia" w:date="2022-04-25T14:36:39Z">
          <w:pPr>
            <w:jc w:val="both"/>
          </w:pPr>
        </w:pPrChange>
      </w:pPr>
      <w:r>
        <w:t>Below is the Pre-Underwriting - Level 1 workflow-</w:t>
      </w:r>
    </w:p>
    <w:p>
      <w:pPr>
        <w:spacing w:before="720" w:beforeLines="0"/>
        <w:pPrChange w:id="4599" w:author="shalu.megotia" w:date="2022-04-25T14:36:39Z">
          <w:pPr/>
        </w:pPrChange>
      </w:pPr>
    </w:p>
    <w:p>
      <w:pPr>
        <w:spacing w:before="720" w:beforeLines="0"/>
        <w:pPrChange w:id="4600" w:author="shalu.megotia" w:date="2022-04-25T14:36:39Z">
          <w:pPr/>
        </w:pPrChange>
      </w:pPr>
    </w:p>
    <w:p>
      <w:pPr>
        <w:spacing w:before="720" w:beforeLines="0"/>
        <w:pPrChange w:id="4601" w:author="shalu.megotia" w:date="2022-04-25T14:36:39Z">
          <w:pPr/>
        </w:pPrChange>
      </w:pPr>
    </w:p>
    <w:p>
      <w:pPr>
        <w:spacing w:before="720" w:beforeLines="0"/>
        <w:pPrChange w:id="4602" w:author="shalu.megotia" w:date="2022-04-25T14:36:39Z">
          <w:pPr/>
        </w:pPrChange>
      </w:pPr>
    </w:p>
    <w:p>
      <w:pPr>
        <w:spacing w:before="720" w:beforeLines="0"/>
        <w:jc w:val="center"/>
        <w:pPrChange w:id="4603" w:author="shalu.megotia" w:date="2022-04-25T14:36:39Z">
          <w:pPr>
            <w:jc w:val="center"/>
          </w:pPr>
        </w:pPrChange>
      </w:pPr>
      <w:r>
        <w:drawing>
          <wp:inline distT="0" distB="0" distL="0" distR="0">
            <wp:extent cx="5731510" cy="69869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731510" cy="6986905"/>
                    </a:xfrm>
                    <a:prstGeom prst="rect">
                      <a:avLst/>
                    </a:prstGeom>
                    <a:noFill/>
                    <a:ln>
                      <a:noFill/>
                    </a:ln>
                  </pic:spPr>
                </pic:pic>
              </a:graphicData>
            </a:graphic>
          </wp:inline>
        </w:drawing>
      </w:r>
    </w:p>
    <w:p>
      <w:pPr>
        <w:spacing w:before="720" w:beforeLines="0"/>
        <w:pPrChange w:id="4604" w:author="shalu.megotia" w:date="2022-04-25T14:36:39Z">
          <w:pPr/>
        </w:pPrChange>
      </w:pPr>
    </w:p>
    <w:p>
      <w:pPr>
        <w:spacing w:before="720" w:beforeLines="0"/>
        <w:pPrChange w:id="4605" w:author="shalu.megotia" w:date="2022-04-25T14:36:39Z">
          <w:pPr/>
        </w:pPrChange>
      </w:pPr>
    </w:p>
    <w:p>
      <w:pPr>
        <w:spacing w:before="720" w:beforeLines="0"/>
        <w:pPrChange w:id="4606"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4607" w:author="shalu.megotia" w:date="2022-04-25T14:36:39Z">
          <w:pPr>
            <w:pStyle w:val="4"/>
            <w:numPr>
              <w:ilvl w:val="2"/>
              <w:numId w:val="3"/>
            </w:numPr>
            <w:tabs>
              <w:tab w:val="left" w:pos="0"/>
            </w:tabs>
            <w:ind w:left="0" w:firstLine="0"/>
          </w:pPr>
        </w:pPrChange>
      </w:pPr>
      <w:bookmarkStart w:id="117" w:name="_Toc72191918"/>
      <w:r>
        <w:rPr>
          <w:rFonts w:asciiTheme="minorHAnsi" w:hAnsiTheme="minorHAnsi" w:cstheme="minorHAnsi"/>
          <w:b/>
          <w:bCs/>
          <w:color w:val="auto"/>
          <w:sz w:val="22"/>
          <w:szCs w:val="22"/>
        </w:rPr>
        <w:t>Fee &amp; Charges Receipt</w:t>
      </w:r>
      <w:bookmarkEnd w:id="117"/>
    </w:p>
    <w:p>
      <w:pPr>
        <w:spacing w:before="720" w:beforeLines="0"/>
        <w:pPrChange w:id="4608" w:author="shalu.megotia" w:date="2022-04-25T14:36:39Z">
          <w:pPr/>
        </w:pPrChange>
      </w:pPr>
    </w:p>
    <w:tbl>
      <w:tblPr>
        <w:tblStyle w:val="12"/>
        <w:tblW w:w="9498"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609" w:author="shalu.megotia" w:date="2022-04-25T14:36:39Z">
                <w:pPr/>
              </w:pPrChange>
            </w:pPr>
            <w:r>
              <w:rPr>
                <w:b/>
                <w:color w:val="000000"/>
              </w:rPr>
              <w:t xml:space="preserve">Brief description </w:t>
            </w:r>
          </w:p>
        </w:tc>
        <w:tc>
          <w:tcPr>
            <w:tcW w:w="7654" w:type="dxa"/>
          </w:tcPr>
          <w:p>
            <w:pPr>
              <w:spacing w:before="720" w:beforeLines="0"/>
              <w:jc w:val="both"/>
              <w:pPrChange w:id="4610" w:author="shalu.megotia" w:date="2022-04-25T14:36:39Z">
                <w:pPr>
                  <w:jc w:val="both"/>
                </w:pPr>
              </w:pPrChange>
            </w:pPr>
            <w:r>
              <w:t>Through fee/charges receipt screen, user can view the system generated charges. User can mark the charges as received. Also, if required, user can add user defined charges as well.</w:t>
            </w:r>
          </w:p>
          <w:p>
            <w:pPr>
              <w:spacing w:before="720" w:beforeLines="0"/>
              <w:jc w:val="both"/>
              <w:pPrChange w:id="4611" w:author="shalu.megotia" w:date="2022-04-25T14:36:39Z">
                <w:pPr>
                  <w:jc w:val="both"/>
                </w:pPr>
              </w:pPrChange>
            </w:pPr>
          </w:p>
          <w:p>
            <w:pPr>
              <w:spacing w:before="720" w:beforeLines="0"/>
              <w:jc w:val="both"/>
              <w:pPrChange w:id="4612" w:author="shalu.megotia" w:date="2022-04-25T14:36:39Z">
                <w:pPr>
                  <w:jc w:val="both"/>
                </w:pPr>
              </w:pPrChange>
            </w:pPr>
            <w:r>
              <w:t xml:space="preserve">For all type of products/facilities, only processing charge is applicable – </w:t>
            </w:r>
          </w:p>
          <w:p>
            <w:pPr>
              <w:pStyle w:val="62"/>
              <w:numPr>
                <w:ilvl w:val="0"/>
                <w:numId w:val="8"/>
              </w:numPr>
              <w:spacing w:before="720" w:beforeLines="0"/>
              <w:jc w:val="both"/>
              <w:pPrChange w:id="4613" w:author="shalu.megotia" w:date="2022-04-25T14:36:39Z">
                <w:pPr>
                  <w:pStyle w:val="62"/>
                  <w:numPr>
                    <w:ilvl w:val="0"/>
                    <w:numId w:val="8"/>
                  </w:numPr>
                  <w:jc w:val="both"/>
                </w:pPr>
              </w:pPrChange>
            </w:pPr>
            <w:r>
              <w:t>New Sanction - Non-refundable Processing fees upto 2.00%. It needs to be configured as 2% which will be modifiable at transaction screen.</w:t>
            </w:r>
          </w:p>
          <w:p>
            <w:pPr>
              <w:spacing w:before="720" w:beforeLines="0"/>
              <w:jc w:val="both"/>
              <w:pPrChange w:id="4614" w:author="shalu.megotia" w:date="2022-04-25T14:36:39Z">
                <w:pPr>
                  <w:jc w:val="both"/>
                </w:pPr>
              </w:pPrChange>
            </w:pPr>
          </w:p>
          <w:p>
            <w:pPr>
              <w:pStyle w:val="62"/>
              <w:numPr>
                <w:ilvl w:val="0"/>
                <w:numId w:val="8"/>
              </w:numPr>
              <w:spacing w:before="720" w:beforeLines="0"/>
              <w:jc w:val="both"/>
              <w:pPrChange w:id="4615" w:author="shalu.megotia" w:date="2022-04-25T14:36:39Z">
                <w:pPr>
                  <w:pStyle w:val="62"/>
                  <w:numPr>
                    <w:ilvl w:val="0"/>
                    <w:numId w:val="8"/>
                  </w:numPr>
                  <w:jc w:val="both"/>
                </w:pPr>
              </w:pPrChange>
            </w:pPr>
            <w:r>
              <w:t>Renewal of Limits - Non-refundable Processing fees upto 1.00%. It needs to be configured as 1% which will be modifiable at transaction screen.</w:t>
            </w:r>
          </w:p>
          <w:p>
            <w:pPr>
              <w:pStyle w:val="62"/>
              <w:spacing w:before="720" w:beforeLines="0"/>
              <w:jc w:val="both"/>
              <w:pPrChange w:id="4616" w:author="shalu.megotia" w:date="2022-04-25T14:36:39Z">
                <w:pPr>
                  <w:pStyle w:val="62"/>
                  <w:jc w:val="both"/>
                </w:pPr>
              </w:pPrChange>
            </w:pPr>
          </w:p>
          <w:p>
            <w:pPr>
              <w:spacing w:before="720" w:beforeLines="0"/>
              <w:jc w:val="both"/>
              <w:pPrChange w:id="4617"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trPr>
        <w:tc>
          <w:tcPr>
            <w:tcW w:w="1844" w:type="dxa"/>
          </w:tcPr>
          <w:p>
            <w:pPr>
              <w:spacing w:before="720" w:beforeLines="0"/>
              <w:rPr>
                <w:b/>
                <w:color w:val="000000"/>
              </w:rPr>
              <w:pPrChange w:id="4618" w:author="shalu.megotia" w:date="2022-04-25T14:36:39Z">
                <w:pPr/>
              </w:pPrChange>
            </w:pPr>
            <w:r>
              <w:rPr>
                <w:b/>
                <w:color w:val="000000"/>
              </w:rPr>
              <w:t>Pre-conditions</w:t>
            </w:r>
          </w:p>
        </w:tc>
        <w:tc>
          <w:tcPr>
            <w:tcW w:w="7654" w:type="dxa"/>
          </w:tcPr>
          <w:p>
            <w:pPr>
              <w:pStyle w:val="60"/>
              <w:numPr>
                <w:ilvl w:val="0"/>
                <w:numId w:val="31"/>
              </w:numPr>
              <w:spacing w:before="720" w:beforeLines="0"/>
              <w:jc w:val="both"/>
              <w:rPr>
                <w:rFonts w:asciiTheme="minorHAnsi" w:hAnsiTheme="minorHAnsi"/>
                <w:color w:val="000000"/>
              </w:rPr>
              <w:pPrChange w:id="4619" w:author="shalu.megotia" w:date="2022-04-25T14:36:39Z">
                <w:pPr>
                  <w:pStyle w:val="60"/>
                  <w:numPr>
                    <w:ilvl w:val="0"/>
                    <w:numId w:val="31"/>
                  </w:numPr>
                  <w:jc w:val="both"/>
                </w:pPr>
              </w:pPrChange>
            </w:pPr>
            <w:r>
              <w:rPr>
                <w:rFonts w:asciiTheme="minorHAnsi" w:hAnsiTheme="minorHAnsi"/>
              </w:rPr>
              <w:t>Credit Bureau</w:t>
            </w:r>
            <w:r>
              <w:rPr>
                <w:rFonts w:asciiTheme="minorHAnsi" w:hAnsiTheme="minorHAnsi"/>
                <w:color w:val="000000"/>
              </w:rPr>
              <w:t xml:space="preserve"> check activity</w:t>
            </w:r>
            <w:r>
              <w:rPr>
                <w:rFonts w:eastAsia="Times New Roman" w:asciiTheme="minorHAnsi" w:hAnsiTheme="minorHAnsi"/>
              </w:rPr>
              <w:t xml:space="preserve"> is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620" w:author="shalu.megotia" w:date="2022-04-25T14:36:39Z">
                <w:pPr/>
              </w:pPrChange>
            </w:pPr>
            <w:r>
              <w:rPr>
                <w:b/>
                <w:color w:val="000000"/>
              </w:rPr>
              <w:t>Primary users</w:t>
            </w:r>
          </w:p>
        </w:tc>
        <w:tc>
          <w:tcPr>
            <w:tcW w:w="7654" w:type="dxa"/>
          </w:tcPr>
          <w:p>
            <w:pPr>
              <w:spacing w:before="720" w:beforeLines="0"/>
              <w:jc w:val="both"/>
              <w:pPrChange w:id="4621" w:author="shalu.megotia" w:date="2022-04-25T14:36:39Z">
                <w:pPr>
                  <w:jc w:val="both"/>
                </w:pPr>
              </w:pPrChange>
            </w:pPr>
            <w:r>
              <w:t>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622" w:author="shalu.megotia" w:date="2022-04-25T14:36:39Z">
                <w:pPr/>
              </w:pPrChange>
            </w:pPr>
            <w:r>
              <w:rPr>
                <w:b/>
                <w:color w:val="000000"/>
              </w:rPr>
              <w:t>Process flow of events</w:t>
            </w:r>
          </w:p>
        </w:tc>
        <w:tc>
          <w:tcPr>
            <w:tcW w:w="7654" w:type="dxa"/>
          </w:tcPr>
          <w:p>
            <w:pPr>
              <w:spacing w:before="720" w:beforeLines="0"/>
              <w:rPr>
                <w:b/>
                <w:color w:val="000000" w:themeColor="text1"/>
                <w14:textFill>
                  <w14:solidFill>
                    <w14:schemeClr w14:val="tx1"/>
                  </w14:solidFill>
                </w14:textFill>
              </w:rPr>
              <w:pPrChange w:id="4623" w:author="shalu.megotia" w:date="2022-04-25T14:36:39Z">
                <w:pPr/>
              </w:pPrChange>
            </w:pPr>
            <w:r>
              <w:rPr>
                <w:b/>
                <w:color w:val="000000" w:themeColor="text1"/>
                <w14:textFill>
                  <w14:solidFill>
                    <w14:schemeClr w14:val="tx1"/>
                  </w14:solidFill>
                </w14:textFill>
              </w:rPr>
              <w:t>Charge Receipt – Main Flow (System generated charge)</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4624"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User Opens the charge receipt screen through worklist.</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4625"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System generated charges (which are applicable for pre-underwriting stage) are displayed.</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4626"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User presses the save.</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4627"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 xml:space="preserve">User verifies and marks respective charge as received in system if the same is received (actual receipt of charges will be done outside the system i.e. in CBS.) </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4628"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User completes the activity.</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4629"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 xml:space="preserve">Application moves to next stage. </w:t>
            </w:r>
          </w:p>
          <w:p>
            <w:pPr>
              <w:spacing w:before="720" w:beforeLines="0"/>
              <w:rPr>
                <w:b/>
                <w:color w:val="000000" w:themeColor="text1"/>
                <w14:textFill>
                  <w14:solidFill>
                    <w14:schemeClr w14:val="tx1"/>
                  </w14:solidFill>
                </w14:textFill>
              </w:rPr>
              <w:pPrChange w:id="4630" w:author="shalu.megotia" w:date="2022-04-25T14:36:39Z">
                <w:pPr/>
              </w:pPrChange>
            </w:pPr>
          </w:p>
          <w:p>
            <w:pPr>
              <w:spacing w:before="720" w:beforeLines="0"/>
              <w:rPr>
                <w:b/>
                <w:color w:val="000000" w:themeColor="text1"/>
                <w14:textFill>
                  <w14:solidFill>
                    <w14:schemeClr w14:val="tx1"/>
                  </w14:solidFill>
                </w14:textFill>
              </w:rPr>
              <w:pPrChange w:id="4631" w:author="shalu.megotia" w:date="2022-04-25T14:36:39Z">
                <w:pPr/>
              </w:pPrChange>
            </w:pPr>
            <w:r>
              <w:rPr>
                <w:b/>
                <w:color w:val="000000" w:themeColor="text1"/>
                <w14:textFill>
                  <w14:solidFill>
                    <w14:schemeClr w14:val="tx1"/>
                  </w14:solidFill>
                </w14:textFill>
              </w:rPr>
              <w:t>Charge Receipt – Alternate Flow (Manual charge addition)</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4632"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User opens the charge receipt screen through worklist.</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4633"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User adds manual charge.</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4634"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User presses the save.</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4635"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 xml:space="preserve">User verifies and marks respective charge as received in system if the same is received (actual receipt of charges will be done outside the system i.e. in CBS.) </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4636"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User completes the activity.</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4637"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 xml:space="preserve">Application moves to next stage. </w:t>
            </w:r>
          </w:p>
          <w:p>
            <w:pPr>
              <w:pStyle w:val="60"/>
              <w:spacing w:before="720" w:beforeLines="0" w:after="0" w:line="240" w:lineRule="auto"/>
              <w:rPr>
                <w:rFonts w:asciiTheme="minorHAnsi" w:hAnsiTheme="minorHAnsi"/>
                <w:color w:val="000000"/>
              </w:rPr>
              <w:pPrChange w:id="4638" w:author="shalu.megotia" w:date="2022-04-25T14:36:39Z">
                <w:pPr>
                  <w:pStyle w:val="60"/>
                  <w:spacing w:after="0" w:line="240" w:lineRule="auto"/>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639" w:author="shalu.megotia" w:date="2022-04-25T14:36:39Z">
                <w:pPr/>
              </w:pPrChange>
            </w:pPr>
            <w:r>
              <w:rPr>
                <w:b/>
                <w:color w:val="000000"/>
              </w:rPr>
              <w:t>UI Details</w:t>
            </w:r>
          </w:p>
        </w:tc>
        <w:tc>
          <w:tcPr>
            <w:tcW w:w="7654" w:type="dxa"/>
          </w:tcPr>
          <w:p>
            <w:pPr>
              <w:spacing w:before="720" w:beforeLines="0"/>
              <w:jc w:val="both"/>
              <w:rPr>
                <w:rFonts w:eastAsia="Calibri"/>
                <w:color w:val="000000"/>
              </w:rPr>
              <w:pPrChange w:id="4640" w:author="shalu.megotia" w:date="2022-04-25T14:36:39Z">
                <w:pPr>
                  <w:jc w:val="both"/>
                </w:pPr>
              </w:pPrChange>
            </w:pPr>
            <w:r>
              <w:rPr>
                <w:rFonts w:eastAsia="Calibri"/>
                <w:color w:val="000000"/>
              </w:rPr>
              <w:t xml:space="preserve"> Screen for Charge/Fee receipt is as:</w:t>
            </w:r>
          </w:p>
          <w:p>
            <w:pPr>
              <w:spacing w:before="720" w:beforeLines="0"/>
              <w:jc w:val="both"/>
              <w:rPr>
                <w:color w:val="000000"/>
              </w:rPr>
              <w:pPrChange w:id="4641" w:author="shalu.megotia" w:date="2022-04-25T14:36:39Z">
                <w:pPr>
                  <w:jc w:val="both"/>
                </w:pPr>
              </w:pPrChange>
            </w:pPr>
            <w:r>
              <w:rPr>
                <w:color w:val="000000"/>
              </w:rPr>
              <w:object>
                <v:shape id="_x0000_i1079" o:spt="75" type="#_x0000_t75" style="height:64.5pt;width:108pt;" o:ole="t" filled="f" o:preferrelative="t" stroked="f" coordsize="21600,21600">
                  <v:path/>
                  <v:fill on="f" focussize="0,0"/>
                  <v:stroke on="f" joinstyle="miter"/>
                  <v:imagedata r:id="rId126" o:title=""/>
                  <o:lock v:ext="edit" aspectratio="t"/>
                  <w10:wrap type="none"/>
                  <w10:anchorlock/>
                </v:shape>
                <o:OLEObject Type="Embed" ProgID="Excel.Sheet.12" ShapeID="_x0000_i1079" DrawAspect="Icon" ObjectID="_1468075779" r:id="rId125">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642" w:author="shalu.megotia" w:date="2022-04-25T14:36:39Z">
                <w:pPr/>
              </w:pPrChange>
            </w:pPr>
            <w:r>
              <w:rPr>
                <w:b/>
                <w:color w:val="000000"/>
              </w:rPr>
              <w:t>Post Conditions</w:t>
            </w:r>
          </w:p>
        </w:tc>
        <w:tc>
          <w:tcPr>
            <w:tcW w:w="7654" w:type="dxa"/>
          </w:tcPr>
          <w:p>
            <w:pPr>
              <w:pStyle w:val="60"/>
              <w:numPr>
                <w:ilvl w:val="0"/>
                <w:numId w:val="27"/>
              </w:numPr>
              <w:spacing w:before="720" w:beforeLines="0" w:after="0" w:line="240" w:lineRule="auto"/>
              <w:jc w:val="both"/>
              <w:rPr>
                <w:rFonts w:asciiTheme="minorHAnsi" w:hAnsiTheme="minorHAnsi"/>
              </w:rPr>
              <w:pPrChange w:id="4643" w:author="shalu.megotia" w:date="2022-04-25T14:36:39Z">
                <w:pPr>
                  <w:pStyle w:val="60"/>
                  <w:numPr>
                    <w:ilvl w:val="0"/>
                    <w:numId w:val="27"/>
                  </w:numPr>
                  <w:spacing w:after="0" w:line="240" w:lineRule="auto"/>
                  <w:jc w:val="both"/>
                </w:pPr>
              </w:pPrChange>
            </w:pPr>
            <w:r>
              <w:rPr>
                <w:rFonts w:eastAsia="Times New Roman" w:asciiTheme="minorHAnsi" w:hAnsiTheme="minorHAnsi"/>
              </w:rPr>
              <w:t>Deviation Check activity will be generated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644" w:author="shalu.megotia" w:date="2022-04-25T14:36:39Z">
                <w:pPr/>
              </w:pPrChange>
            </w:pPr>
            <w:r>
              <w:rPr>
                <w:b/>
                <w:color w:val="000000"/>
              </w:rPr>
              <w:t>Business Rules</w:t>
            </w:r>
          </w:p>
        </w:tc>
        <w:tc>
          <w:tcPr>
            <w:tcW w:w="7654" w:type="dxa"/>
          </w:tcPr>
          <w:p>
            <w:pPr>
              <w:pStyle w:val="60"/>
              <w:numPr>
                <w:ilvl w:val="0"/>
                <w:numId w:val="27"/>
              </w:numPr>
              <w:spacing w:before="720" w:beforeLines="0" w:after="0" w:line="240" w:lineRule="auto"/>
              <w:jc w:val="both"/>
              <w:rPr>
                <w:ins w:id="4646" w:author="Neeraj Shrivastava" w:date="2021-05-18T00:15:00Z"/>
                <w:rFonts w:asciiTheme="minorHAnsi" w:hAnsiTheme="minorHAnsi"/>
                <w:color w:val="000000"/>
                <w:rPrChange w:id="4647" w:author="Neeraj Shrivastava" w:date="2021-05-18T00:15:00Z">
                  <w:rPr>
                    <w:ins w:id="4648" w:author="Neeraj Shrivastava" w:date="2021-05-18T00:15:00Z"/>
                    <w:rFonts w:asciiTheme="minorHAnsi" w:hAnsiTheme="minorHAnsi"/>
                  </w:rPr>
                </w:rPrChange>
              </w:rPr>
              <w:pPrChange w:id="4645" w:author="shalu.megotia" w:date="2022-04-25T14:36:39Z">
                <w:pPr>
                  <w:pStyle w:val="60"/>
                  <w:numPr>
                    <w:ilvl w:val="0"/>
                    <w:numId w:val="27"/>
                  </w:numPr>
                  <w:spacing w:after="0" w:line="240" w:lineRule="auto"/>
                  <w:jc w:val="both"/>
                </w:pPr>
              </w:pPrChange>
            </w:pPr>
            <w:del w:id="4649" w:author="Neeraj Shrivastava" w:date="2021-05-18T00:14:00Z">
              <w:r>
                <w:rPr>
                  <w:rFonts w:asciiTheme="minorHAnsi" w:hAnsiTheme="minorHAnsi"/>
                </w:rPr>
                <w:delText>All the charges applicable for the stage needs to</w:delText>
              </w:r>
            </w:del>
            <w:ins w:id="4650" w:author="Neeraj Shrivastava" w:date="2021-05-18T00:14:00Z">
              <w:r>
                <w:rPr>
                  <w:rFonts w:asciiTheme="minorHAnsi" w:hAnsiTheme="minorHAnsi"/>
                </w:rPr>
                <w:t>User will be able to</w:t>
              </w:r>
            </w:ins>
            <w:del w:id="4651" w:author="Neeraj Shrivastava" w:date="2021-05-18T00:14:00Z">
              <w:r>
                <w:rPr>
                  <w:rFonts w:asciiTheme="minorHAnsi" w:hAnsiTheme="minorHAnsi"/>
                </w:rPr>
                <w:delText xml:space="preserve"> be</w:delText>
              </w:r>
            </w:del>
            <w:r>
              <w:rPr>
                <w:rFonts w:asciiTheme="minorHAnsi" w:hAnsiTheme="minorHAnsi"/>
              </w:rPr>
              <w:t xml:space="preserve"> mark</w:t>
            </w:r>
            <w:ins w:id="4652" w:author="Neeraj Shrivastava" w:date="2021-05-18T00:14:00Z">
              <w:r>
                <w:rPr>
                  <w:rFonts w:asciiTheme="minorHAnsi" w:hAnsiTheme="minorHAnsi"/>
                </w:rPr>
                <w:t xml:space="preserve"> fee/cha</w:t>
              </w:r>
            </w:ins>
            <w:ins w:id="4653" w:author="Neeraj Shrivastava" w:date="2021-05-18T00:15:00Z">
              <w:r>
                <w:rPr>
                  <w:rFonts w:asciiTheme="minorHAnsi" w:hAnsiTheme="minorHAnsi"/>
                </w:rPr>
                <w:t xml:space="preserve">rges </w:t>
              </w:r>
            </w:ins>
            <w:del w:id="4654" w:author="Neeraj Shrivastava" w:date="2021-05-18T00:14:00Z">
              <w:r>
                <w:rPr>
                  <w:rFonts w:asciiTheme="minorHAnsi" w:hAnsiTheme="minorHAnsi"/>
                </w:rPr>
                <w:delText>ed</w:delText>
              </w:r>
            </w:del>
            <w:r>
              <w:rPr>
                <w:rFonts w:asciiTheme="minorHAnsi" w:hAnsiTheme="minorHAnsi"/>
              </w:rPr>
              <w:t xml:space="preserve"> as received or</w:t>
            </w:r>
            <w:del w:id="4655" w:author="Neeraj Shrivastava" w:date="2021-05-18T00:15:00Z">
              <w:r>
                <w:rPr>
                  <w:rFonts w:asciiTheme="minorHAnsi" w:hAnsiTheme="minorHAnsi"/>
                </w:rPr>
                <w:delText xml:space="preserve"> should be</w:delText>
              </w:r>
            </w:del>
            <w:r>
              <w:rPr>
                <w:rFonts w:asciiTheme="minorHAnsi" w:hAnsiTheme="minorHAnsi"/>
              </w:rPr>
              <w:t xml:space="preserve"> waived </w:t>
            </w:r>
            <w:del w:id="4656" w:author="Neeraj Shrivastava" w:date="2021-05-18T00:15:00Z">
              <w:r>
                <w:rPr>
                  <w:rFonts w:asciiTheme="minorHAnsi" w:hAnsiTheme="minorHAnsi"/>
                </w:rPr>
                <w:delText>in order to complete</w:delText>
              </w:r>
            </w:del>
            <w:ins w:id="4657" w:author="Neeraj Shrivastava" w:date="2021-05-18T00:15:00Z">
              <w:r>
                <w:rPr>
                  <w:rFonts w:asciiTheme="minorHAnsi" w:hAnsiTheme="minorHAnsi"/>
                </w:rPr>
                <w:t>through</w:t>
              </w:r>
            </w:ins>
            <w:r>
              <w:rPr>
                <w:rFonts w:asciiTheme="minorHAnsi" w:hAnsiTheme="minorHAnsi"/>
              </w:rPr>
              <w:t xml:space="preserve"> this activity. </w:t>
            </w:r>
          </w:p>
          <w:p>
            <w:pPr>
              <w:pStyle w:val="60"/>
              <w:numPr>
                <w:ilvl w:val="0"/>
                <w:numId w:val="27"/>
              </w:numPr>
              <w:spacing w:before="720" w:beforeLines="0" w:after="0" w:line="240" w:lineRule="auto"/>
              <w:jc w:val="both"/>
              <w:rPr>
                <w:ins w:id="4659" w:author="Abhinav Shandilya" w:date="2021-05-19T14:36:00Z"/>
                <w:rFonts w:asciiTheme="minorHAnsi" w:hAnsiTheme="minorHAnsi"/>
                <w:color w:val="000000"/>
                <w:rPrChange w:id="4660" w:author="Abhinav Shandilya" w:date="2021-05-19T14:36:00Z">
                  <w:rPr>
                    <w:ins w:id="4661" w:author="Abhinav Shandilya" w:date="2021-05-19T14:36:00Z"/>
                    <w:rFonts w:asciiTheme="minorHAnsi" w:hAnsiTheme="minorHAnsi"/>
                  </w:rPr>
                </w:rPrChange>
              </w:rPr>
              <w:pPrChange w:id="4658" w:author="shalu.megotia" w:date="2022-04-25T14:36:39Z">
                <w:pPr>
                  <w:pStyle w:val="60"/>
                  <w:numPr>
                    <w:ilvl w:val="0"/>
                    <w:numId w:val="27"/>
                  </w:numPr>
                  <w:spacing w:after="0" w:line="240" w:lineRule="auto"/>
                  <w:jc w:val="both"/>
                </w:pPr>
              </w:pPrChange>
            </w:pPr>
            <w:ins w:id="4662" w:author="Neeraj Shrivastava" w:date="2021-05-18T00:15:00Z">
              <w:r>
                <w:rPr>
                  <w:rFonts w:asciiTheme="minorHAnsi" w:hAnsiTheme="minorHAnsi"/>
                </w:rPr>
                <w:t>At this stage user can complete the activity without marking the status of fee/charges.</w:t>
              </w:r>
            </w:ins>
          </w:p>
          <w:p>
            <w:pPr>
              <w:pStyle w:val="60"/>
              <w:numPr>
                <w:ilvl w:val="0"/>
                <w:numId w:val="27"/>
              </w:numPr>
              <w:spacing w:before="720" w:beforeLines="0" w:after="0" w:line="240" w:lineRule="auto"/>
              <w:jc w:val="both"/>
              <w:rPr>
                <w:rFonts w:asciiTheme="minorHAnsi" w:hAnsiTheme="minorHAnsi"/>
                <w:color w:val="000000"/>
              </w:rPr>
              <w:pPrChange w:id="4663" w:author="shalu.megotia" w:date="2022-04-25T14:36:39Z">
                <w:pPr>
                  <w:pStyle w:val="60"/>
                  <w:numPr>
                    <w:ilvl w:val="0"/>
                    <w:numId w:val="27"/>
                  </w:numPr>
                  <w:spacing w:after="0" w:line="240" w:lineRule="auto"/>
                  <w:jc w:val="both"/>
                </w:pPr>
              </w:pPrChange>
            </w:pPr>
            <w:ins w:id="4664" w:author="Abhinav Shandilya" w:date="2021-05-19T14:36:00Z">
              <w:r>
                <w:rPr>
                  <w:rFonts w:asciiTheme="minorHAnsi" w:hAnsiTheme="minorHAnsi"/>
                </w:rPr>
                <w:t>If Fee is waived/Amended , during Sanctioning user has to approve fee waiver through Fee Waiver Screen.</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665" w:author="shalu.megotia" w:date="2022-04-25T14:36:39Z">
                <w:pPr/>
              </w:pPrChange>
            </w:pPr>
            <w:r>
              <w:rPr>
                <w:b/>
                <w:color w:val="000000"/>
              </w:rPr>
              <w:t xml:space="preserve">Some reference points </w:t>
            </w:r>
          </w:p>
        </w:tc>
        <w:tc>
          <w:tcPr>
            <w:tcW w:w="7654" w:type="dxa"/>
          </w:tcPr>
          <w:p>
            <w:pPr>
              <w:spacing w:before="720" w:beforeLines="0"/>
              <w:jc w:val="both"/>
              <w:rPr>
                <w:color w:val="000000"/>
              </w:rPr>
              <w:pPrChange w:id="4666" w:author="shalu.megotia" w:date="2022-04-25T14:36:39Z">
                <w:pPr>
                  <w:jc w:val="both"/>
                </w:pPr>
              </w:pPrChange>
            </w:pPr>
            <w:r>
              <w:rPr>
                <w:color w:val="000000"/>
              </w:rPr>
              <w:t xml:space="preserve">NA </w:t>
            </w:r>
          </w:p>
        </w:tc>
      </w:tr>
    </w:tbl>
    <w:p>
      <w:pPr>
        <w:spacing w:before="720" w:beforeLines="0"/>
        <w:pPrChange w:id="4667" w:author="shalu.megotia" w:date="2022-04-25T14:36:39Z">
          <w:pPr/>
        </w:pPrChange>
      </w:pPr>
    </w:p>
    <w:p>
      <w:pPr>
        <w:spacing w:before="720" w:beforeLines="0"/>
        <w:pPrChange w:id="4668" w:author="shalu.megotia" w:date="2022-04-25T14:36:39Z">
          <w:pPr/>
        </w:pPrChange>
      </w:pPr>
    </w:p>
    <w:p>
      <w:pPr>
        <w:spacing w:before="720" w:beforeLines="0"/>
        <w:pPrChange w:id="4669"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4670" w:author="shalu.megotia" w:date="2022-04-25T14:36:39Z">
          <w:pPr>
            <w:pStyle w:val="4"/>
            <w:numPr>
              <w:ilvl w:val="2"/>
              <w:numId w:val="3"/>
            </w:numPr>
            <w:tabs>
              <w:tab w:val="left" w:pos="0"/>
            </w:tabs>
            <w:ind w:left="0" w:firstLine="0"/>
          </w:pPr>
        </w:pPrChange>
      </w:pPr>
      <w:bookmarkStart w:id="118" w:name="_Toc72191919"/>
      <w:r>
        <w:rPr>
          <w:rFonts w:asciiTheme="minorHAnsi" w:hAnsiTheme="minorHAnsi" w:cstheme="minorHAnsi"/>
          <w:b/>
          <w:bCs/>
          <w:color w:val="auto"/>
          <w:sz w:val="22"/>
          <w:szCs w:val="22"/>
        </w:rPr>
        <w:t>Collateral Verification</w:t>
      </w:r>
      <w:bookmarkEnd w:id="118"/>
    </w:p>
    <w:p>
      <w:pPr>
        <w:spacing w:before="720" w:beforeLines="0"/>
        <w:pPrChange w:id="4671" w:author="shalu.megotia" w:date="2022-04-25T14:36:39Z">
          <w:pPr/>
        </w:pPrChange>
      </w:pPr>
    </w:p>
    <w:tbl>
      <w:tblPr>
        <w:tblStyle w:val="12"/>
        <w:tblW w:w="9640"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1844" w:type="dxa"/>
          </w:tcPr>
          <w:p>
            <w:pPr>
              <w:spacing w:before="720" w:beforeLines="0"/>
              <w:rPr>
                <w:b/>
                <w:color w:val="000000"/>
              </w:rPr>
              <w:pPrChange w:id="4672" w:author="shalu.megotia" w:date="2022-04-25T14:36:39Z">
                <w:pPr/>
              </w:pPrChange>
            </w:pPr>
            <w:r>
              <w:rPr>
                <w:b/>
                <w:color w:val="000000"/>
              </w:rPr>
              <w:t xml:space="preserve">Brief description </w:t>
            </w:r>
          </w:p>
        </w:tc>
        <w:tc>
          <w:tcPr>
            <w:tcW w:w="7796" w:type="dxa"/>
          </w:tcPr>
          <w:p>
            <w:pPr>
              <w:spacing w:before="720" w:beforeLines="0"/>
              <w:jc w:val="both"/>
              <w:pPrChange w:id="4673" w:author="shalu.megotia" w:date="2022-04-25T14:36:39Z">
                <w:pPr>
                  <w:jc w:val="both"/>
                </w:pPr>
              </w:pPrChange>
            </w:pPr>
            <w:r>
              <w:t xml:space="preserve">Collateral Verification is a manual activity to be performed outside the system. In this activity, user will be able to capture the results of the collateral verification activity done for the collaterals. </w:t>
            </w:r>
          </w:p>
          <w:p>
            <w:pPr>
              <w:spacing w:before="720" w:beforeLines="0"/>
              <w:jc w:val="both"/>
              <w:pPrChange w:id="4674" w:author="shalu.megotia" w:date="2022-04-25T14:36:39Z">
                <w:pPr>
                  <w:jc w:val="both"/>
                </w:pPr>
              </w:pPrChange>
            </w:pPr>
            <w:r>
              <w:t xml:space="preserve">Collateral verification will be applicable for the following collateral types – </w:t>
            </w:r>
          </w:p>
          <w:p>
            <w:pPr>
              <w:numPr>
                <w:ilvl w:val="2"/>
                <w:numId w:val="2"/>
              </w:numPr>
              <w:spacing w:before="720" w:beforeLines="0" w:after="200" w:line="276" w:lineRule="auto"/>
              <w:jc w:val="both"/>
              <w:pPrChange w:id="4675" w:author="shalu.megotia" w:date="2022-04-25T14:36:39Z">
                <w:pPr>
                  <w:numPr>
                    <w:ilvl w:val="2"/>
                    <w:numId w:val="2"/>
                  </w:numPr>
                  <w:spacing w:after="200" w:line="276" w:lineRule="auto"/>
                  <w:jc w:val="both"/>
                </w:pPr>
              </w:pPrChange>
            </w:pPr>
            <w:r>
              <w:t>Property</w:t>
            </w:r>
          </w:p>
          <w:p>
            <w:pPr>
              <w:numPr>
                <w:ilvl w:val="2"/>
                <w:numId w:val="2"/>
              </w:numPr>
              <w:spacing w:before="720" w:beforeLines="0" w:after="200" w:line="276" w:lineRule="auto"/>
              <w:jc w:val="both"/>
              <w:pPrChange w:id="4676" w:author="shalu.megotia" w:date="2022-04-25T14:36:39Z">
                <w:pPr>
                  <w:numPr>
                    <w:ilvl w:val="2"/>
                    <w:numId w:val="2"/>
                  </w:numPr>
                  <w:spacing w:after="200" w:line="276" w:lineRule="auto"/>
                  <w:jc w:val="both"/>
                </w:pPr>
              </w:pPrChange>
            </w:pPr>
            <w:r>
              <w:t>Plant &amp; Machinery</w:t>
            </w:r>
          </w:p>
          <w:p>
            <w:pPr>
              <w:numPr>
                <w:ilvl w:val="2"/>
                <w:numId w:val="2"/>
              </w:numPr>
              <w:spacing w:before="720" w:beforeLines="0" w:after="200" w:line="276" w:lineRule="auto"/>
              <w:jc w:val="both"/>
              <w:pPrChange w:id="4677" w:author="shalu.megotia" w:date="2022-04-25T14:36:39Z">
                <w:pPr>
                  <w:numPr>
                    <w:ilvl w:val="2"/>
                    <w:numId w:val="2"/>
                  </w:numPr>
                  <w:spacing w:after="200" w:line="276" w:lineRule="auto"/>
                  <w:jc w:val="both"/>
                </w:pPr>
              </w:pPrChange>
            </w:pPr>
            <w:r>
              <w:t>Vehicles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678" w:author="shalu.megotia" w:date="2022-04-25T14:36:39Z">
                <w:pPr/>
              </w:pPrChange>
            </w:pPr>
            <w:r>
              <w:rPr>
                <w:b/>
                <w:color w:val="000000"/>
              </w:rPr>
              <w:t>Pre-conditions</w:t>
            </w:r>
          </w:p>
        </w:tc>
        <w:tc>
          <w:tcPr>
            <w:tcW w:w="7796" w:type="dxa"/>
          </w:tcPr>
          <w:p>
            <w:pPr>
              <w:pStyle w:val="60"/>
              <w:numPr>
                <w:ilvl w:val="0"/>
                <w:numId w:val="31"/>
              </w:numPr>
              <w:spacing w:before="720" w:beforeLines="0"/>
              <w:jc w:val="both"/>
              <w:rPr>
                <w:rFonts w:asciiTheme="minorHAnsi" w:hAnsiTheme="minorHAnsi"/>
                <w:color w:val="000000"/>
              </w:rPr>
              <w:pPrChange w:id="4679" w:author="shalu.megotia" w:date="2022-04-25T14:36:39Z">
                <w:pPr>
                  <w:pStyle w:val="60"/>
                  <w:numPr>
                    <w:ilvl w:val="0"/>
                    <w:numId w:val="31"/>
                  </w:numPr>
                  <w:jc w:val="both"/>
                </w:pPr>
              </w:pPrChange>
            </w:pPr>
            <w:r>
              <w:rPr>
                <w:rFonts w:asciiTheme="minorHAnsi" w:hAnsiTheme="minorHAnsi"/>
              </w:rPr>
              <w:t>Credit Bureau</w:t>
            </w:r>
            <w:r>
              <w:rPr>
                <w:rFonts w:asciiTheme="minorHAnsi" w:hAnsiTheme="minorHAnsi"/>
                <w:color w:val="000000"/>
              </w:rPr>
              <w:t xml:space="preserve"> check activity</w:t>
            </w:r>
            <w:r>
              <w:rPr>
                <w:rFonts w:eastAsia="Times New Roman" w:asciiTheme="minorHAnsi" w:hAnsiTheme="minorHAnsi"/>
              </w:rPr>
              <w:t xml:space="preserve"> is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680" w:author="shalu.megotia" w:date="2022-04-25T14:36:39Z">
                <w:pPr/>
              </w:pPrChange>
            </w:pPr>
            <w:r>
              <w:rPr>
                <w:b/>
                <w:color w:val="000000"/>
              </w:rPr>
              <w:t>Primary users</w:t>
            </w:r>
          </w:p>
        </w:tc>
        <w:tc>
          <w:tcPr>
            <w:tcW w:w="7796" w:type="dxa"/>
          </w:tcPr>
          <w:p>
            <w:pPr>
              <w:spacing w:before="720" w:beforeLines="0"/>
              <w:jc w:val="both"/>
              <w:pPrChange w:id="4681" w:author="shalu.megotia" w:date="2022-04-25T14:36:39Z">
                <w:pPr>
                  <w:jc w:val="both"/>
                </w:pPr>
              </w:pPrChange>
            </w:pPr>
            <w:ins w:id="4682" w:author="Neeraj Shrivastava" w:date="2021-05-18T10:57:00Z">
              <w:r>
                <w:rPr/>
                <w:t>CU/CA</w:t>
              </w:r>
            </w:ins>
            <w:del w:id="4683" w:author="Neeraj Shrivastava" w:date="2021-05-18T10:57:00Z">
              <w:r>
                <w:rPr/>
                <w:delText>RM</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684" w:author="shalu.megotia" w:date="2022-04-25T14:36:39Z">
                <w:pPr/>
              </w:pPrChange>
            </w:pPr>
            <w:r>
              <w:rPr>
                <w:b/>
                <w:color w:val="000000"/>
              </w:rPr>
              <w:t>Process flow of events</w:t>
            </w:r>
          </w:p>
        </w:tc>
        <w:tc>
          <w:tcPr>
            <w:tcW w:w="7796" w:type="dxa"/>
          </w:tcPr>
          <w:p>
            <w:pPr>
              <w:spacing w:before="720" w:beforeLines="0"/>
              <w:rPr>
                <w:b/>
                <w:color w:val="000000"/>
              </w:rPr>
              <w:pPrChange w:id="4685" w:author="shalu.megotia" w:date="2022-04-25T14:36:39Z">
                <w:pPr/>
              </w:pPrChange>
            </w:pPr>
            <w:r>
              <w:rPr>
                <w:b/>
                <w:color w:val="000000"/>
              </w:rPr>
              <w:t>Collateral Verification – Main Flow</w:t>
            </w:r>
          </w:p>
          <w:p>
            <w:pPr>
              <w:pStyle w:val="60"/>
              <w:numPr>
                <w:ilvl w:val="0"/>
                <w:numId w:val="26"/>
              </w:numPr>
              <w:spacing w:before="720" w:beforeLines="0" w:after="0" w:line="240" w:lineRule="auto"/>
              <w:rPr>
                <w:rFonts w:asciiTheme="minorHAnsi" w:hAnsiTheme="minorHAnsi"/>
                <w:color w:val="000000"/>
              </w:rPr>
              <w:pPrChange w:id="4686" w:author="shalu.megotia" w:date="2022-04-25T14:36:39Z">
                <w:pPr>
                  <w:pStyle w:val="60"/>
                  <w:numPr>
                    <w:ilvl w:val="0"/>
                    <w:numId w:val="26"/>
                  </w:numPr>
                  <w:spacing w:after="0" w:line="240" w:lineRule="auto"/>
                </w:pPr>
              </w:pPrChange>
            </w:pPr>
            <w:r>
              <w:rPr>
                <w:rFonts w:asciiTheme="minorHAnsi" w:hAnsiTheme="minorHAnsi"/>
                <w:color w:val="000000"/>
              </w:rPr>
              <w:t>User performs the collateral verification (outside the system activity) for the applicable collaterals and updates verification details in system.</w:t>
            </w:r>
          </w:p>
          <w:p>
            <w:pPr>
              <w:pStyle w:val="60"/>
              <w:numPr>
                <w:ilvl w:val="0"/>
                <w:numId w:val="26"/>
              </w:numPr>
              <w:spacing w:before="720" w:beforeLines="0" w:after="0" w:line="240" w:lineRule="auto"/>
              <w:rPr>
                <w:rFonts w:asciiTheme="minorHAnsi" w:hAnsiTheme="minorHAnsi"/>
                <w:color w:val="000000"/>
              </w:rPr>
              <w:pPrChange w:id="4687" w:author="shalu.megotia" w:date="2022-04-25T14:36:39Z">
                <w:pPr>
                  <w:pStyle w:val="60"/>
                  <w:numPr>
                    <w:ilvl w:val="0"/>
                    <w:numId w:val="26"/>
                  </w:numPr>
                  <w:spacing w:after="0" w:line="240" w:lineRule="auto"/>
                </w:pPr>
              </w:pPrChange>
            </w:pPr>
            <w:r>
              <w:rPr>
                <w:rFonts w:asciiTheme="minorHAnsi" w:hAnsiTheme="minorHAnsi"/>
                <w:color w:val="000000"/>
              </w:rPr>
              <w:t>User updates the verification results on the screen for all applicable collaterals.</w:t>
            </w:r>
          </w:p>
          <w:p>
            <w:pPr>
              <w:pStyle w:val="60"/>
              <w:numPr>
                <w:ilvl w:val="0"/>
                <w:numId w:val="26"/>
              </w:numPr>
              <w:spacing w:before="720" w:beforeLines="0" w:after="0" w:line="240" w:lineRule="auto"/>
              <w:rPr>
                <w:rFonts w:asciiTheme="minorHAnsi" w:hAnsiTheme="minorHAnsi"/>
                <w:color w:val="000000"/>
              </w:rPr>
              <w:pPrChange w:id="4688" w:author="shalu.megotia" w:date="2022-04-25T14:36:39Z">
                <w:pPr>
                  <w:pStyle w:val="60"/>
                  <w:numPr>
                    <w:ilvl w:val="0"/>
                    <w:numId w:val="26"/>
                  </w:numPr>
                  <w:spacing w:after="0" w:line="240" w:lineRule="auto"/>
                </w:pPr>
              </w:pPrChange>
            </w:pPr>
            <w:r>
              <w:rPr>
                <w:rFonts w:asciiTheme="minorHAnsi" w:hAnsiTheme="minorHAnsi"/>
                <w:color w:val="000000"/>
              </w:rPr>
              <w:t>User completes the activity.</w:t>
            </w:r>
          </w:p>
          <w:p>
            <w:pPr>
              <w:pStyle w:val="60"/>
              <w:numPr>
                <w:ilvl w:val="0"/>
                <w:numId w:val="26"/>
              </w:numPr>
              <w:spacing w:before="720" w:beforeLines="0" w:after="0" w:line="240" w:lineRule="auto"/>
              <w:rPr>
                <w:rFonts w:asciiTheme="minorHAnsi" w:hAnsiTheme="minorHAnsi"/>
                <w:color w:val="000000"/>
              </w:rPr>
              <w:pPrChange w:id="4689" w:author="shalu.megotia" w:date="2022-04-25T14:36:39Z">
                <w:pPr>
                  <w:pStyle w:val="60"/>
                  <w:numPr>
                    <w:ilvl w:val="0"/>
                    <w:numId w:val="26"/>
                  </w:numPr>
                  <w:spacing w:after="0" w:line="240" w:lineRule="auto"/>
                </w:pPr>
              </w:pPrChange>
            </w:pPr>
            <w:r>
              <w:rPr>
                <w:rFonts w:asciiTheme="minorHAnsi" w:hAnsiTheme="minorHAnsi"/>
                <w:color w:val="000000"/>
              </w:rPr>
              <w:t>Application moves to next activity.</w:t>
            </w:r>
          </w:p>
          <w:p>
            <w:pPr>
              <w:pStyle w:val="60"/>
              <w:spacing w:before="720" w:beforeLines="0" w:after="0" w:line="240" w:lineRule="auto"/>
              <w:ind w:left="0"/>
              <w:rPr>
                <w:rFonts w:asciiTheme="minorHAnsi" w:hAnsiTheme="minorHAnsi"/>
                <w:color w:val="000000"/>
              </w:rPr>
              <w:pPrChange w:id="4690" w:author="shalu.megotia" w:date="2022-04-25T14:36:39Z">
                <w:pPr>
                  <w:pStyle w:val="60"/>
                  <w:spacing w:after="0" w:line="240" w:lineRule="auto"/>
                  <w:ind w:left="0"/>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691" w:author="shalu.megotia" w:date="2022-04-25T14:36:39Z">
                <w:pPr/>
              </w:pPrChange>
            </w:pPr>
            <w:r>
              <w:rPr>
                <w:b/>
                <w:color w:val="000000"/>
              </w:rPr>
              <w:t>UI Details</w:t>
            </w:r>
          </w:p>
        </w:tc>
        <w:tc>
          <w:tcPr>
            <w:tcW w:w="7796" w:type="dxa"/>
          </w:tcPr>
          <w:p>
            <w:pPr>
              <w:spacing w:before="720" w:beforeLines="0"/>
              <w:jc w:val="both"/>
              <w:rPr>
                <w:rFonts w:eastAsia="Calibri"/>
                <w:color w:val="000000"/>
              </w:rPr>
              <w:pPrChange w:id="4692" w:author="shalu.megotia" w:date="2022-04-25T14:36:39Z">
                <w:pPr>
                  <w:jc w:val="both"/>
                </w:pPr>
              </w:pPrChange>
            </w:pPr>
            <w:r>
              <w:rPr>
                <w:rFonts w:eastAsia="Calibri"/>
                <w:color w:val="000000"/>
              </w:rPr>
              <w:t>Screens for verification is as:</w:t>
            </w:r>
          </w:p>
          <w:p>
            <w:pPr>
              <w:spacing w:before="720" w:beforeLines="0"/>
              <w:jc w:val="both"/>
              <w:rPr>
                <w:color w:val="FF0000"/>
              </w:rPr>
              <w:pPrChange w:id="4693" w:author="shalu.megotia" w:date="2022-04-25T14:36:39Z">
                <w:pPr>
                  <w:jc w:val="both"/>
                </w:pPr>
              </w:pPrChange>
            </w:pPr>
          </w:p>
          <w:p>
            <w:pPr>
              <w:spacing w:before="720" w:beforeLines="0"/>
              <w:jc w:val="both"/>
              <w:rPr>
                <w:color w:val="FF0000"/>
              </w:rPr>
              <w:pPrChange w:id="4694" w:author="shalu.megotia" w:date="2022-04-25T14:36:39Z">
                <w:pPr>
                  <w:jc w:val="both"/>
                </w:pPr>
              </w:pPrChange>
            </w:pPr>
            <w:bookmarkStart w:id="119" w:name="_MON_1681733670"/>
            <w:bookmarkEnd w:id="119"/>
            <w:r>
              <w:rPr>
                <w:color w:val="FF0000"/>
              </w:rPr>
              <w:object>
                <v:shape id="_x0000_i1080" o:spt="75" type="#_x0000_t75" style="height:64.5pt;width:108pt;" o:ole="t" filled="f" o:preferrelative="t" stroked="f" coordsize="21600,21600">
                  <v:path/>
                  <v:fill on="f" focussize="0,0"/>
                  <v:stroke on="f" joinstyle="miter"/>
                  <v:imagedata r:id="rId128" o:title=""/>
                  <o:lock v:ext="edit" aspectratio="t"/>
                  <w10:wrap type="none"/>
                  <w10:anchorlock/>
                </v:shape>
                <o:OLEObject Type="Embed" ProgID="Excel.Sheet.12" ShapeID="_x0000_i1080" DrawAspect="Icon" ObjectID="_1468075780" r:id="rId127">
                  <o:LockedField>false</o:LockedField>
                </o:OLEObject>
              </w:object>
            </w:r>
          </w:p>
          <w:p>
            <w:pPr>
              <w:spacing w:before="720" w:beforeLines="0"/>
              <w:jc w:val="both"/>
              <w:rPr>
                <w:color w:val="FF0000"/>
              </w:rPr>
              <w:pPrChange w:id="4695"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696" w:author="shalu.megotia" w:date="2022-04-25T14:36:39Z">
                <w:pPr/>
              </w:pPrChange>
            </w:pPr>
            <w:r>
              <w:rPr>
                <w:b/>
                <w:color w:val="000000"/>
              </w:rPr>
              <w:t>Post Conditions</w:t>
            </w:r>
          </w:p>
        </w:tc>
        <w:tc>
          <w:tcPr>
            <w:tcW w:w="7796" w:type="dxa"/>
          </w:tcPr>
          <w:p>
            <w:pPr>
              <w:pStyle w:val="60"/>
              <w:numPr>
                <w:ilvl w:val="0"/>
                <w:numId w:val="27"/>
              </w:numPr>
              <w:spacing w:before="720" w:beforeLines="0" w:after="0" w:line="240" w:lineRule="auto"/>
              <w:jc w:val="both"/>
              <w:rPr>
                <w:rFonts w:asciiTheme="minorHAnsi" w:hAnsiTheme="minorHAnsi"/>
              </w:rPr>
              <w:pPrChange w:id="4697" w:author="shalu.megotia" w:date="2022-04-25T14:36:39Z">
                <w:pPr>
                  <w:pStyle w:val="60"/>
                  <w:numPr>
                    <w:ilvl w:val="0"/>
                    <w:numId w:val="27"/>
                  </w:numPr>
                  <w:spacing w:after="0" w:line="240" w:lineRule="auto"/>
                  <w:jc w:val="both"/>
                </w:pPr>
              </w:pPrChange>
            </w:pPr>
            <w:r>
              <w:rPr>
                <w:rFonts w:asciiTheme="minorHAnsi" w:hAnsiTheme="minorHAnsi"/>
              </w:rPr>
              <w:t>Deviation Check activity initiated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698" w:author="shalu.megotia" w:date="2022-04-25T14:36:39Z">
                <w:pPr/>
              </w:pPrChange>
            </w:pPr>
            <w:r>
              <w:rPr>
                <w:b/>
                <w:color w:val="000000"/>
              </w:rPr>
              <w:t>Business Rules</w:t>
            </w:r>
          </w:p>
        </w:tc>
        <w:tc>
          <w:tcPr>
            <w:tcW w:w="7796" w:type="dxa"/>
          </w:tcPr>
          <w:p>
            <w:pPr>
              <w:pStyle w:val="60"/>
              <w:numPr>
                <w:ilvl w:val="0"/>
                <w:numId w:val="27"/>
              </w:numPr>
              <w:spacing w:before="720" w:beforeLines="0" w:after="0" w:line="240" w:lineRule="auto"/>
              <w:jc w:val="both"/>
              <w:rPr>
                <w:rFonts w:asciiTheme="minorHAnsi" w:hAnsiTheme="minorHAnsi"/>
                <w:color w:val="000000"/>
              </w:rPr>
              <w:pPrChange w:id="4699" w:author="shalu.megotia" w:date="2022-04-25T14:36:39Z">
                <w:pPr>
                  <w:pStyle w:val="60"/>
                  <w:numPr>
                    <w:ilvl w:val="0"/>
                    <w:numId w:val="27"/>
                  </w:numPr>
                  <w:spacing w:after="0" w:line="240" w:lineRule="auto"/>
                  <w:jc w:val="both"/>
                </w:pPr>
              </w:pPrChange>
            </w:pPr>
            <w:r>
              <w:rPr>
                <w:rFonts w:asciiTheme="minorHAnsi" w:hAnsiTheme="minorHAnsi"/>
                <w:color w:val="000000"/>
              </w:rPr>
              <w:t>At least one Collateral verification record will be mandatory for all the applicable collaterals</w:t>
            </w:r>
            <w:ins w:id="4700" w:author="Abhinav Shandilya" w:date="2021-05-25T12:05:00Z">
              <w:r>
                <w:rPr>
                  <w:rFonts w:asciiTheme="minorHAnsi" w:hAnsiTheme="minorHAnsi"/>
                  <w:color w:val="000000"/>
                </w:rPr>
                <w:t xml:space="preserve"> and if no record is added and a</w:t>
              </w:r>
            </w:ins>
            <w:ins w:id="4701" w:author="Abhinav Shandilya" w:date="2021-05-25T12:06:00Z">
              <w:r>
                <w:rPr>
                  <w:rFonts w:asciiTheme="minorHAnsi" w:hAnsiTheme="minorHAnsi"/>
                  <w:color w:val="000000"/>
                </w:rPr>
                <w:t>ctivity</w:t>
              </w:r>
            </w:ins>
            <w:ins w:id="4702" w:author="Abhinav Shandilya" w:date="2021-05-25T12:05:00Z">
              <w:r>
                <w:rPr>
                  <w:rFonts w:asciiTheme="minorHAnsi" w:hAnsiTheme="minorHAnsi"/>
                  <w:color w:val="000000"/>
                </w:rPr>
                <w:t xml:space="preserve"> is completed</w:t>
              </w:r>
            </w:ins>
            <w:ins w:id="4703" w:author="Abhinav Shandilya" w:date="2021-05-25T12:06:00Z">
              <w:r>
                <w:rPr>
                  <w:rFonts w:asciiTheme="minorHAnsi" w:hAnsiTheme="minorHAnsi"/>
                  <w:color w:val="000000"/>
                </w:rPr>
                <w:t xml:space="preserve"> </w:t>
              </w:r>
            </w:ins>
            <w:ins w:id="4704" w:author="Abhinav Shandilya" w:date="2021-05-25T12:05:00Z">
              <w:r>
                <w:rPr>
                  <w:rFonts w:asciiTheme="minorHAnsi" w:hAnsiTheme="minorHAnsi"/>
                  <w:color w:val="000000"/>
                </w:rPr>
                <w:t xml:space="preserve"> then deviation will be raised</w:t>
              </w:r>
            </w:ins>
            <w:r>
              <w:rPr>
                <w:rFonts w:asciiTheme="minorHAnsi" w:hAnsiTheme="minorHAnsi"/>
                <w:color w:val="000000"/>
              </w:rPr>
              <w:t>.</w:t>
            </w:r>
          </w:p>
          <w:p>
            <w:pPr>
              <w:pStyle w:val="60"/>
              <w:numPr>
                <w:ilvl w:val="0"/>
                <w:numId w:val="27"/>
              </w:numPr>
              <w:spacing w:before="720" w:beforeLines="0" w:after="0" w:line="240" w:lineRule="auto"/>
              <w:jc w:val="both"/>
              <w:rPr>
                <w:rFonts w:asciiTheme="minorHAnsi" w:hAnsiTheme="minorHAnsi"/>
                <w:color w:val="000000"/>
              </w:rPr>
              <w:pPrChange w:id="4705" w:author="shalu.megotia" w:date="2022-04-25T14:36:39Z">
                <w:pPr>
                  <w:pStyle w:val="60"/>
                  <w:numPr>
                    <w:ilvl w:val="0"/>
                    <w:numId w:val="27"/>
                  </w:numPr>
                  <w:spacing w:after="0" w:line="240" w:lineRule="auto"/>
                  <w:jc w:val="both"/>
                </w:pPr>
              </w:pPrChange>
            </w:pPr>
            <w:r>
              <w:rPr>
                <w:rFonts w:asciiTheme="minorHAnsi" w:hAnsiTheme="minorHAnsi"/>
                <w:color w:val="000000"/>
              </w:rPr>
              <w:t>User will have to fill all mandatory information for each collateral to save the same.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706" w:author="shalu.megotia" w:date="2022-04-25T14:36:39Z">
                <w:pPr/>
              </w:pPrChange>
            </w:pPr>
            <w:r>
              <w:rPr>
                <w:b/>
                <w:color w:val="000000"/>
              </w:rPr>
              <w:t xml:space="preserve">Some reference points </w:t>
            </w:r>
          </w:p>
        </w:tc>
        <w:tc>
          <w:tcPr>
            <w:tcW w:w="7796" w:type="dxa"/>
          </w:tcPr>
          <w:p>
            <w:pPr>
              <w:spacing w:before="720" w:beforeLines="0"/>
              <w:jc w:val="both"/>
              <w:rPr>
                <w:color w:val="000000"/>
              </w:rPr>
              <w:pPrChange w:id="4707" w:author="shalu.megotia" w:date="2022-04-25T14:36:39Z">
                <w:pPr>
                  <w:jc w:val="both"/>
                </w:pPr>
              </w:pPrChange>
            </w:pPr>
            <w:r>
              <w:rPr>
                <w:color w:val="000000"/>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708" w:author="shalu.megotia" w:date="2022-04-25T14:36:39Z">
                <w:pPr/>
              </w:pPrChange>
            </w:pPr>
            <w:r>
              <w:rPr>
                <w:b/>
                <w:color w:val="000000"/>
              </w:rPr>
              <w:t xml:space="preserve">Queries /Open points </w:t>
            </w:r>
          </w:p>
        </w:tc>
        <w:tc>
          <w:tcPr>
            <w:tcW w:w="7796" w:type="dxa"/>
          </w:tcPr>
          <w:p>
            <w:pPr>
              <w:spacing w:before="720" w:beforeLines="0"/>
              <w:jc w:val="both"/>
              <w:pPrChange w:id="4709" w:author="shalu.megotia" w:date="2022-04-25T14:36:39Z">
                <w:pPr>
                  <w:jc w:val="both"/>
                </w:pPr>
              </w:pPrChange>
            </w:pPr>
            <w:r>
              <w:t>NA</w:t>
            </w:r>
          </w:p>
        </w:tc>
      </w:tr>
    </w:tbl>
    <w:p>
      <w:pPr>
        <w:spacing w:before="720" w:beforeLines="0"/>
        <w:pPrChange w:id="4710" w:author="shalu.megotia" w:date="2022-04-25T14:36:39Z">
          <w:pPr/>
        </w:pPrChange>
      </w:pPr>
    </w:p>
    <w:p>
      <w:pPr>
        <w:spacing w:before="720" w:beforeLines="0"/>
        <w:pPrChange w:id="4711" w:author="shalu.megotia" w:date="2022-04-25T14:36:39Z">
          <w:pPr/>
        </w:pPrChange>
      </w:pPr>
    </w:p>
    <w:p>
      <w:pPr>
        <w:spacing w:before="720" w:beforeLines="0"/>
        <w:pPrChange w:id="4712" w:author="shalu.megotia" w:date="2022-04-25T14:36:39Z">
          <w:pPr/>
        </w:pPrChange>
      </w:pPr>
    </w:p>
    <w:p>
      <w:pPr>
        <w:spacing w:before="720" w:beforeLines="0"/>
        <w:pPrChange w:id="4713"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4714" w:author="shalu.megotia" w:date="2022-04-25T14:36:39Z">
          <w:pPr>
            <w:pStyle w:val="4"/>
            <w:numPr>
              <w:ilvl w:val="2"/>
              <w:numId w:val="3"/>
            </w:numPr>
            <w:tabs>
              <w:tab w:val="left" w:pos="0"/>
            </w:tabs>
            <w:ind w:left="0" w:firstLine="0"/>
          </w:pPr>
        </w:pPrChange>
      </w:pPr>
      <w:bookmarkStart w:id="120" w:name="_Toc72191920"/>
      <w:r>
        <w:rPr>
          <w:rFonts w:asciiTheme="minorHAnsi" w:hAnsiTheme="minorHAnsi" w:cstheme="minorHAnsi"/>
          <w:b/>
          <w:bCs/>
          <w:color w:val="auto"/>
          <w:sz w:val="22"/>
          <w:szCs w:val="22"/>
        </w:rPr>
        <w:t>Collateral Association</w:t>
      </w:r>
      <w:bookmarkEnd w:id="120"/>
    </w:p>
    <w:p>
      <w:pPr>
        <w:spacing w:before="720" w:beforeLines="0"/>
        <w:pPrChange w:id="4715" w:author="shalu.megotia" w:date="2022-04-25T14:36:39Z">
          <w:pPr/>
        </w:pPrChange>
      </w:pPr>
    </w:p>
    <w:tbl>
      <w:tblPr>
        <w:tblStyle w:val="12"/>
        <w:tblW w:w="9498"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716" w:author="shalu.megotia" w:date="2022-04-25T14:36:39Z">
                <w:pPr/>
              </w:pPrChange>
            </w:pPr>
            <w:r>
              <w:rPr>
                <w:b/>
                <w:color w:val="000000"/>
              </w:rPr>
              <w:t xml:space="preserve">Brief description </w:t>
            </w:r>
          </w:p>
        </w:tc>
        <w:tc>
          <w:tcPr>
            <w:tcW w:w="7654" w:type="dxa"/>
          </w:tcPr>
          <w:p>
            <w:pPr>
              <w:spacing w:before="720" w:beforeLines="0"/>
              <w:jc w:val="both"/>
              <w:pPrChange w:id="4717" w:author="shalu.megotia" w:date="2022-04-25T14:36:39Z">
                <w:pPr>
                  <w:jc w:val="both"/>
                </w:pPr>
              </w:pPrChange>
            </w:pPr>
            <w:r>
              <w:t>Through this screen, user can associate collaterals with different facilities. This association can be many to many. Such that, a single collateral can be attached to more than one facility, as well as, multiple collaterals can be attached to a single facility.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718" w:author="shalu.megotia" w:date="2022-04-25T14:36:39Z">
                <w:pPr/>
              </w:pPrChange>
            </w:pPr>
            <w:r>
              <w:rPr>
                <w:b/>
                <w:color w:val="000000"/>
              </w:rPr>
              <w:t>Pre-conditions</w:t>
            </w:r>
          </w:p>
        </w:tc>
        <w:tc>
          <w:tcPr>
            <w:tcW w:w="7654" w:type="dxa"/>
          </w:tcPr>
          <w:p>
            <w:pPr>
              <w:pStyle w:val="60"/>
              <w:numPr>
                <w:ilvl w:val="0"/>
                <w:numId w:val="31"/>
              </w:numPr>
              <w:spacing w:before="720" w:beforeLines="0"/>
              <w:jc w:val="both"/>
              <w:rPr>
                <w:rFonts w:asciiTheme="minorHAnsi" w:hAnsiTheme="minorHAnsi"/>
                <w:color w:val="000000"/>
              </w:rPr>
              <w:pPrChange w:id="4719" w:author="shalu.megotia" w:date="2022-04-25T14:36:39Z">
                <w:pPr>
                  <w:pStyle w:val="60"/>
                  <w:numPr>
                    <w:ilvl w:val="0"/>
                    <w:numId w:val="31"/>
                  </w:numPr>
                  <w:jc w:val="both"/>
                </w:pPr>
              </w:pPrChange>
            </w:pPr>
            <w:r>
              <w:rPr>
                <w:rFonts w:asciiTheme="minorHAnsi" w:hAnsiTheme="minorHAnsi"/>
                <w:color w:val="000000"/>
              </w:rPr>
              <w:t>Credit Bureau Check activity is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720" w:author="shalu.megotia" w:date="2022-04-25T14:36:39Z">
                <w:pPr/>
              </w:pPrChange>
            </w:pPr>
            <w:r>
              <w:rPr>
                <w:b/>
                <w:color w:val="000000"/>
              </w:rPr>
              <w:t>Primary users</w:t>
            </w:r>
          </w:p>
        </w:tc>
        <w:tc>
          <w:tcPr>
            <w:tcW w:w="7654" w:type="dxa"/>
          </w:tcPr>
          <w:p>
            <w:pPr>
              <w:spacing w:before="720" w:beforeLines="0"/>
              <w:jc w:val="both"/>
              <w:pPrChange w:id="4721" w:author="shalu.megotia" w:date="2022-04-25T14:36:39Z">
                <w:pPr>
                  <w:jc w:val="both"/>
                </w:pPr>
              </w:pPrChange>
            </w:pPr>
            <w:ins w:id="4722" w:author="Neeraj Shrivastava" w:date="2021-05-18T10:57:00Z">
              <w:r>
                <w:rPr/>
                <w:t>CU/CA</w:t>
              </w:r>
            </w:ins>
            <w:del w:id="4723" w:author="Neeraj Shrivastava" w:date="2021-05-18T10:57:00Z">
              <w:r>
                <w:rPr/>
                <w:delText>RM</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724" w:author="shalu.megotia" w:date="2022-04-25T14:36:39Z">
                <w:pPr/>
              </w:pPrChange>
            </w:pPr>
            <w:r>
              <w:rPr>
                <w:b/>
                <w:color w:val="000000"/>
              </w:rPr>
              <w:t>Process flow of events</w:t>
            </w:r>
          </w:p>
        </w:tc>
        <w:tc>
          <w:tcPr>
            <w:tcW w:w="7654" w:type="dxa"/>
          </w:tcPr>
          <w:p>
            <w:pPr>
              <w:spacing w:before="720" w:beforeLines="0"/>
              <w:rPr>
                <w:b/>
                <w:color w:val="000000"/>
              </w:rPr>
              <w:pPrChange w:id="4725" w:author="shalu.megotia" w:date="2022-04-25T14:36:39Z">
                <w:pPr/>
              </w:pPrChange>
            </w:pPr>
            <w:r>
              <w:rPr>
                <w:b/>
                <w:color w:val="000000"/>
              </w:rPr>
              <w:t xml:space="preserve">Collateral Association </w:t>
            </w:r>
          </w:p>
          <w:p>
            <w:pPr>
              <w:pStyle w:val="60"/>
              <w:numPr>
                <w:ilvl w:val="0"/>
                <w:numId w:val="26"/>
              </w:numPr>
              <w:spacing w:before="720" w:beforeLines="0" w:after="0" w:line="240" w:lineRule="auto"/>
              <w:rPr>
                <w:rFonts w:asciiTheme="minorHAnsi" w:hAnsiTheme="minorHAnsi"/>
                <w:color w:val="000000"/>
              </w:rPr>
              <w:pPrChange w:id="4726" w:author="shalu.megotia" w:date="2022-04-25T14:36:39Z">
                <w:pPr>
                  <w:pStyle w:val="60"/>
                  <w:numPr>
                    <w:ilvl w:val="0"/>
                    <w:numId w:val="26"/>
                  </w:numPr>
                  <w:spacing w:after="0" w:line="240" w:lineRule="auto"/>
                </w:pPr>
              </w:pPrChange>
            </w:pPr>
            <w:r>
              <w:rPr>
                <w:rFonts w:asciiTheme="minorHAnsi" w:hAnsiTheme="minorHAnsi"/>
                <w:color w:val="000000"/>
              </w:rPr>
              <w:t>User Opens the collateral association activity through worklist.</w:t>
            </w:r>
          </w:p>
          <w:p>
            <w:pPr>
              <w:pStyle w:val="60"/>
              <w:numPr>
                <w:ilvl w:val="0"/>
                <w:numId w:val="26"/>
              </w:numPr>
              <w:spacing w:before="720" w:beforeLines="0" w:after="0" w:line="240" w:lineRule="auto"/>
              <w:rPr>
                <w:rFonts w:asciiTheme="minorHAnsi" w:hAnsiTheme="minorHAnsi"/>
                <w:color w:val="000000"/>
              </w:rPr>
              <w:pPrChange w:id="4727" w:author="shalu.megotia" w:date="2022-04-25T14:36:39Z">
                <w:pPr>
                  <w:pStyle w:val="60"/>
                  <w:numPr>
                    <w:ilvl w:val="0"/>
                    <w:numId w:val="26"/>
                  </w:numPr>
                  <w:spacing w:after="0" w:line="240" w:lineRule="auto"/>
                </w:pPr>
              </w:pPrChange>
            </w:pPr>
            <w:r>
              <w:rPr>
                <w:rFonts w:asciiTheme="minorHAnsi" w:hAnsiTheme="minorHAnsi"/>
                <w:color w:val="000000"/>
              </w:rPr>
              <w:t>System has populated the list of collaterals and facilities. User checks the same.</w:t>
            </w:r>
          </w:p>
          <w:p>
            <w:pPr>
              <w:pStyle w:val="60"/>
              <w:numPr>
                <w:ilvl w:val="0"/>
                <w:numId w:val="26"/>
              </w:numPr>
              <w:spacing w:before="720" w:beforeLines="0" w:after="0" w:line="240" w:lineRule="auto"/>
              <w:rPr>
                <w:rFonts w:asciiTheme="minorHAnsi" w:hAnsiTheme="minorHAnsi"/>
                <w:color w:val="000000"/>
              </w:rPr>
              <w:pPrChange w:id="4728" w:author="shalu.megotia" w:date="2022-04-25T14:36:39Z">
                <w:pPr>
                  <w:pStyle w:val="60"/>
                  <w:numPr>
                    <w:ilvl w:val="0"/>
                    <w:numId w:val="26"/>
                  </w:numPr>
                  <w:spacing w:after="0" w:line="240" w:lineRule="auto"/>
                </w:pPr>
              </w:pPrChange>
            </w:pPr>
            <w:r>
              <w:rPr>
                <w:rFonts w:asciiTheme="minorHAnsi" w:hAnsiTheme="minorHAnsi"/>
                <w:color w:val="000000"/>
              </w:rPr>
              <w:t>User selects the collateral and attaches it to one or more facilities.</w:t>
            </w:r>
          </w:p>
          <w:p>
            <w:pPr>
              <w:pStyle w:val="60"/>
              <w:numPr>
                <w:ilvl w:val="0"/>
                <w:numId w:val="26"/>
              </w:numPr>
              <w:spacing w:before="720" w:beforeLines="0" w:after="0" w:line="240" w:lineRule="auto"/>
              <w:rPr>
                <w:rFonts w:asciiTheme="minorHAnsi" w:hAnsiTheme="minorHAnsi"/>
                <w:color w:val="000000"/>
              </w:rPr>
              <w:pPrChange w:id="4729" w:author="shalu.megotia" w:date="2022-04-25T14:36:39Z">
                <w:pPr>
                  <w:pStyle w:val="60"/>
                  <w:numPr>
                    <w:ilvl w:val="0"/>
                    <w:numId w:val="26"/>
                  </w:numPr>
                  <w:spacing w:after="0" w:line="240" w:lineRule="auto"/>
                </w:pPr>
              </w:pPrChange>
            </w:pPr>
            <w:r>
              <w:rPr>
                <w:rFonts w:asciiTheme="minorHAnsi" w:hAnsiTheme="minorHAnsi"/>
                <w:color w:val="000000"/>
              </w:rPr>
              <w:t>After all the collaterals are attached, user completes the activity.</w:t>
            </w:r>
          </w:p>
          <w:p>
            <w:pPr>
              <w:pStyle w:val="60"/>
              <w:numPr>
                <w:ilvl w:val="0"/>
                <w:numId w:val="26"/>
              </w:numPr>
              <w:spacing w:before="720" w:beforeLines="0" w:after="0" w:line="240" w:lineRule="auto"/>
              <w:rPr>
                <w:rFonts w:asciiTheme="minorHAnsi" w:hAnsiTheme="minorHAnsi"/>
                <w:color w:val="000000"/>
              </w:rPr>
              <w:pPrChange w:id="4730" w:author="shalu.megotia" w:date="2022-04-25T14:36:39Z">
                <w:pPr>
                  <w:pStyle w:val="60"/>
                  <w:numPr>
                    <w:ilvl w:val="0"/>
                    <w:numId w:val="26"/>
                  </w:numPr>
                  <w:spacing w:after="0" w:line="240" w:lineRule="auto"/>
                </w:pPr>
              </w:pPrChange>
            </w:pPr>
            <w:r>
              <w:rPr>
                <w:rFonts w:asciiTheme="minorHAnsi" w:hAnsiTheme="minorHAnsi"/>
                <w:color w:val="000000"/>
              </w:rPr>
              <w:t xml:space="preserve">Application moves to next stage. </w:t>
            </w:r>
          </w:p>
          <w:p>
            <w:pPr>
              <w:spacing w:before="720" w:beforeLines="0"/>
              <w:ind w:left="360"/>
              <w:rPr>
                <w:color w:val="000000"/>
              </w:rPr>
              <w:pPrChange w:id="4731" w:author="shalu.megotia" w:date="2022-04-25T14:36:39Z">
                <w:pPr>
                  <w:ind w:left="360"/>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732" w:author="shalu.megotia" w:date="2022-04-25T14:36:39Z">
                <w:pPr/>
              </w:pPrChange>
            </w:pPr>
            <w:r>
              <w:rPr>
                <w:b/>
                <w:color w:val="000000"/>
              </w:rPr>
              <w:t>UI Details</w:t>
            </w:r>
          </w:p>
        </w:tc>
        <w:tc>
          <w:tcPr>
            <w:tcW w:w="7654" w:type="dxa"/>
          </w:tcPr>
          <w:p>
            <w:pPr>
              <w:spacing w:before="720" w:beforeLines="0"/>
              <w:jc w:val="both"/>
              <w:rPr>
                <w:rFonts w:eastAsia="Calibri"/>
                <w:color w:val="000000"/>
              </w:rPr>
              <w:pPrChange w:id="4733" w:author="shalu.megotia" w:date="2022-04-25T14:36:39Z">
                <w:pPr>
                  <w:jc w:val="both"/>
                </w:pPr>
              </w:pPrChange>
            </w:pPr>
            <w:r>
              <w:rPr>
                <w:rFonts w:eastAsia="Calibri"/>
                <w:color w:val="000000"/>
              </w:rPr>
              <w:t>Screens for Collateral Association is as:</w:t>
            </w:r>
          </w:p>
          <w:p>
            <w:pPr>
              <w:spacing w:before="720" w:beforeLines="0"/>
              <w:jc w:val="both"/>
              <w:rPr>
                <w:rFonts w:eastAsia="Calibri"/>
                <w:color w:val="000000"/>
              </w:rPr>
              <w:pPrChange w:id="4734" w:author="shalu.megotia" w:date="2022-04-25T14:36:39Z">
                <w:pPr>
                  <w:jc w:val="both"/>
                </w:pPr>
              </w:pPrChange>
            </w:pPr>
          </w:p>
          <w:p>
            <w:pPr>
              <w:spacing w:before="720" w:beforeLines="0"/>
              <w:jc w:val="both"/>
              <w:rPr>
                <w:color w:val="000000"/>
                <w:highlight w:val="yellow"/>
              </w:rPr>
              <w:pPrChange w:id="4735" w:author="shalu.megotia" w:date="2022-04-25T14:36:39Z">
                <w:pPr>
                  <w:jc w:val="both"/>
                </w:pPr>
              </w:pPrChange>
            </w:pPr>
            <w:bookmarkStart w:id="121" w:name="_MON_1681733931"/>
            <w:bookmarkEnd w:id="121"/>
            <w:r>
              <w:rPr>
                <w:color w:val="000000"/>
              </w:rPr>
              <w:object>
                <v:shape id="_x0000_i1081" o:spt="75" type="#_x0000_t75" style="height:50.25pt;width:72pt;" o:ole="t" filled="f" o:preferrelative="t" stroked="f" coordsize="21600,21600">
                  <v:path/>
                  <v:fill on="f" focussize="0,0"/>
                  <v:stroke on="f" joinstyle="miter"/>
                  <v:imagedata r:id="rId130" o:title=""/>
                  <o:lock v:ext="edit" aspectratio="t"/>
                  <w10:wrap type="none"/>
                  <w10:anchorlock/>
                </v:shape>
                <o:OLEObject Type="Embed" ProgID="Excel.Sheet.12" ShapeID="_x0000_i1081" DrawAspect="Icon" ObjectID="_1468075781" r:id="rId12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736" w:author="shalu.megotia" w:date="2022-04-25T14:36:39Z">
                <w:pPr/>
              </w:pPrChange>
            </w:pPr>
            <w:r>
              <w:rPr>
                <w:b/>
                <w:color w:val="000000"/>
              </w:rPr>
              <w:t>Post Conditions</w:t>
            </w:r>
          </w:p>
        </w:tc>
        <w:tc>
          <w:tcPr>
            <w:tcW w:w="7654" w:type="dxa"/>
          </w:tcPr>
          <w:p>
            <w:pPr>
              <w:pStyle w:val="60"/>
              <w:numPr>
                <w:ilvl w:val="0"/>
                <w:numId w:val="27"/>
              </w:numPr>
              <w:spacing w:before="720" w:beforeLines="0" w:after="0" w:line="240" w:lineRule="auto"/>
              <w:jc w:val="both"/>
              <w:rPr>
                <w:rFonts w:asciiTheme="minorHAnsi" w:hAnsiTheme="minorHAnsi"/>
              </w:rPr>
              <w:pPrChange w:id="4737" w:author="shalu.megotia" w:date="2022-04-25T14:36:39Z">
                <w:pPr>
                  <w:pStyle w:val="60"/>
                  <w:numPr>
                    <w:ilvl w:val="0"/>
                    <w:numId w:val="27"/>
                  </w:numPr>
                  <w:spacing w:after="0" w:line="240" w:lineRule="auto"/>
                  <w:jc w:val="both"/>
                </w:pPr>
              </w:pPrChange>
            </w:pPr>
            <w:r>
              <w:rPr>
                <w:rFonts w:asciiTheme="minorHAnsi" w:hAnsiTheme="minorHAnsi"/>
              </w:rPr>
              <w:t>Deviation check activity is initiated.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738" w:author="shalu.megotia" w:date="2022-04-25T14:36:39Z">
                <w:pPr/>
              </w:pPrChange>
            </w:pPr>
            <w:r>
              <w:rPr>
                <w:b/>
                <w:color w:val="000000"/>
              </w:rPr>
              <w:t>Business Rules</w:t>
            </w:r>
          </w:p>
        </w:tc>
        <w:tc>
          <w:tcPr>
            <w:tcW w:w="7654" w:type="dxa"/>
          </w:tcPr>
          <w:p>
            <w:pPr>
              <w:spacing w:before="720" w:beforeLines="0"/>
              <w:jc w:val="both"/>
              <w:rPr>
                <w:color w:val="000000"/>
              </w:rPr>
              <w:pPrChange w:id="4739" w:author="shalu.megotia" w:date="2022-04-25T14:36:39Z">
                <w:pPr>
                  <w:jc w:val="both"/>
                </w:pPr>
              </w:pPrChange>
            </w:pPr>
          </w:p>
          <w:p>
            <w:pPr>
              <w:pStyle w:val="62"/>
              <w:numPr>
                <w:ilvl w:val="0"/>
                <w:numId w:val="32"/>
              </w:numPr>
              <w:spacing w:before="720" w:beforeLines="0"/>
              <w:jc w:val="both"/>
              <w:rPr>
                <w:color w:val="000000"/>
              </w:rPr>
              <w:pPrChange w:id="4740" w:author="shalu.megotia" w:date="2022-04-25T14:36:39Z">
                <w:pPr>
                  <w:pStyle w:val="62"/>
                  <w:numPr>
                    <w:ilvl w:val="0"/>
                    <w:numId w:val="32"/>
                  </w:numPr>
                  <w:jc w:val="both"/>
                </w:pPr>
              </w:pPrChange>
            </w:pPr>
            <w:r>
              <w:rPr>
                <w:color w:val="000000"/>
              </w:rPr>
              <w:t>All the mandatory needs to be provided.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741" w:author="shalu.megotia" w:date="2022-04-25T14:36:39Z">
                <w:pPr/>
              </w:pPrChange>
            </w:pPr>
            <w:r>
              <w:rPr>
                <w:b/>
                <w:color w:val="000000"/>
              </w:rPr>
              <w:t xml:space="preserve">Some reference points </w:t>
            </w:r>
          </w:p>
        </w:tc>
        <w:tc>
          <w:tcPr>
            <w:tcW w:w="7654" w:type="dxa"/>
          </w:tcPr>
          <w:p>
            <w:pPr>
              <w:spacing w:before="720" w:beforeLines="0"/>
              <w:jc w:val="both"/>
              <w:rPr>
                <w:color w:val="000000"/>
              </w:rPr>
              <w:pPrChange w:id="4742" w:author="shalu.megotia" w:date="2022-04-25T14:36:39Z">
                <w:pPr>
                  <w:jc w:val="both"/>
                </w:pPr>
              </w:pPrChange>
            </w:pPr>
            <w:r>
              <w:rPr>
                <w:color w:val="000000"/>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743" w:author="shalu.megotia" w:date="2022-04-25T14:36:39Z">
                <w:pPr/>
              </w:pPrChange>
            </w:pPr>
            <w:r>
              <w:rPr>
                <w:b/>
                <w:color w:val="000000"/>
              </w:rPr>
              <w:t xml:space="preserve">Queries /Open points </w:t>
            </w:r>
          </w:p>
        </w:tc>
        <w:tc>
          <w:tcPr>
            <w:tcW w:w="7654" w:type="dxa"/>
          </w:tcPr>
          <w:p>
            <w:pPr>
              <w:spacing w:before="720" w:beforeLines="0"/>
              <w:jc w:val="both"/>
              <w:pPrChange w:id="4744" w:author="shalu.megotia" w:date="2022-04-25T14:36:39Z">
                <w:pPr>
                  <w:jc w:val="both"/>
                </w:pPr>
              </w:pPrChange>
            </w:pPr>
            <w:r>
              <w:t>NA</w:t>
            </w:r>
          </w:p>
        </w:tc>
      </w:tr>
    </w:tbl>
    <w:p>
      <w:pPr>
        <w:spacing w:before="720" w:beforeLines="0"/>
        <w:pPrChange w:id="4745" w:author="shalu.megotia" w:date="2022-04-25T14:36:39Z">
          <w:pPr/>
        </w:pPrChange>
      </w:pPr>
    </w:p>
    <w:p>
      <w:pPr>
        <w:spacing w:before="720" w:beforeLines="0"/>
        <w:pPrChange w:id="4746" w:author="shalu.megotia" w:date="2022-04-25T14:36:39Z">
          <w:pPr/>
        </w:pPrChange>
      </w:pPr>
    </w:p>
    <w:p>
      <w:pPr>
        <w:spacing w:before="720" w:beforeLines="0"/>
        <w:pPrChange w:id="4747"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4748" w:author="shalu.megotia" w:date="2022-04-25T14:36:39Z">
          <w:pPr>
            <w:pStyle w:val="4"/>
            <w:numPr>
              <w:ilvl w:val="2"/>
              <w:numId w:val="3"/>
            </w:numPr>
            <w:tabs>
              <w:tab w:val="left" w:pos="0"/>
            </w:tabs>
            <w:ind w:left="0" w:firstLine="0"/>
          </w:pPr>
        </w:pPrChange>
      </w:pPr>
      <w:bookmarkStart w:id="122" w:name="_Toc72191921"/>
      <w:r>
        <w:rPr>
          <w:rFonts w:asciiTheme="minorHAnsi" w:hAnsiTheme="minorHAnsi" w:cstheme="minorHAnsi"/>
          <w:b/>
          <w:bCs/>
          <w:color w:val="auto"/>
          <w:sz w:val="22"/>
          <w:szCs w:val="22"/>
        </w:rPr>
        <w:t>Financial Analysis</w:t>
      </w:r>
      <w:bookmarkEnd w:id="122"/>
    </w:p>
    <w:p>
      <w:pPr>
        <w:spacing w:before="720" w:beforeLines="0"/>
        <w:pPrChange w:id="4749" w:author="shalu.megotia" w:date="2022-04-25T14:36:39Z">
          <w:pPr/>
        </w:pPrChange>
      </w:pPr>
    </w:p>
    <w:p>
      <w:pPr>
        <w:spacing w:before="720" w:beforeLines="0"/>
        <w:pPrChange w:id="4750" w:author="shalu.megotia" w:date="2022-04-25T14:36:39Z">
          <w:pPr/>
        </w:pPrChange>
      </w:pPr>
    </w:p>
    <w:tbl>
      <w:tblPr>
        <w:tblStyle w:val="12"/>
        <w:tblW w:w="9498" w:type="dxa"/>
        <w:tblInd w:w="-289" w:type="dxa"/>
        <w:tblLayout w:type="fixed"/>
        <w:tblCellMar>
          <w:top w:w="0" w:type="dxa"/>
          <w:left w:w="108" w:type="dxa"/>
          <w:bottom w:w="0" w:type="dxa"/>
          <w:right w:w="108" w:type="dxa"/>
        </w:tblCellMar>
      </w:tblPr>
      <w:tblGrid>
        <w:gridCol w:w="1844"/>
        <w:gridCol w:w="7654"/>
      </w:tblGrid>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4751" w:author="shalu.megotia" w:date="2022-04-25T14:36:39Z">
                <w:pPr/>
              </w:pPrChange>
            </w:pPr>
            <w:r>
              <w:rPr>
                <w:b/>
              </w:rPr>
              <w:t xml:space="preserve">Brief description </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color w:val="000000"/>
              </w:rPr>
              <w:pPrChange w:id="4752" w:author="shalu.megotia" w:date="2022-04-25T14:36:39Z">
                <w:pPr>
                  <w:jc w:val="both"/>
                </w:pPr>
              </w:pPrChange>
            </w:pPr>
            <w:r>
              <w:rPr>
                <w:color w:val="000000"/>
              </w:rPr>
              <w:t>Through this activity, user can –</w:t>
            </w:r>
          </w:p>
          <w:p>
            <w:pPr>
              <w:pStyle w:val="62"/>
              <w:numPr>
                <w:ilvl w:val="0"/>
                <w:numId w:val="33"/>
              </w:numPr>
              <w:spacing w:before="720" w:beforeLines="0"/>
              <w:jc w:val="both"/>
              <w:rPr>
                <w:color w:val="000000"/>
              </w:rPr>
              <w:pPrChange w:id="4753" w:author="shalu.megotia" w:date="2022-04-25T14:36:39Z">
                <w:pPr>
                  <w:pStyle w:val="62"/>
                  <w:numPr>
                    <w:ilvl w:val="0"/>
                    <w:numId w:val="33"/>
                  </w:numPr>
                  <w:jc w:val="both"/>
                </w:pPr>
              </w:pPrChange>
            </w:pPr>
            <w:r>
              <w:rPr>
                <w:color w:val="000000"/>
              </w:rPr>
              <w:t xml:space="preserve">upload the financial statements into the system. </w:t>
            </w:r>
          </w:p>
          <w:p>
            <w:pPr>
              <w:pStyle w:val="62"/>
              <w:numPr>
                <w:ilvl w:val="0"/>
                <w:numId w:val="33"/>
              </w:numPr>
              <w:spacing w:before="720" w:beforeLines="0"/>
              <w:jc w:val="both"/>
              <w:rPr>
                <w:color w:val="000000"/>
              </w:rPr>
              <w:pPrChange w:id="4754" w:author="shalu.megotia" w:date="2022-04-25T14:36:39Z">
                <w:pPr>
                  <w:pStyle w:val="62"/>
                  <w:numPr>
                    <w:ilvl w:val="0"/>
                    <w:numId w:val="33"/>
                  </w:numPr>
                  <w:jc w:val="both"/>
                </w:pPr>
              </w:pPrChange>
            </w:pPr>
            <w:r>
              <w:rPr>
                <w:color w:val="000000"/>
              </w:rPr>
              <w:t xml:space="preserve">View the uploaded financial data </w:t>
            </w:r>
            <w:r>
              <w:t>for the years would be populated as per the financial structure uploaded in each of the function –</w:t>
            </w:r>
          </w:p>
          <w:p>
            <w:pPr>
              <w:pStyle w:val="60"/>
              <w:numPr>
                <w:ilvl w:val="1"/>
                <w:numId w:val="33"/>
              </w:numPr>
              <w:spacing w:before="720" w:beforeLines="0" w:after="0" w:line="240" w:lineRule="auto"/>
              <w:jc w:val="both"/>
              <w:rPr>
                <w:rFonts w:asciiTheme="minorHAnsi" w:hAnsiTheme="minorHAnsi"/>
                <w:color w:val="000000"/>
              </w:rPr>
              <w:pPrChange w:id="4755" w:author="shalu.megotia" w:date="2022-04-25T14:36:39Z">
                <w:pPr>
                  <w:pStyle w:val="60"/>
                  <w:numPr>
                    <w:ilvl w:val="1"/>
                    <w:numId w:val="33"/>
                  </w:numPr>
                  <w:spacing w:after="0" w:line="240" w:lineRule="auto"/>
                  <w:jc w:val="both"/>
                </w:pPr>
              </w:pPrChange>
            </w:pPr>
            <w:r>
              <w:rPr>
                <w:rFonts w:asciiTheme="minorHAnsi" w:hAnsiTheme="minorHAnsi"/>
                <w:color w:val="000000"/>
              </w:rPr>
              <w:t>Balance Sheet (Assets &amp; Liabilities)</w:t>
            </w:r>
          </w:p>
          <w:p>
            <w:pPr>
              <w:pStyle w:val="60"/>
              <w:numPr>
                <w:ilvl w:val="1"/>
                <w:numId w:val="33"/>
              </w:numPr>
              <w:spacing w:before="720" w:beforeLines="0" w:after="0" w:line="240" w:lineRule="auto"/>
              <w:jc w:val="both"/>
              <w:rPr>
                <w:rFonts w:asciiTheme="minorHAnsi" w:hAnsiTheme="minorHAnsi"/>
              </w:rPr>
              <w:pPrChange w:id="4756" w:author="shalu.megotia" w:date="2022-04-25T14:36:39Z">
                <w:pPr>
                  <w:pStyle w:val="60"/>
                  <w:numPr>
                    <w:ilvl w:val="1"/>
                    <w:numId w:val="33"/>
                  </w:numPr>
                  <w:spacing w:after="0" w:line="240" w:lineRule="auto"/>
                  <w:jc w:val="both"/>
                </w:pPr>
              </w:pPrChange>
            </w:pPr>
            <w:r>
              <w:rPr>
                <w:rFonts w:asciiTheme="minorHAnsi" w:hAnsiTheme="minorHAnsi"/>
                <w:color w:val="000000"/>
              </w:rPr>
              <w:t>Profit &amp; Loss</w:t>
            </w:r>
          </w:p>
          <w:p>
            <w:pPr>
              <w:pStyle w:val="60"/>
              <w:numPr>
                <w:ilvl w:val="1"/>
                <w:numId w:val="33"/>
              </w:numPr>
              <w:spacing w:before="720" w:beforeLines="0" w:after="0" w:line="240" w:lineRule="auto"/>
              <w:jc w:val="both"/>
              <w:rPr>
                <w:rFonts w:asciiTheme="minorHAnsi" w:hAnsiTheme="minorHAnsi"/>
              </w:rPr>
              <w:pPrChange w:id="4757" w:author="shalu.megotia" w:date="2022-04-25T14:36:39Z">
                <w:pPr>
                  <w:pStyle w:val="60"/>
                  <w:numPr>
                    <w:ilvl w:val="1"/>
                    <w:numId w:val="33"/>
                  </w:numPr>
                  <w:spacing w:after="0" w:line="240" w:lineRule="auto"/>
                  <w:jc w:val="both"/>
                </w:pPr>
              </w:pPrChange>
            </w:pPr>
            <w:r>
              <w:rPr>
                <w:rFonts w:asciiTheme="minorHAnsi" w:hAnsiTheme="minorHAnsi"/>
                <w:color w:val="000000"/>
              </w:rPr>
              <w:t>Cash flow</w:t>
            </w:r>
          </w:p>
          <w:p>
            <w:pPr>
              <w:pStyle w:val="60"/>
              <w:numPr>
                <w:ilvl w:val="1"/>
                <w:numId w:val="33"/>
              </w:numPr>
              <w:spacing w:before="720" w:beforeLines="0" w:after="0" w:line="240" w:lineRule="auto"/>
              <w:jc w:val="both"/>
              <w:rPr>
                <w:rFonts w:asciiTheme="minorHAnsi" w:hAnsiTheme="minorHAnsi"/>
              </w:rPr>
              <w:pPrChange w:id="4758" w:author="shalu.megotia" w:date="2022-04-25T14:36:39Z">
                <w:pPr>
                  <w:pStyle w:val="60"/>
                  <w:numPr>
                    <w:ilvl w:val="1"/>
                    <w:numId w:val="33"/>
                  </w:numPr>
                  <w:spacing w:after="0" w:line="240" w:lineRule="auto"/>
                  <w:jc w:val="both"/>
                </w:pPr>
              </w:pPrChange>
            </w:pPr>
            <w:r>
              <w:rPr>
                <w:rFonts w:asciiTheme="minorHAnsi" w:hAnsiTheme="minorHAnsi"/>
                <w:color w:val="000000"/>
              </w:rPr>
              <w:t>Fund Flow</w:t>
            </w:r>
          </w:p>
          <w:p>
            <w:pPr>
              <w:pStyle w:val="62"/>
              <w:numPr>
                <w:ilvl w:val="0"/>
                <w:numId w:val="33"/>
              </w:numPr>
              <w:spacing w:before="720" w:beforeLines="0"/>
              <w:jc w:val="both"/>
              <w:rPr>
                <w:color w:val="000000"/>
              </w:rPr>
              <w:pPrChange w:id="4759" w:author="shalu.megotia" w:date="2022-04-25T14:36:39Z">
                <w:pPr>
                  <w:pStyle w:val="62"/>
                  <w:numPr>
                    <w:ilvl w:val="0"/>
                    <w:numId w:val="33"/>
                  </w:numPr>
                  <w:jc w:val="both"/>
                </w:pPr>
              </w:pPrChange>
            </w:pPr>
            <w:r>
              <w:rPr>
                <w:color w:val="000000"/>
              </w:rPr>
              <w:t>View the system calculated financial ratios based on the uploaded financials.</w:t>
            </w:r>
          </w:p>
          <w:p>
            <w:pPr>
              <w:pStyle w:val="62"/>
              <w:numPr>
                <w:ilvl w:val="0"/>
                <w:numId w:val="33"/>
              </w:numPr>
              <w:spacing w:before="720" w:beforeLines="0"/>
              <w:jc w:val="both"/>
              <w:rPr>
                <w:color w:val="000000"/>
              </w:rPr>
              <w:pPrChange w:id="4760" w:author="shalu.megotia" w:date="2022-04-25T14:36:39Z">
                <w:pPr>
                  <w:pStyle w:val="62"/>
                  <w:numPr>
                    <w:ilvl w:val="0"/>
                    <w:numId w:val="33"/>
                  </w:numPr>
                  <w:jc w:val="both"/>
                </w:pPr>
              </w:pPrChange>
            </w:pPr>
            <w:r>
              <w:rPr>
                <w:color w:val="000000"/>
              </w:rPr>
              <w:t>Update the sensitivity analysis details</w:t>
            </w:r>
          </w:p>
          <w:p>
            <w:pPr>
              <w:pStyle w:val="62"/>
              <w:numPr>
                <w:ilvl w:val="0"/>
                <w:numId w:val="33"/>
              </w:numPr>
              <w:spacing w:before="720" w:beforeLines="0"/>
              <w:jc w:val="both"/>
              <w:rPr>
                <w:color w:val="000000"/>
              </w:rPr>
              <w:pPrChange w:id="4761" w:author="shalu.megotia" w:date="2022-04-25T14:36:39Z">
                <w:pPr>
                  <w:pStyle w:val="62"/>
                  <w:numPr>
                    <w:ilvl w:val="0"/>
                    <w:numId w:val="33"/>
                  </w:numPr>
                  <w:jc w:val="both"/>
                </w:pPr>
              </w:pPrChange>
            </w:pPr>
            <w:r>
              <w:rPr>
                <w:color w:val="000000"/>
              </w:rPr>
              <w:t>Provide the other details and comments as required for the CAM.</w:t>
            </w:r>
          </w:p>
          <w:p>
            <w:pPr>
              <w:spacing w:before="720" w:beforeLines="0"/>
              <w:jc w:val="both"/>
              <w:rPr>
                <w:color w:val="000000"/>
              </w:rPr>
              <w:pPrChange w:id="4762" w:author="shalu.megotia" w:date="2022-04-25T14:36:39Z">
                <w:pPr>
                  <w:jc w:val="both"/>
                </w:pPr>
              </w:pPrChange>
            </w:pPr>
          </w:p>
          <w:p>
            <w:pPr>
              <w:spacing w:before="720" w:beforeLines="0"/>
              <w:jc w:val="both"/>
              <w:rPr>
                <w:b/>
                <w:bCs/>
                <w:color w:val="000000"/>
              </w:rPr>
              <w:pPrChange w:id="4763" w:author="shalu.megotia" w:date="2022-04-25T14:36:39Z">
                <w:pPr>
                  <w:jc w:val="both"/>
                </w:pPr>
              </w:pPrChange>
            </w:pPr>
            <w:r>
              <w:rPr>
                <w:b/>
                <w:bCs/>
                <w:color w:val="000000"/>
              </w:rPr>
              <w:t>Sensitivity Analysis:</w:t>
            </w:r>
          </w:p>
          <w:p>
            <w:pPr>
              <w:spacing w:before="720" w:beforeLines="0"/>
              <w:jc w:val="both"/>
              <w:rPr>
                <w:color w:val="000000"/>
              </w:rPr>
              <w:pPrChange w:id="4764" w:author="shalu.megotia" w:date="2022-04-25T14:36:39Z">
                <w:pPr>
                  <w:jc w:val="both"/>
                </w:pPr>
              </w:pPrChange>
            </w:pPr>
            <w:r>
              <w:rPr>
                <w:color w:val="000000"/>
              </w:rPr>
              <w:t xml:space="preserve">Based on the requirement of the CAM, </w:t>
            </w:r>
          </w:p>
          <w:p>
            <w:pPr>
              <w:pStyle w:val="62"/>
              <w:numPr>
                <w:ilvl w:val="0"/>
                <w:numId w:val="34"/>
              </w:numPr>
              <w:spacing w:before="720" w:beforeLines="0"/>
              <w:jc w:val="both"/>
              <w:rPr>
                <w:color w:val="000000"/>
              </w:rPr>
              <w:pPrChange w:id="4765" w:author="shalu.megotia" w:date="2022-04-25T14:36:39Z">
                <w:pPr>
                  <w:pStyle w:val="62"/>
                  <w:numPr>
                    <w:ilvl w:val="0"/>
                    <w:numId w:val="34"/>
                  </w:numPr>
                  <w:jc w:val="both"/>
                </w:pPr>
              </w:pPrChange>
            </w:pPr>
            <w:r>
              <w:rPr>
                <w:color w:val="000000"/>
              </w:rPr>
              <w:t xml:space="preserve">Three rows - Scenarios 1,2,3 - will added at masters level. It will appear in same fashion on screen. </w:t>
            </w:r>
          </w:p>
          <w:p>
            <w:pPr>
              <w:pStyle w:val="62"/>
              <w:numPr>
                <w:ilvl w:val="0"/>
                <w:numId w:val="34"/>
              </w:numPr>
              <w:spacing w:before="720" w:beforeLines="0"/>
              <w:jc w:val="both"/>
              <w:rPr>
                <w:color w:val="000000"/>
              </w:rPr>
              <w:pPrChange w:id="4766" w:author="shalu.megotia" w:date="2022-04-25T14:36:39Z">
                <w:pPr>
                  <w:pStyle w:val="62"/>
                  <w:numPr>
                    <w:ilvl w:val="0"/>
                    <w:numId w:val="34"/>
                  </w:numPr>
                  <w:jc w:val="both"/>
                </w:pPr>
              </w:pPrChange>
            </w:pPr>
            <w:r>
              <w:rPr>
                <w:color w:val="000000"/>
              </w:rPr>
              <w:t xml:space="preserve">At transaction screen, user will be able to update the data for each year against each record. </w:t>
            </w:r>
          </w:p>
          <w:p>
            <w:pPr>
              <w:pStyle w:val="62"/>
              <w:numPr>
                <w:ilvl w:val="0"/>
                <w:numId w:val="34"/>
              </w:numPr>
              <w:spacing w:before="720" w:beforeLines="0"/>
              <w:jc w:val="both"/>
              <w:rPr>
                <w:color w:val="000000"/>
              </w:rPr>
              <w:pPrChange w:id="4767" w:author="shalu.megotia" w:date="2022-04-25T14:36:39Z">
                <w:pPr>
                  <w:pStyle w:val="62"/>
                  <w:numPr>
                    <w:ilvl w:val="0"/>
                    <w:numId w:val="34"/>
                  </w:numPr>
                  <w:jc w:val="both"/>
                </w:pPr>
              </w:pPrChange>
            </w:pPr>
            <w:r>
              <w:rPr>
                <w:color w:val="000000"/>
              </w:rPr>
              <w:t>User will also be able to capture remarks, where user can mentioned about the scenario.</w:t>
            </w:r>
          </w:p>
          <w:p>
            <w:pPr>
              <w:spacing w:before="720" w:beforeLines="0"/>
              <w:jc w:val="both"/>
              <w:pPrChange w:id="4768" w:author="shalu.megotia" w:date="2022-04-25T14:36:39Z">
                <w:pPr>
                  <w:jc w:val="both"/>
                </w:pPr>
              </w:pPrChange>
            </w:pP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4769" w:author="shalu.megotia" w:date="2022-04-25T14:36:39Z">
                <w:pPr/>
              </w:pPrChange>
            </w:pPr>
            <w:r>
              <w:rPr>
                <w:b/>
              </w:rPr>
              <w:t>Pre-conditions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5"/>
              </w:numPr>
              <w:spacing w:before="720" w:beforeLines="0" w:after="0" w:line="240" w:lineRule="auto"/>
              <w:jc w:val="both"/>
              <w:rPr>
                <w:rFonts w:eastAsia="Times New Roman" w:asciiTheme="minorHAnsi" w:hAnsiTheme="minorHAnsi"/>
              </w:rPr>
              <w:pPrChange w:id="4770" w:author="shalu.megotia" w:date="2022-04-25T14:36:39Z">
                <w:pPr>
                  <w:pStyle w:val="60"/>
                  <w:numPr>
                    <w:ilvl w:val="0"/>
                    <w:numId w:val="15"/>
                  </w:numPr>
                  <w:spacing w:after="0" w:line="240" w:lineRule="auto"/>
                  <w:jc w:val="both"/>
                </w:pPr>
              </w:pPrChange>
            </w:pPr>
            <w:r>
              <w:rPr>
                <w:rFonts w:eastAsia="Times New Roman" w:asciiTheme="minorHAnsi" w:hAnsiTheme="minorHAnsi"/>
              </w:rPr>
              <w:t>Credit Bureau Check activity is completed.</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4771" w:author="shalu.megotia" w:date="2022-04-25T14:36:39Z">
                <w:pPr/>
              </w:pPrChange>
            </w:pPr>
            <w:r>
              <w:rPr>
                <w:b/>
              </w:rPr>
              <w:t>Primary users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4772" w:author="shalu.megotia" w:date="2022-04-25T14:36:39Z">
                <w:pPr>
                  <w:jc w:val="both"/>
                </w:pPr>
              </w:pPrChange>
            </w:pPr>
            <w:ins w:id="4773" w:author="Neeraj Shrivastava" w:date="2021-05-18T10:58:00Z">
              <w:r>
                <w:rPr/>
                <w:t>CU/CA</w:t>
              </w:r>
            </w:ins>
            <w:del w:id="4774" w:author="Neeraj Shrivastava" w:date="2021-05-18T10:58:00Z">
              <w:r>
                <w:rPr/>
                <w:delText>RM</w:delText>
              </w:r>
            </w:del>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4775" w:author="shalu.megotia" w:date="2022-04-25T14:36:39Z">
                <w:pPr/>
              </w:pPrChange>
            </w:pPr>
            <w:r>
              <w:rPr>
                <w:b/>
              </w:rPr>
              <w:t>Process flow of events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b/>
                <w:bCs/>
              </w:rPr>
              <w:pPrChange w:id="4776" w:author="shalu.megotia" w:date="2022-04-25T14:36:39Z">
                <w:pPr>
                  <w:jc w:val="both"/>
                </w:pPr>
              </w:pPrChange>
            </w:pPr>
            <w:r>
              <w:rPr>
                <w:b/>
                <w:bCs/>
              </w:rPr>
              <w:t>FA – Primary Flow (Normal Upload)</w:t>
            </w:r>
          </w:p>
          <w:p>
            <w:pPr>
              <w:pStyle w:val="60"/>
              <w:numPr>
                <w:ilvl w:val="0"/>
                <w:numId w:val="21"/>
              </w:numPr>
              <w:spacing w:before="720" w:beforeLines="0" w:after="0" w:line="240" w:lineRule="auto"/>
              <w:jc w:val="both"/>
              <w:rPr>
                <w:rFonts w:asciiTheme="minorHAnsi" w:hAnsiTheme="minorHAnsi"/>
                <w:color w:val="000000"/>
              </w:rPr>
              <w:pPrChange w:id="4777" w:author="shalu.megotia" w:date="2022-04-25T14:36:39Z">
                <w:pPr>
                  <w:pStyle w:val="60"/>
                  <w:numPr>
                    <w:ilvl w:val="0"/>
                    <w:numId w:val="21"/>
                  </w:numPr>
                  <w:spacing w:after="0" w:line="240" w:lineRule="auto"/>
                  <w:jc w:val="both"/>
                </w:pPr>
              </w:pPrChange>
            </w:pPr>
            <w:r>
              <w:rPr>
                <w:rFonts w:asciiTheme="minorHAnsi" w:hAnsiTheme="minorHAnsi"/>
                <w:color w:val="000000"/>
              </w:rPr>
              <w:t>User downloads the FA upload template from the system.</w:t>
            </w:r>
          </w:p>
          <w:p>
            <w:pPr>
              <w:pStyle w:val="60"/>
              <w:numPr>
                <w:ilvl w:val="0"/>
                <w:numId w:val="21"/>
              </w:numPr>
              <w:spacing w:before="720" w:beforeLines="0" w:after="0" w:line="240" w:lineRule="auto"/>
              <w:jc w:val="both"/>
              <w:rPr>
                <w:rFonts w:asciiTheme="minorHAnsi" w:hAnsiTheme="minorHAnsi"/>
                <w:color w:val="000000"/>
              </w:rPr>
              <w:pPrChange w:id="4778" w:author="shalu.megotia" w:date="2022-04-25T14:36:39Z">
                <w:pPr>
                  <w:pStyle w:val="60"/>
                  <w:numPr>
                    <w:ilvl w:val="0"/>
                    <w:numId w:val="21"/>
                  </w:numPr>
                  <w:spacing w:after="0" w:line="240" w:lineRule="auto"/>
                  <w:jc w:val="both"/>
                </w:pPr>
              </w:pPrChange>
            </w:pPr>
            <w:r>
              <w:rPr>
                <w:rFonts w:asciiTheme="minorHAnsi" w:hAnsiTheme="minorHAnsi"/>
                <w:color w:val="000000"/>
              </w:rPr>
              <w:t>User fills in the data into the downloaded template.</w:t>
            </w:r>
          </w:p>
          <w:p>
            <w:pPr>
              <w:pStyle w:val="60"/>
              <w:numPr>
                <w:ilvl w:val="0"/>
                <w:numId w:val="21"/>
              </w:numPr>
              <w:spacing w:before="720" w:beforeLines="0" w:after="0" w:line="240" w:lineRule="auto"/>
              <w:jc w:val="both"/>
              <w:rPr>
                <w:rFonts w:asciiTheme="minorHAnsi" w:hAnsiTheme="minorHAnsi"/>
                <w:color w:val="000000"/>
              </w:rPr>
              <w:pPrChange w:id="4779" w:author="shalu.megotia" w:date="2022-04-25T14:36:39Z">
                <w:pPr>
                  <w:pStyle w:val="60"/>
                  <w:numPr>
                    <w:ilvl w:val="0"/>
                    <w:numId w:val="21"/>
                  </w:numPr>
                  <w:spacing w:after="0" w:line="240" w:lineRule="auto"/>
                  <w:jc w:val="both"/>
                </w:pPr>
              </w:pPrChange>
            </w:pPr>
            <w:r>
              <w:rPr>
                <w:rFonts w:asciiTheme="minorHAnsi" w:hAnsiTheme="minorHAnsi"/>
                <w:color w:val="000000"/>
              </w:rPr>
              <w:t>User uploads the financial statements into the system through upload function.</w:t>
            </w:r>
          </w:p>
          <w:p>
            <w:pPr>
              <w:pStyle w:val="60"/>
              <w:numPr>
                <w:ilvl w:val="0"/>
                <w:numId w:val="21"/>
              </w:numPr>
              <w:spacing w:before="720" w:beforeLines="0" w:after="0" w:line="240" w:lineRule="auto"/>
              <w:jc w:val="both"/>
              <w:rPr>
                <w:rFonts w:asciiTheme="minorHAnsi" w:hAnsiTheme="minorHAnsi"/>
                <w:color w:val="000000"/>
              </w:rPr>
              <w:pPrChange w:id="4780" w:author="shalu.megotia" w:date="2022-04-25T14:36:39Z">
                <w:pPr>
                  <w:pStyle w:val="60"/>
                  <w:numPr>
                    <w:ilvl w:val="0"/>
                    <w:numId w:val="21"/>
                  </w:numPr>
                  <w:spacing w:after="0" w:line="240" w:lineRule="auto"/>
                  <w:jc w:val="both"/>
                </w:pPr>
              </w:pPrChange>
            </w:pPr>
            <w:r>
              <w:rPr>
                <w:rFonts w:asciiTheme="minorHAnsi" w:hAnsiTheme="minorHAnsi"/>
                <w:color w:val="000000"/>
              </w:rPr>
              <w:t>FA is uploaded successfully.</w:t>
            </w:r>
          </w:p>
          <w:p>
            <w:pPr>
              <w:pStyle w:val="60"/>
              <w:numPr>
                <w:ilvl w:val="0"/>
                <w:numId w:val="21"/>
              </w:numPr>
              <w:spacing w:before="720" w:beforeLines="0" w:after="0" w:line="240" w:lineRule="auto"/>
              <w:jc w:val="both"/>
              <w:rPr>
                <w:rFonts w:asciiTheme="minorHAnsi" w:hAnsiTheme="minorHAnsi"/>
                <w:color w:val="000000"/>
              </w:rPr>
              <w:pPrChange w:id="4781" w:author="shalu.megotia" w:date="2022-04-25T14:36:39Z">
                <w:pPr>
                  <w:pStyle w:val="60"/>
                  <w:numPr>
                    <w:ilvl w:val="0"/>
                    <w:numId w:val="21"/>
                  </w:numPr>
                  <w:spacing w:after="0" w:line="240" w:lineRule="auto"/>
                  <w:jc w:val="both"/>
                </w:pPr>
              </w:pPrChange>
            </w:pPr>
            <w:r>
              <w:rPr>
                <w:rFonts w:asciiTheme="minorHAnsi" w:hAnsiTheme="minorHAnsi"/>
                <w:color w:val="000000"/>
              </w:rPr>
              <w:t xml:space="preserve">User views and verifies the statements under various heads – </w:t>
            </w:r>
          </w:p>
          <w:p>
            <w:pPr>
              <w:pStyle w:val="65"/>
              <w:numPr>
                <w:ilvl w:val="0"/>
                <w:numId w:val="35"/>
              </w:numPr>
              <w:spacing w:before="720" w:beforeLines="0" w:line="240" w:lineRule="auto"/>
              <w:rPr>
                <w:rFonts w:asciiTheme="minorHAnsi" w:hAnsiTheme="minorHAnsi"/>
                <w:szCs w:val="22"/>
              </w:rPr>
              <w:pPrChange w:id="4782" w:author="shalu.megotia" w:date="2022-04-25T14:36:39Z">
                <w:pPr>
                  <w:pStyle w:val="65"/>
                  <w:numPr>
                    <w:ilvl w:val="0"/>
                    <w:numId w:val="35"/>
                  </w:numPr>
                  <w:spacing w:before="0" w:line="240" w:lineRule="auto"/>
                </w:pPr>
              </w:pPrChange>
            </w:pPr>
            <w:r>
              <w:rPr>
                <w:rFonts w:asciiTheme="minorHAnsi" w:hAnsiTheme="minorHAnsi"/>
                <w:szCs w:val="22"/>
              </w:rPr>
              <w:t>Profit &amp; Loss</w:t>
            </w:r>
          </w:p>
          <w:p>
            <w:pPr>
              <w:pStyle w:val="65"/>
              <w:numPr>
                <w:ilvl w:val="0"/>
                <w:numId w:val="35"/>
              </w:numPr>
              <w:spacing w:before="720" w:beforeLines="0" w:line="240" w:lineRule="auto"/>
              <w:rPr>
                <w:rFonts w:asciiTheme="minorHAnsi" w:hAnsiTheme="minorHAnsi"/>
                <w:szCs w:val="22"/>
              </w:rPr>
              <w:pPrChange w:id="4783" w:author="shalu.megotia" w:date="2022-04-25T14:36:39Z">
                <w:pPr>
                  <w:pStyle w:val="65"/>
                  <w:numPr>
                    <w:ilvl w:val="0"/>
                    <w:numId w:val="35"/>
                  </w:numPr>
                  <w:spacing w:before="0" w:line="240" w:lineRule="auto"/>
                </w:pPr>
              </w:pPrChange>
            </w:pPr>
            <w:r>
              <w:rPr>
                <w:rFonts w:asciiTheme="minorHAnsi" w:hAnsiTheme="minorHAnsi"/>
                <w:szCs w:val="22"/>
              </w:rPr>
              <w:t>Balance Sheet (Asset/Liabilities)</w:t>
            </w:r>
          </w:p>
          <w:p>
            <w:pPr>
              <w:pStyle w:val="65"/>
              <w:numPr>
                <w:ilvl w:val="0"/>
                <w:numId w:val="35"/>
              </w:numPr>
              <w:spacing w:before="720" w:beforeLines="0" w:line="240" w:lineRule="auto"/>
              <w:rPr>
                <w:rFonts w:asciiTheme="minorHAnsi" w:hAnsiTheme="minorHAnsi"/>
                <w:szCs w:val="22"/>
              </w:rPr>
              <w:pPrChange w:id="4784" w:author="shalu.megotia" w:date="2022-04-25T14:36:39Z">
                <w:pPr>
                  <w:pStyle w:val="65"/>
                  <w:numPr>
                    <w:ilvl w:val="0"/>
                    <w:numId w:val="35"/>
                  </w:numPr>
                  <w:spacing w:before="0" w:line="240" w:lineRule="auto"/>
                </w:pPr>
              </w:pPrChange>
            </w:pPr>
            <w:r>
              <w:rPr>
                <w:rFonts w:asciiTheme="minorHAnsi" w:hAnsiTheme="minorHAnsi"/>
                <w:szCs w:val="22"/>
              </w:rPr>
              <w:t>Cash flow</w:t>
            </w:r>
          </w:p>
          <w:p>
            <w:pPr>
              <w:pStyle w:val="65"/>
              <w:numPr>
                <w:ilvl w:val="0"/>
                <w:numId w:val="35"/>
              </w:numPr>
              <w:spacing w:before="720" w:beforeLines="0" w:line="240" w:lineRule="auto"/>
              <w:rPr>
                <w:rFonts w:asciiTheme="minorHAnsi" w:hAnsiTheme="minorHAnsi"/>
                <w:szCs w:val="22"/>
              </w:rPr>
              <w:pPrChange w:id="4785" w:author="shalu.megotia" w:date="2022-04-25T14:36:39Z">
                <w:pPr>
                  <w:pStyle w:val="65"/>
                  <w:numPr>
                    <w:ilvl w:val="0"/>
                    <w:numId w:val="35"/>
                  </w:numPr>
                  <w:spacing w:before="0" w:line="240" w:lineRule="auto"/>
                </w:pPr>
              </w:pPrChange>
            </w:pPr>
            <w:r>
              <w:rPr>
                <w:rFonts w:asciiTheme="minorHAnsi" w:hAnsiTheme="minorHAnsi"/>
                <w:szCs w:val="22"/>
              </w:rPr>
              <w:t>Fund flow</w:t>
            </w:r>
          </w:p>
          <w:p>
            <w:pPr>
              <w:pStyle w:val="60"/>
              <w:numPr>
                <w:ilvl w:val="0"/>
                <w:numId w:val="21"/>
              </w:numPr>
              <w:spacing w:before="720" w:beforeLines="0" w:after="0" w:line="240" w:lineRule="auto"/>
              <w:jc w:val="both"/>
              <w:rPr>
                <w:rFonts w:asciiTheme="minorHAnsi" w:hAnsiTheme="minorHAnsi"/>
                <w:color w:val="000000"/>
              </w:rPr>
              <w:pPrChange w:id="4786" w:author="shalu.megotia" w:date="2022-04-25T14:36:39Z">
                <w:pPr>
                  <w:pStyle w:val="60"/>
                  <w:numPr>
                    <w:ilvl w:val="0"/>
                    <w:numId w:val="21"/>
                  </w:numPr>
                  <w:spacing w:after="0" w:line="240" w:lineRule="auto"/>
                  <w:jc w:val="both"/>
                </w:pPr>
              </w:pPrChange>
            </w:pPr>
            <w:r>
              <w:rPr>
                <w:rFonts w:asciiTheme="minorHAnsi" w:hAnsiTheme="minorHAnsi"/>
                <w:color w:val="000000"/>
              </w:rPr>
              <w:t>User views the system calculated ratios.</w:t>
            </w:r>
          </w:p>
          <w:p>
            <w:pPr>
              <w:pStyle w:val="60"/>
              <w:numPr>
                <w:ilvl w:val="0"/>
                <w:numId w:val="21"/>
              </w:numPr>
              <w:spacing w:before="720" w:beforeLines="0" w:after="0" w:line="240" w:lineRule="auto"/>
              <w:jc w:val="both"/>
              <w:rPr>
                <w:rFonts w:asciiTheme="minorHAnsi" w:hAnsiTheme="minorHAnsi"/>
                <w:color w:val="000000"/>
              </w:rPr>
              <w:pPrChange w:id="4787" w:author="shalu.megotia" w:date="2022-04-25T14:36:39Z">
                <w:pPr>
                  <w:pStyle w:val="60"/>
                  <w:numPr>
                    <w:ilvl w:val="0"/>
                    <w:numId w:val="21"/>
                  </w:numPr>
                  <w:spacing w:after="0" w:line="240" w:lineRule="auto"/>
                  <w:jc w:val="both"/>
                </w:pPr>
              </w:pPrChange>
            </w:pPr>
            <w:r>
              <w:rPr>
                <w:rFonts w:asciiTheme="minorHAnsi" w:hAnsiTheme="minorHAnsi"/>
                <w:color w:val="000000"/>
              </w:rPr>
              <w:t>User provide required details and comments.</w:t>
            </w:r>
          </w:p>
          <w:p>
            <w:pPr>
              <w:pStyle w:val="60"/>
              <w:numPr>
                <w:ilvl w:val="0"/>
                <w:numId w:val="21"/>
              </w:numPr>
              <w:spacing w:before="720" w:beforeLines="0" w:after="0" w:line="240" w:lineRule="auto"/>
              <w:jc w:val="both"/>
              <w:rPr>
                <w:rFonts w:asciiTheme="minorHAnsi" w:hAnsiTheme="minorHAnsi"/>
                <w:color w:val="000000"/>
              </w:rPr>
              <w:pPrChange w:id="4788" w:author="shalu.megotia" w:date="2022-04-25T14:36:39Z">
                <w:pPr>
                  <w:pStyle w:val="60"/>
                  <w:numPr>
                    <w:ilvl w:val="0"/>
                    <w:numId w:val="21"/>
                  </w:numPr>
                  <w:spacing w:after="0" w:line="240" w:lineRule="auto"/>
                  <w:jc w:val="both"/>
                </w:pPr>
              </w:pPrChange>
            </w:pPr>
            <w:r>
              <w:rPr>
                <w:rFonts w:asciiTheme="minorHAnsi" w:hAnsiTheme="minorHAnsi"/>
                <w:color w:val="000000"/>
              </w:rPr>
              <w:t>User Completes the activity.</w:t>
            </w:r>
          </w:p>
          <w:p>
            <w:pPr>
              <w:spacing w:before="720" w:beforeLines="0"/>
              <w:jc w:val="both"/>
              <w:pPrChange w:id="4789" w:author="shalu.megotia" w:date="2022-04-25T14:36:39Z">
                <w:pPr>
                  <w:jc w:val="both"/>
                </w:pPr>
              </w:pPrChange>
            </w:pPr>
          </w:p>
          <w:p>
            <w:pPr>
              <w:spacing w:before="720" w:beforeLines="0"/>
              <w:jc w:val="both"/>
              <w:rPr>
                <w:b/>
                <w:bCs/>
              </w:rPr>
              <w:pPrChange w:id="4790" w:author="shalu.megotia" w:date="2022-04-25T14:36:39Z">
                <w:pPr>
                  <w:jc w:val="both"/>
                </w:pPr>
              </w:pPrChange>
            </w:pPr>
            <w:r>
              <w:rPr>
                <w:b/>
                <w:bCs/>
              </w:rPr>
              <w:t>FA – Primary Flow (Errors faced in upload)</w:t>
            </w:r>
          </w:p>
          <w:p>
            <w:pPr>
              <w:pStyle w:val="60"/>
              <w:numPr>
                <w:ilvl w:val="0"/>
                <w:numId w:val="21"/>
              </w:numPr>
              <w:spacing w:before="720" w:beforeLines="0" w:after="0" w:line="240" w:lineRule="auto"/>
              <w:jc w:val="both"/>
              <w:rPr>
                <w:rFonts w:asciiTheme="minorHAnsi" w:hAnsiTheme="minorHAnsi"/>
                <w:color w:val="000000"/>
              </w:rPr>
              <w:pPrChange w:id="4791" w:author="shalu.megotia" w:date="2022-04-25T14:36:39Z">
                <w:pPr>
                  <w:pStyle w:val="60"/>
                  <w:numPr>
                    <w:ilvl w:val="0"/>
                    <w:numId w:val="21"/>
                  </w:numPr>
                  <w:spacing w:after="0" w:line="240" w:lineRule="auto"/>
                  <w:jc w:val="both"/>
                </w:pPr>
              </w:pPrChange>
            </w:pPr>
            <w:r>
              <w:rPr>
                <w:rFonts w:asciiTheme="minorHAnsi" w:hAnsiTheme="minorHAnsi"/>
                <w:color w:val="000000"/>
              </w:rPr>
              <w:t>User downloads the FA upload template from the system.</w:t>
            </w:r>
          </w:p>
          <w:p>
            <w:pPr>
              <w:pStyle w:val="60"/>
              <w:numPr>
                <w:ilvl w:val="0"/>
                <w:numId w:val="21"/>
              </w:numPr>
              <w:spacing w:before="720" w:beforeLines="0" w:after="0" w:line="240" w:lineRule="auto"/>
              <w:jc w:val="both"/>
              <w:rPr>
                <w:rFonts w:asciiTheme="minorHAnsi" w:hAnsiTheme="minorHAnsi"/>
                <w:color w:val="000000"/>
              </w:rPr>
              <w:pPrChange w:id="4792" w:author="shalu.megotia" w:date="2022-04-25T14:36:39Z">
                <w:pPr>
                  <w:pStyle w:val="60"/>
                  <w:numPr>
                    <w:ilvl w:val="0"/>
                    <w:numId w:val="21"/>
                  </w:numPr>
                  <w:spacing w:after="0" w:line="240" w:lineRule="auto"/>
                  <w:jc w:val="both"/>
                </w:pPr>
              </w:pPrChange>
            </w:pPr>
            <w:r>
              <w:rPr>
                <w:rFonts w:asciiTheme="minorHAnsi" w:hAnsiTheme="minorHAnsi"/>
                <w:color w:val="000000"/>
              </w:rPr>
              <w:t>User fills in the data into the downloaded template.</w:t>
            </w:r>
          </w:p>
          <w:p>
            <w:pPr>
              <w:pStyle w:val="60"/>
              <w:numPr>
                <w:ilvl w:val="0"/>
                <w:numId w:val="21"/>
              </w:numPr>
              <w:spacing w:before="720" w:beforeLines="0" w:after="0" w:line="240" w:lineRule="auto"/>
              <w:jc w:val="both"/>
              <w:rPr>
                <w:rFonts w:asciiTheme="minorHAnsi" w:hAnsiTheme="minorHAnsi"/>
                <w:color w:val="000000"/>
              </w:rPr>
              <w:pPrChange w:id="4793" w:author="shalu.megotia" w:date="2022-04-25T14:36:39Z">
                <w:pPr>
                  <w:pStyle w:val="60"/>
                  <w:numPr>
                    <w:ilvl w:val="0"/>
                    <w:numId w:val="21"/>
                  </w:numPr>
                  <w:spacing w:after="0" w:line="240" w:lineRule="auto"/>
                  <w:jc w:val="both"/>
                </w:pPr>
              </w:pPrChange>
            </w:pPr>
            <w:r>
              <w:rPr>
                <w:rFonts w:asciiTheme="minorHAnsi" w:hAnsiTheme="minorHAnsi"/>
                <w:color w:val="000000"/>
              </w:rPr>
              <w:t>User uploads the financial statements into the system through upload function.</w:t>
            </w:r>
          </w:p>
          <w:p>
            <w:pPr>
              <w:pStyle w:val="60"/>
              <w:numPr>
                <w:ilvl w:val="0"/>
                <w:numId w:val="21"/>
              </w:numPr>
              <w:spacing w:before="720" w:beforeLines="0" w:after="0" w:line="240" w:lineRule="auto"/>
              <w:jc w:val="both"/>
              <w:rPr>
                <w:rFonts w:asciiTheme="minorHAnsi" w:hAnsiTheme="minorHAnsi"/>
                <w:color w:val="000000"/>
              </w:rPr>
              <w:pPrChange w:id="4794" w:author="shalu.megotia" w:date="2022-04-25T14:36:39Z">
                <w:pPr>
                  <w:pStyle w:val="60"/>
                  <w:numPr>
                    <w:ilvl w:val="0"/>
                    <w:numId w:val="21"/>
                  </w:numPr>
                  <w:spacing w:after="0" w:line="240" w:lineRule="auto"/>
                  <w:jc w:val="both"/>
                </w:pPr>
              </w:pPrChange>
            </w:pPr>
            <w:r>
              <w:rPr>
                <w:rFonts w:asciiTheme="minorHAnsi" w:hAnsiTheme="minorHAnsi"/>
                <w:color w:val="000000"/>
              </w:rPr>
              <w:t>System shows some warning messages and the file is not uploaded successfully.</w:t>
            </w:r>
          </w:p>
          <w:p>
            <w:pPr>
              <w:pStyle w:val="60"/>
              <w:numPr>
                <w:ilvl w:val="0"/>
                <w:numId w:val="21"/>
              </w:numPr>
              <w:spacing w:before="720" w:beforeLines="0" w:after="0" w:line="240" w:lineRule="auto"/>
              <w:jc w:val="both"/>
              <w:rPr>
                <w:rFonts w:asciiTheme="minorHAnsi" w:hAnsiTheme="minorHAnsi"/>
                <w:color w:val="000000"/>
              </w:rPr>
              <w:pPrChange w:id="4795" w:author="shalu.megotia" w:date="2022-04-25T14:36:39Z">
                <w:pPr>
                  <w:pStyle w:val="60"/>
                  <w:numPr>
                    <w:ilvl w:val="0"/>
                    <w:numId w:val="21"/>
                  </w:numPr>
                  <w:spacing w:after="0" w:line="240" w:lineRule="auto"/>
                  <w:jc w:val="both"/>
                </w:pPr>
              </w:pPrChange>
            </w:pPr>
            <w:r>
              <w:rPr>
                <w:rFonts w:asciiTheme="minorHAnsi" w:hAnsiTheme="minorHAnsi"/>
                <w:color w:val="000000"/>
              </w:rPr>
              <w:t xml:space="preserve">User rectifies the sheet. </w:t>
            </w:r>
          </w:p>
          <w:p>
            <w:pPr>
              <w:pStyle w:val="60"/>
              <w:numPr>
                <w:ilvl w:val="0"/>
                <w:numId w:val="21"/>
              </w:numPr>
              <w:spacing w:before="720" w:beforeLines="0" w:after="0" w:line="240" w:lineRule="auto"/>
              <w:jc w:val="both"/>
              <w:rPr>
                <w:rFonts w:asciiTheme="minorHAnsi" w:hAnsiTheme="minorHAnsi"/>
                <w:color w:val="000000"/>
              </w:rPr>
              <w:pPrChange w:id="4796" w:author="shalu.megotia" w:date="2022-04-25T14:36:39Z">
                <w:pPr>
                  <w:pStyle w:val="60"/>
                  <w:numPr>
                    <w:ilvl w:val="0"/>
                    <w:numId w:val="21"/>
                  </w:numPr>
                  <w:spacing w:after="0" w:line="240" w:lineRule="auto"/>
                  <w:jc w:val="both"/>
                </w:pPr>
              </w:pPrChange>
            </w:pPr>
            <w:r>
              <w:rPr>
                <w:rFonts w:asciiTheme="minorHAnsi" w:hAnsiTheme="minorHAnsi"/>
                <w:color w:val="000000"/>
              </w:rPr>
              <w:t>User reuploads the updated financial statements into the system through upload function.</w:t>
            </w:r>
          </w:p>
          <w:p>
            <w:pPr>
              <w:pStyle w:val="60"/>
              <w:numPr>
                <w:ilvl w:val="0"/>
                <w:numId w:val="21"/>
              </w:numPr>
              <w:spacing w:before="720" w:beforeLines="0" w:after="0" w:line="240" w:lineRule="auto"/>
              <w:jc w:val="both"/>
              <w:rPr>
                <w:rFonts w:asciiTheme="minorHAnsi" w:hAnsiTheme="minorHAnsi"/>
                <w:color w:val="000000"/>
              </w:rPr>
              <w:pPrChange w:id="4797" w:author="shalu.megotia" w:date="2022-04-25T14:36:39Z">
                <w:pPr>
                  <w:pStyle w:val="60"/>
                  <w:numPr>
                    <w:ilvl w:val="0"/>
                    <w:numId w:val="21"/>
                  </w:numPr>
                  <w:spacing w:after="0" w:line="240" w:lineRule="auto"/>
                  <w:jc w:val="both"/>
                </w:pPr>
              </w:pPrChange>
            </w:pPr>
            <w:r>
              <w:rPr>
                <w:rFonts w:asciiTheme="minorHAnsi" w:hAnsiTheme="minorHAnsi"/>
                <w:color w:val="000000"/>
              </w:rPr>
              <w:t>FA is uploaded successfully.</w:t>
            </w:r>
          </w:p>
          <w:p>
            <w:pPr>
              <w:pStyle w:val="60"/>
              <w:numPr>
                <w:ilvl w:val="0"/>
                <w:numId w:val="21"/>
              </w:numPr>
              <w:spacing w:before="720" w:beforeLines="0" w:after="0" w:line="240" w:lineRule="auto"/>
              <w:jc w:val="both"/>
              <w:rPr>
                <w:rFonts w:asciiTheme="minorHAnsi" w:hAnsiTheme="minorHAnsi"/>
                <w:color w:val="000000"/>
              </w:rPr>
              <w:pPrChange w:id="4798" w:author="shalu.megotia" w:date="2022-04-25T14:36:39Z">
                <w:pPr>
                  <w:pStyle w:val="60"/>
                  <w:numPr>
                    <w:ilvl w:val="0"/>
                    <w:numId w:val="21"/>
                  </w:numPr>
                  <w:spacing w:after="0" w:line="240" w:lineRule="auto"/>
                  <w:jc w:val="both"/>
                </w:pPr>
              </w:pPrChange>
            </w:pPr>
            <w:r>
              <w:rPr>
                <w:rFonts w:asciiTheme="minorHAnsi" w:hAnsiTheme="minorHAnsi"/>
                <w:color w:val="000000"/>
              </w:rPr>
              <w:t xml:space="preserve">User views and verifies the statements under various heads – </w:t>
            </w:r>
          </w:p>
          <w:p>
            <w:pPr>
              <w:pStyle w:val="65"/>
              <w:numPr>
                <w:ilvl w:val="0"/>
                <w:numId w:val="36"/>
              </w:numPr>
              <w:spacing w:before="720" w:beforeLines="0" w:line="240" w:lineRule="auto"/>
              <w:rPr>
                <w:rFonts w:asciiTheme="minorHAnsi" w:hAnsiTheme="minorHAnsi"/>
                <w:szCs w:val="22"/>
              </w:rPr>
              <w:pPrChange w:id="4799" w:author="shalu.megotia" w:date="2022-04-25T14:36:39Z">
                <w:pPr>
                  <w:pStyle w:val="65"/>
                  <w:numPr>
                    <w:ilvl w:val="0"/>
                    <w:numId w:val="36"/>
                  </w:numPr>
                  <w:spacing w:before="0" w:line="240" w:lineRule="auto"/>
                </w:pPr>
              </w:pPrChange>
            </w:pPr>
            <w:r>
              <w:rPr>
                <w:rFonts w:asciiTheme="minorHAnsi" w:hAnsiTheme="minorHAnsi"/>
                <w:szCs w:val="22"/>
              </w:rPr>
              <w:t>Profit &amp; Loss</w:t>
            </w:r>
          </w:p>
          <w:p>
            <w:pPr>
              <w:pStyle w:val="65"/>
              <w:numPr>
                <w:ilvl w:val="0"/>
                <w:numId w:val="36"/>
              </w:numPr>
              <w:spacing w:before="720" w:beforeLines="0" w:line="240" w:lineRule="auto"/>
              <w:rPr>
                <w:rFonts w:asciiTheme="minorHAnsi" w:hAnsiTheme="minorHAnsi"/>
                <w:szCs w:val="22"/>
              </w:rPr>
              <w:pPrChange w:id="4800" w:author="shalu.megotia" w:date="2022-04-25T14:36:39Z">
                <w:pPr>
                  <w:pStyle w:val="65"/>
                  <w:numPr>
                    <w:ilvl w:val="0"/>
                    <w:numId w:val="36"/>
                  </w:numPr>
                  <w:spacing w:before="0" w:line="240" w:lineRule="auto"/>
                </w:pPr>
              </w:pPrChange>
            </w:pPr>
            <w:r>
              <w:rPr>
                <w:rFonts w:asciiTheme="minorHAnsi" w:hAnsiTheme="minorHAnsi"/>
                <w:szCs w:val="22"/>
              </w:rPr>
              <w:t>Balance Sheet (Asset/Liabilities)</w:t>
            </w:r>
          </w:p>
          <w:p>
            <w:pPr>
              <w:pStyle w:val="65"/>
              <w:numPr>
                <w:ilvl w:val="0"/>
                <w:numId w:val="36"/>
              </w:numPr>
              <w:spacing w:before="720" w:beforeLines="0" w:line="240" w:lineRule="auto"/>
              <w:rPr>
                <w:rFonts w:asciiTheme="minorHAnsi" w:hAnsiTheme="minorHAnsi"/>
                <w:szCs w:val="22"/>
              </w:rPr>
              <w:pPrChange w:id="4801" w:author="shalu.megotia" w:date="2022-04-25T14:36:39Z">
                <w:pPr>
                  <w:pStyle w:val="65"/>
                  <w:numPr>
                    <w:ilvl w:val="0"/>
                    <w:numId w:val="36"/>
                  </w:numPr>
                  <w:spacing w:before="0" w:line="240" w:lineRule="auto"/>
                </w:pPr>
              </w:pPrChange>
            </w:pPr>
            <w:r>
              <w:rPr>
                <w:rFonts w:asciiTheme="minorHAnsi" w:hAnsiTheme="minorHAnsi"/>
                <w:szCs w:val="22"/>
              </w:rPr>
              <w:t>Cash flow</w:t>
            </w:r>
          </w:p>
          <w:p>
            <w:pPr>
              <w:pStyle w:val="65"/>
              <w:numPr>
                <w:ilvl w:val="0"/>
                <w:numId w:val="36"/>
              </w:numPr>
              <w:spacing w:before="720" w:beforeLines="0" w:line="240" w:lineRule="auto"/>
              <w:rPr>
                <w:rFonts w:asciiTheme="minorHAnsi" w:hAnsiTheme="minorHAnsi"/>
                <w:szCs w:val="22"/>
              </w:rPr>
              <w:pPrChange w:id="4802" w:author="shalu.megotia" w:date="2022-04-25T14:36:39Z">
                <w:pPr>
                  <w:pStyle w:val="65"/>
                  <w:numPr>
                    <w:ilvl w:val="0"/>
                    <w:numId w:val="36"/>
                  </w:numPr>
                  <w:spacing w:before="0" w:line="240" w:lineRule="auto"/>
                </w:pPr>
              </w:pPrChange>
            </w:pPr>
            <w:r>
              <w:rPr>
                <w:rFonts w:asciiTheme="minorHAnsi" w:hAnsiTheme="minorHAnsi"/>
                <w:szCs w:val="22"/>
              </w:rPr>
              <w:t>Fund flow</w:t>
            </w:r>
          </w:p>
          <w:p>
            <w:pPr>
              <w:pStyle w:val="60"/>
              <w:numPr>
                <w:ilvl w:val="0"/>
                <w:numId w:val="21"/>
              </w:numPr>
              <w:spacing w:before="720" w:beforeLines="0" w:after="0" w:line="240" w:lineRule="auto"/>
              <w:jc w:val="both"/>
              <w:rPr>
                <w:rFonts w:asciiTheme="minorHAnsi" w:hAnsiTheme="minorHAnsi"/>
                <w:color w:val="000000"/>
              </w:rPr>
              <w:pPrChange w:id="4803" w:author="shalu.megotia" w:date="2022-04-25T14:36:39Z">
                <w:pPr>
                  <w:pStyle w:val="60"/>
                  <w:numPr>
                    <w:ilvl w:val="0"/>
                    <w:numId w:val="21"/>
                  </w:numPr>
                  <w:spacing w:after="0" w:line="240" w:lineRule="auto"/>
                  <w:jc w:val="both"/>
                </w:pPr>
              </w:pPrChange>
            </w:pPr>
            <w:r>
              <w:rPr>
                <w:rFonts w:asciiTheme="minorHAnsi" w:hAnsiTheme="minorHAnsi"/>
                <w:color w:val="000000"/>
              </w:rPr>
              <w:t>User views the system calculated ratios.</w:t>
            </w:r>
          </w:p>
          <w:p>
            <w:pPr>
              <w:pStyle w:val="60"/>
              <w:numPr>
                <w:ilvl w:val="0"/>
                <w:numId w:val="21"/>
              </w:numPr>
              <w:spacing w:before="720" w:beforeLines="0" w:after="0" w:line="240" w:lineRule="auto"/>
              <w:jc w:val="both"/>
              <w:rPr>
                <w:rFonts w:asciiTheme="minorHAnsi" w:hAnsiTheme="minorHAnsi"/>
                <w:color w:val="000000"/>
              </w:rPr>
              <w:pPrChange w:id="4804" w:author="shalu.megotia" w:date="2022-04-25T14:36:39Z">
                <w:pPr>
                  <w:pStyle w:val="60"/>
                  <w:numPr>
                    <w:ilvl w:val="0"/>
                    <w:numId w:val="21"/>
                  </w:numPr>
                  <w:spacing w:after="0" w:line="240" w:lineRule="auto"/>
                  <w:jc w:val="both"/>
                </w:pPr>
              </w:pPrChange>
            </w:pPr>
            <w:r>
              <w:rPr>
                <w:rFonts w:asciiTheme="minorHAnsi" w:hAnsiTheme="minorHAnsi"/>
                <w:color w:val="000000"/>
              </w:rPr>
              <w:t>User provide required comments.</w:t>
            </w:r>
          </w:p>
          <w:p>
            <w:pPr>
              <w:pStyle w:val="60"/>
              <w:numPr>
                <w:ilvl w:val="0"/>
                <w:numId w:val="21"/>
              </w:numPr>
              <w:spacing w:before="720" w:beforeLines="0" w:after="0" w:line="240" w:lineRule="auto"/>
              <w:jc w:val="both"/>
              <w:rPr>
                <w:rFonts w:asciiTheme="minorHAnsi" w:hAnsiTheme="minorHAnsi"/>
                <w:color w:val="000000"/>
              </w:rPr>
              <w:pPrChange w:id="4805" w:author="shalu.megotia" w:date="2022-04-25T14:36:39Z">
                <w:pPr>
                  <w:pStyle w:val="60"/>
                  <w:numPr>
                    <w:ilvl w:val="0"/>
                    <w:numId w:val="21"/>
                  </w:numPr>
                  <w:spacing w:after="0" w:line="240" w:lineRule="auto"/>
                  <w:jc w:val="both"/>
                </w:pPr>
              </w:pPrChange>
            </w:pPr>
            <w:r>
              <w:rPr>
                <w:rFonts w:asciiTheme="minorHAnsi" w:hAnsiTheme="minorHAnsi"/>
                <w:color w:val="000000"/>
              </w:rPr>
              <w:t>User completes the activity.</w:t>
            </w:r>
          </w:p>
          <w:p>
            <w:pPr>
              <w:pStyle w:val="60"/>
              <w:spacing w:before="720" w:beforeLines="0" w:after="0" w:line="240" w:lineRule="auto"/>
              <w:ind w:left="360"/>
              <w:rPr>
                <w:rFonts w:asciiTheme="minorHAnsi" w:hAnsiTheme="minorHAnsi"/>
                <w:color w:val="000000"/>
              </w:rPr>
              <w:pPrChange w:id="4806" w:author="shalu.megotia" w:date="2022-04-25T14:36:39Z">
                <w:pPr>
                  <w:pStyle w:val="60"/>
                  <w:spacing w:after="0" w:line="240" w:lineRule="auto"/>
                  <w:ind w:left="360"/>
                </w:pPr>
              </w:pPrChange>
            </w:pP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4807" w:author="shalu.megotia" w:date="2022-04-25T14:36:39Z">
                <w:pPr/>
              </w:pPrChange>
            </w:pPr>
            <w:r>
              <w:rPr>
                <w:b/>
              </w:rPr>
              <w:t>Post Conditions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8"/>
              </w:numPr>
              <w:spacing w:before="720" w:beforeLines="0" w:after="0" w:line="240" w:lineRule="auto"/>
              <w:jc w:val="both"/>
              <w:rPr>
                <w:rFonts w:eastAsia="Times New Roman" w:asciiTheme="minorHAnsi" w:hAnsiTheme="minorHAnsi"/>
              </w:rPr>
              <w:pPrChange w:id="4808" w:author="shalu.megotia" w:date="2022-04-25T14:36:39Z">
                <w:pPr>
                  <w:pStyle w:val="60"/>
                  <w:numPr>
                    <w:ilvl w:val="0"/>
                    <w:numId w:val="18"/>
                  </w:numPr>
                  <w:spacing w:after="0" w:line="240" w:lineRule="auto"/>
                  <w:jc w:val="both"/>
                </w:pPr>
              </w:pPrChange>
            </w:pPr>
            <w:r>
              <w:rPr>
                <w:rFonts w:eastAsia="Times New Roman" w:asciiTheme="minorHAnsi" w:hAnsiTheme="minorHAnsi"/>
              </w:rPr>
              <w:t>Assessment of Limits activity is generated.</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4809" w:author="shalu.megotia" w:date="2022-04-25T14:36:39Z">
                <w:pPr/>
              </w:pPrChange>
            </w:pPr>
            <w:r>
              <w:rPr>
                <w:b/>
              </w:rPr>
              <w:t>Business Rules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9"/>
              </w:numPr>
              <w:spacing w:before="720" w:beforeLines="0"/>
              <w:jc w:val="both"/>
              <w:rPr>
                <w:rFonts w:asciiTheme="minorHAnsi" w:hAnsiTheme="minorHAnsi"/>
              </w:rPr>
              <w:pPrChange w:id="4810" w:author="shalu.megotia" w:date="2022-04-25T14:36:39Z">
                <w:pPr>
                  <w:pStyle w:val="60"/>
                  <w:numPr>
                    <w:ilvl w:val="0"/>
                    <w:numId w:val="19"/>
                  </w:numPr>
                  <w:jc w:val="both"/>
                </w:pPr>
              </w:pPrChange>
            </w:pPr>
            <w:r>
              <w:rPr>
                <w:rFonts w:asciiTheme="minorHAnsi" w:hAnsiTheme="minorHAnsi"/>
              </w:rPr>
              <w:t>Download template will be generated based on the configuration done at master’s level, and the same can’t be altered in the downloaded file.</w:t>
            </w:r>
          </w:p>
          <w:p>
            <w:pPr>
              <w:pStyle w:val="60"/>
              <w:numPr>
                <w:ilvl w:val="0"/>
                <w:numId w:val="19"/>
              </w:numPr>
              <w:spacing w:before="720" w:beforeLines="0"/>
              <w:jc w:val="both"/>
              <w:rPr>
                <w:rFonts w:asciiTheme="minorHAnsi" w:hAnsiTheme="minorHAnsi"/>
              </w:rPr>
              <w:pPrChange w:id="4811" w:author="shalu.megotia" w:date="2022-04-25T14:36:39Z">
                <w:pPr>
                  <w:pStyle w:val="60"/>
                  <w:numPr>
                    <w:ilvl w:val="0"/>
                    <w:numId w:val="19"/>
                  </w:numPr>
                  <w:jc w:val="both"/>
                </w:pPr>
              </w:pPrChange>
            </w:pPr>
            <w:r>
              <w:rPr>
                <w:rFonts w:asciiTheme="minorHAnsi" w:hAnsiTheme="minorHAnsi"/>
              </w:rPr>
              <w:t>Excel upload would be validated and if any error is found excel will not be uploaded &amp; will move to error log. User will have to do required corrections and re-upload the file.</w:t>
            </w:r>
          </w:p>
          <w:p>
            <w:pPr>
              <w:pStyle w:val="60"/>
              <w:numPr>
                <w:ilvl w:val="0"/>
                <w:numId w:val="19"/>
              </w:numPr>
              <w:spacing w:before="720" w:beforeLines="0"/>
              <w:jc w:val="both"/>
              <w:rPr>
                <w:rFonts w:asciiTheme="minorHAnsi" w:hAnsiTheme="minorHAnsi"/>
              </w:rPr>
              <w:pPrChange w:id="4812" w:author="shalu.megotia" w:date="2022-04-25T14:36:39Z">
                <w:pPr>
                  <w:pStyle w:val="60"/>
                  <w:numPr>
                    <w:ilvl w:val="0"/>
                    <w:numId w:val="19"/>
                  </w:numPr>
                  <w:jc w:val="both"/>
                </w:pPr>
              </w:pPrChange>
            </w:pPr>
            <w:r>
              <w:rPr>
                <w:rFonts w:asciiTheme="minorHAnsi" w:hAnsiTheme="minorHAnsi"/>
              </w:rPr>
              <w:t>Excel template is comprised of Balance sheet, Profit and Loss, Cashflows and Fund flow statements</w:t>
            </w:r>
          </w:p>
          <w:p>
            <w:pPr>
              <w:pStyle w:val="60"/>
              <w:numPr>
                <w:ilvl w:val="0"/>
                <w:numId w:val="19"/>
              </w:numPr>
              <w:spacing w:before="720" w:beforeLines="0"/>
              <w:jc w:val="both"/>
              <w:rPr>
                <w:rFonts w:asciiTheme="minorHAnsi" w:hAnsiTheme="minorHAnsi"/>
              </w:rPr>
              <w:pPrChange w:id="4813" w:author="shalu.megotia" w:date="2022-04-25T14:36:39Z">
                <w:pPr>
                  <w:pStyle w:val="60"/>
                  <w:numPr>
                    <w:ilvl w:val="0"/>
                    <w:numId w:val="19"/>
                  </w:numPr>
                  <w:jc w:val="both"/>
                </w:pPr>
              </w:pPrChange>
            </w:pPr>
            <w:r>
              <w:rPr>
                <w:rFonts w:asciiTheme="minorHAnsi" w:hAnsiTheme="minorHAnsi"/>
              </w:rPr>
              <w:t>Upload file should be the same file as downloaded from the FA download screen for the application.</w:t>
            </w:r>
          </w:p>
          <w:p>
            <w:pPr>
              <w:pStyle w:val="60"/>
              <w:numPr>
                <w:ilvl w:val="0"/>
                <w:numId w:val="19"/>
              </w:numPr>
              <w:spacing w:before="720" w:beforeLines="0"/>
              <w:jc w:val="both"/>
              <w:rPr>
                <w:rFonts w:asciiTheme="minorHAnsi" w:hAnsiTheme="minorHAnsi"/>
              </w:rPr>
              <w:pPrChange w:id="4814" w:author="shalu.megotia" w:date="2022-04-25T14:36:39Z">
                <w:pPr>
                  <w:pStyle w:val="60"/>
                  <w:numPr>
                    <w:ilvl w:val="0"/>
                    <w:numId w:val="19"/>
                  </w:numPr>
                  <w:jc w:val="both"/>
                </w:pPr>
              </w:pPrChange>
            </w:pPr>
            <w:r>
              <w:rPr>
                <w:rFonts w:asciiTheme="minorHAnsi" w:hAnsiTheme="minorHAnsi"/>
              </w:rPr>
              <w:t>This activity will be applicable for all the Loan amounts.</w:t>
            </w:r>
          </w:p>
          <w:p>
            <w:pPr>
              <w:pStyle w:val="60"/>
              <w:numPr>
                <w:ilvl w:val="0"/>
                <w:numId w:val="19"/>
              </w:numPr>
              <w:spacing w:before="720" w:beforeLines="0"/>
              <w:jc w:val="both"/>
              <w:rPr>
                <w:rFonts w:asciiTheme="minorHAnsi" w:hAnsiTheme="minorHAnsi"/>
              </w:rPr>
              <w:pPrChange w:id="4815" w:author="shalu.megotia" w:date="2022-04-25T14:36:39Z">
                <w:pPr>
                  <w:pStyle w:val="60"/>
                  <w:numPr>
                    <w:ilvl w:val="0"/>
                    <w:numId w:val="19"/>
                  </w:numPr>
                  <w:jc w:val="both"/>
                </w:pPr>
              </w:pPrChange>
            </w:pPr>
            <w:r>
              <w:rPr>
                <w:rFonts w:asciiTheme="minorHAnsi" w:hAnsiTheme="minorHAnsi"/>
              </w:rPr>
              <w:t>This activity will not be mandatory for individual borrowers.</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4816" w:author="shalu.megotia" w:date="2022-04-25T14:36:39Z">
                <w:pPr/>
              </w:pPrChange>
            </w:pPr>
            <w:r>
              <w:rPr>
                <w:b/>
              </w:rPr>
              <w:t>UI Details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4817" w:author="shalu.megotia" w:date="2022-04-25T14:36:39Z">
                <w:pPr>
                  <w:jc w:val="both"/>
                </w:pPr>
              </w:pPrChange>
            </w:pPr>
            <w:r>
              <w:t>Please find below the Financial Analysis screens –</w:t>
            </w:r>
          </w:p>
          <w:p>
            <w:pPr>
              <w:spacing w:before="720" w:beforeLines="0"/>
              <w:jc w:val="both"/>
              <w:pPrChange w:id="4818" w:author="shalu.megotia" w:date="2022-04-25T14:36:39Z">
                <w:pPr>
                  <w:jc w:val="both"/>
                </w:pPr>
              </w:pPrChange>
            </w:pPr>
          </w:p>
          <w:p>
            <w:pPr>
              <w:spacing w:before="720" w:beforeLines="0"/>
              <w:jc w:val="both"/>
              <w:pPrChange w:id="4819" w:author="shalu.megotia" w:date="2022-04-25T14:36:39Z">
                <w:pPr>
                  <w:jc w:val="both"/>
                </w:pPr>
              </w:pPrChange>
            </w:pPr>
            <w:bookmarkStart w:id="123" w:name="_MON_1681734658"/>
            <w:bookmarkEnd w:id="123"/>
            <w:r>
              <w:object>
                <v:shape id="_x0000_i1082" o:spt="75" type="#_x0000_t75" style="height:64.5pt;width:108pt;" o:ole="t" filled="f" o:preferrelative="t" stroked="f" coordsize="21600,21600">
                  <v:path/>
                  <v:fill on="f" focussize="0,0"/>
                  <v:stroke on="f" joinstyle="miter"/>
                  <v:imagedata r:id="rId132" o:title=""/>
                  <o:lock v:ext="edit" aspectratio="t"/>
                  <w10:wrap type="none"/>
                  <w10:anchorlock/>
                </v:shape>
                <o:OLEObject Type="Embed" ProgID="Excel.Sheet.12" ShapeID="_x0000_i1082" DrawAspect="Icon" ObjectID="_1468075782" r:id="rId131">
                  <o:LockedField>false</o:LockedField>
                </o:OLEObject>
              </w:object>
            </w:r>
          </w:p>
          <w:p>
            <w:pPr>
              <w:spacing w:before="720" w:beforeLines="0"/>
              <w:jc w:val="both"/>
              <w:pPrChange w:id="4820" w:author="shalu.megotia" w:date="2022-04-25T14:36:39Z">
                <w:pPr>
                  <w:jc w:val="both"/>
                </w:pPr>
              </w:pPrChange>
            </w:pP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4821" w:author="shalu.megotia" w:date="2022-04-25T14:36:39Z">
                <w:pPr/>
              </w:pPrChange>
            </w:pPr>
            <w:r>
              <w:rPr>
                <w:b/>
              </w:rPr>
              <w:t xml:space="preserve">Some Reference Points </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4822" w:author="shalu.megotia" w:date="2022-04-25T14:36:39Z">
                <w:pPr>
                  <w:jc w:val="both"/>
                </w:pPr>
              </w:pPrChange>
            </w:pPr>
            <w:r>
              <w:t>NA</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4823" w:author="shalu.megotia" w:date="2022-04-25T14:36:39Z">
                <w:pPr/>
              </w:pPrChange>
            </w:pPr>
            <w:r>
              <w:rPr>
                <w:b/>
              </w:rPr>
              <w:t xml:space="preserve">Queries /Open points </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4824" w:author="shalu.megotia" w:date="2022-04-25T14:36:39Z">
                <w:pPr>
                  <w:jc w:val="both"/>
                </w:pPr>
              </w:pPrChange>
            </w:pPr>
            <w:r>
              <w:t>NA</w:t>
            </w:r>
          </w:p>
        </w:tc>
      </w:tr>
    </w:tbl>
    <w:p>
      <w:pPr>
        <w:spacing w:before="720" w:beforeLines="0"/>
        <w:pPrChange w:id="4825" w:author="shalu.megotia" w:date="2022-04-25T14:36:39Z">
          <w:pPr/>
        </w:pPrChange>
      </w:pPr>
    </w:p>
    <w:p>
      <w:pPr>
        <w:spacing w:before="720" w:beforeLines="0"/>
        <w:pPrChange w:id="4826" w:author="shalu.megotia" w:date="2022-04-25T14:36:39Z">
          <w:pPr/>
        </w:pPrChange>
      </w:pPr>
    </w:p>
    <w:p>
      <w:pPr>
        <w:spacing w:before="720" w:beforeLines="0"/>
        <w:pPrChange w:id="4827"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4828" w:author="shalu.megotia" w:date="2022-04-25T14:36:39Z">
          <w:pPr>
            <w:pStyle w:val="4"/>
            <w:numPr>
              <w:ilvl w:val="2"/>
              <w:numId w:val="3"/>
            </w:numPr>
            <w:tabs>
              <w:tab w:val="left" w:pos="0"/>
            </w:tabs>
            <w:ind w:left="0" w:firstLine="0"/>
          </w:pPr>
        </w:pPrChange>
      </w:pPr>
      <w:bookmarkStart w:id="124" w:name="_Toc72191922"/>
      <w:r>
        <w:rPr>
          <w:rFonts w:asciiTheme="minorHAnsi" w:hAnsiTheme="minorHAnsi" w:cstheme="minorHAnsi"/>
          <w:b/>
          <w:bCs/>
          <w:color w:val="auto"/>
          <w:sz w:val="22"/>
          <w:szCs w:val="22"/>
        </w:rPr>
        <w:t>Assessment of Limits</w:t>
      </w:r>
      <w:bookmarkEnd w:id="124"/>
    </w:p>
    <w:p>
      <w:pPr>
        <w:spacing w:before="720" w:beforeLines="0"/>
        <w:pPrChange w:id="4829" w:author="shalu.megotia" w:date="2022-04-25T14:36:39Z">
          <w:pPr/>
        </w:pPrChange>
      </w:pPr>
    </w:p>
    <w:p>
      <w:pPr>
        <w:spacing w:before="720" w:beforeLines="0"/>
        <w:jc w:val="both"/>
        <w:rPr>
          <w:rFonts w:cs="Arial"/>
          <w:color w:val="000000" w:themeColor="text1"/>
          <w14:textFill>
            <w14:solidFill>
              <w14:schemeClr w14:val="tx1"/>
            </w14:solidFill>
          </w14:textFill>
        </w:rPr>
        <w:pPrChange w:id="4830" w:author="shalu.megotia" w:date="2022-04-25T14:36:39Z">
          <w:pPr>
            <w:jc w:val="both"/>
          </w:pPr>
        </w:pPrChange>
      </w:pPr>
    </w:p>
    <w:tbl>
      <w:tblPr>
        <w:tblStyle w:val="27"/>
        <w:tblW w:w="92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4"/>
        <w:gridCol w:w="7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pPr>
              <w:spacing w:before="720" w:beforeLines="0"/>
              <w:jc w:val="both"/>
              <w:rPr>
                <w:b/>
                <w:color w:val="000000" w:themeColor="text1"/>
                <w14:textFill>
                  <w14:solidFill>
                    <w14:schemeClr w14:val="tx1"/>
                  </w14:solidFill>
                </w14:textFill>
              </w:rPr>
              <w:pPrChange w:id="4831" w:author="shalu.megotia" w:date="2022-04-25T14:36:39Z">
                <w:pPr>
                  <w:jc w:val="both"/>
                </w:pPr>
              </w:pPrChange>
            </w:pPr>
            <w:r>
              <w:rPr>
                <w:b/>
                <w:color w:val="000000" w:themeColor="text1"/>
                <w14:textFill>
                  <w14:solidFill>
                    <w14:schemeClr w14:val="tx1"/>
                  </w14:solidFill>
                </w14:textFill>
              </w:rPr>
              <w:t xml:space="preserve">Brief description </w:t>
            </w:r>
          </w:p>
        </w:tc>
        <w:tc>
          <w:tcPr>
            <w:tcW w:w="7109" w:type="dxa"/>
          </w:tcPr>
          <w:p>
            <w:pPr>
              <w:spacing w:before="720" w:beforeLines="0"/>
              <w:jc w:val="both"/>
              <w:rPr>
                <w:color w:val="000000" w:themeColor="text1"/>
                <w14:textFill>
                  <w14:solidFill>
                    <w14:schemeClr w14:val="tx1"/>
                  </w14:solidFill>
                </w14:textFill>
              </w:rPr>
              <w:pPrChange w:id="4832" w:author="shalu.megotia" w:date="2022-04-25T14:36:39Z">
                <w:pPr>
                  <w:jc w:val="both"/>
                </w:pPr>
              </w:pPrChange>
            </w:pPr>
            <w:r>
              <w:rPr>
                <w:color w:val="000000" w:themeColor="text1"/>
                <w14:textFill>
                  <w14:solidFill>
                    <w14:schemeClr w14:val="tx1"/>
                  </w14:solidFill>
                </w14:textFill>
              </w:rPr>
              <w:t xml:space="preserve">At this stage the user can perform the assessment of limits based on the financial details of the Customer. </w:t>
            </w:r>
          </w:p>
          <w:p>
            <w:pPr>
              <w:spacing w:before="720" w:beforeLines="0"/>
              <w:jc w:val="both"/>
              <w:rPr>
                <w:color w:val="000000" w:themeColor="text1"/>
                <w14:textFill>
                  <w14:solidFill>
                    <w14:schemeClr w14:val="tx1"/>
                  </w14:solidFill>
                </w14:textFill>
              </w:rPr>
              <w:pPrChange w:id="4833" w:author="shalu.megotia" w:date="2022-04-25T14:36:39Z">
                <w:pPr>
                  <w:jc w:val="both"/>
                </w:pPr>
              </w:pPrChange>
            </w:pPr>
          </w:p>
          <w:p>
            <w:pPr>
              <w:spacing w:before="720" w:beforeLines="0"/>
              <w:jc w:val="both"/>
              <w:rPr>
                <w:color w:val="000000" w:themeColor="text1"/>
                <w14:textFill>
                  <w14:solidFill>
                    <w14:schemeClr w14:val="tx1"/>
                  </w14:solidFill>
                </w14:textFill>
              </w:rPr>
              <w:pPrChange w:id="4834" w:author="shalu.megotia" w:date="2022-04-25T14:36:39Z">
                <w:pPr>
                  <w:jc w:val="both"/>
                </w:pPr>
              </w:pPrChange>
            </w:pPr>
            <w:r>
              <w:rPr>
                <w:color w:val="000000" w:themeColor="text1"/>
                <w14:textFill>
                  <w14:solidFill>
                    <w14:schemeClr w14:val="tx1"/>
                  </w14:solidFill>
                </w14:textFill>
              </w:rPr>
              <w:t xml:space="preserve">The assessment methods are as – </w:t>
            </w:r>
          </w:p>
          <w:p>
            <w:pPr>
              <w:pStyle w:val="62"/>
              <w:numPr>
                <w:ilvl w:val="0"/>
                <w:numId w:val="37"/>
              </w:numPr>
              <w:spacing w:before="720" w:beforeLines="0"/>
              <w:contextualSpacing w:val="0"/>
              <w:jc w:val="both"/>
              <w:rPr>
                <w:color w:val="000000" w:themeColor="text1"/>
                <w14:textFill>
                  <w14:solidFill>
                    <w14:schemeClr w14:val="tx1"/>
                  </w14:solidFill>
                </w14:textFill>
              </w:rPr>
              <w:pPrChange w:id="4835" w:author="shalu.megotia" w:date="2022-04-25T14:36:39Z">
                <w:pPr>
                  <w:pStyle w:val="62"/>
                  <w:numPr>
                    <w:ilvl w:val="0"/>
                    <w:numId w:val="37"/>
                  </w:numPr>
                  <w:contextualSpacing w:val="0"/>
                  <w:jc w:val="both"/>
                </w:pPr>
              </w:pPrChange>
            </w:pPr>
            <w:r>
              <w:rPr>
                <w:color w:val="000000" w:themeColor="text1"/>
                <w14:textFill>
                  <w14:solidFill>
                    <w14:schemeClr w14:val="tx1"/>
                  </w14:solidFill>
                </w14:textFill>
              </w:rPr>
              <w:t>MPBF method</w:t>
            </w:r>
          </w:p>
          <w:p>
            <w:pPr>
              <w:pStyle w:val="62"/>
              <w:numPr>
                <w:ilvl w:val="0"/>
                <w:numId w:val="37"/>
              </w:numPr>
              <w:spacing w:before="720" w:beforeLines="0"/>
              <w:contextualSpacing w:val="0"/>
              <w:jc w:val="both"/>
              <w:rPr>
                <w:color w:val="000000" w:themeColor="text1"/>
                <w14:textFill>
                  <w14:solidFill>
                    <w14:schemeClr w14:val="tx1"/>
                  </w14:solidFill>
                </w14:textFill>
              </w:rPr>
              <w:pPrChange w:id="4836" w:author="shalu.megotia" w:date="2022-04-25T14:36:39Z">
                <w:pPr>
                  <w:pStyle w:val="62"/>
                  <w:numPr>
                    <w:ilvl w:val="0"/>
                    <w:numId w:val="37"/>
                  </w:numPr>
                  <w:contextualSpacing w:val="0"/>
                  <w:jc w:val="both"/>
                </w:pPr>
              </w:pPrChange>
            </w:pPr>
            <w:r>
              <w:rPr>
                <w:color w:val="000000" w:themeColor="text1"/>
                <w14:textFill>
                  <w14:solidFill>
                    <w14:schemeClr w14:val="tx1"/>
                  </w14:solidFill>
                </w14:textFill>
              </w:rPr>
              <w:t>Turnover Method</w:t>
            </w:r>
          </w:p>
          <w:p>
            <w:pPr>
              <w:pStyle w:val="62"/>
              <w:numPr>
                <w:ilvl w:val="0"/>
                <w:numId w:val="37"/>
              </w:numPr>
              <w:spacing w:before="720" w:beforeLines="0"/>
              <w:contextualSpacing w:val="0"/>
              <w:jc w:val="both"/>
              <w:rPr>
                <w:color w:val="000000" w:themeColor="text1"/>
                <w14:textFill>
                  <w14:solidFill>
                    <w14:schemeClr w14:val="tx1"/>
                  </w14:solidFill>
                </w14:textFill>
              </w:rPr>
              <w:pPrChange w:id="4837" w:author="shalu.megotia" w:date="2022-04-25T14:36:39Z">
                <w:pPr>
                  <w:pStyle w:val="62"/>
                  <w:numPr>
                    <w:ilvl w:val="0"/>
                    <w:numId w:val="37"/>
                  </w:numPr>
                  <w:contextualSpacing w:val="0"/>
                  <w:jc w:val="both"/>
                </w:pPr>
              </w:pPrChange>
            </w:pPr>
            <w:r>
              <w:rPr>
                <w:color w:val="000000" w:themeColor="text1"/>
                <w14:textFill>
                  <w14:solidFill>
                    <w14:schemeClr w14:val="tx1"/>
                  </w14:solidFill>
                </w14:textFill>
              </w:rPr>
              <w:t>First Method</w:t>
            </w:r>
          </w:p>
          <w:p>
            <w:pPr>
              <w:pStyle w:val="62"/>
              <w:numPr>
                <w:ilvl w:val="0"/>
                <w:numId w:val="37"/>
              </w:numPr>
              <w:spacing w:before="720" w:beforeLines="0"/>
              <w:contextualSpacing w:val="0"/>
              <w:jc w:val="both"/>
              <w:rPr>
                <w:color w:val="000000" w:themeColor="text1"/>
                <w14:textFill>
                  <w14:solidFill>
                    <w14:schemeClr w14:val="tx1"/>
                  </w14:solidFill>
                </w14:textFill>
              </w:rPr>
              <w:pPrChange w:id="4838" w:author="shalu.megotia" w:date="2022-04-25T14:36:39Z">
                <w:pPr>
                  <w:pStyle w:val="62"/>
                  <w:numPr>
                    <w:ilvl w:val="0"/>
                    <w:numId w:val="37"/>
                  </w:numPr>
                  <w:contextualSpacing w:val="0"/>
                  <w:jc w:val="both"/>
                </w:pPr>
              </w:pPrChange>
            </w:pPr>
            <w:r>
              <w:rPr>
                <w:color w:val="000000" w:themeColor="text1"/>
                <w14:textFill>
                  <w14:solidFill>
                    <w14:schemeClr w14:val="tx1"/>
                  </w14:solidFill>
                </w14:textFill>
              </w:rPr>
              <w:t>GST Connect</w:t>
            </w:r>
          </w:p>
          <w:p>
            <w:pPr>
              <w:pStyle w:val="62"/>
              <w:numPr>
                <w:ilvl w:val="0"/>
                <w:numId w:val="37"/>
              </w:numPr>
              <w:spacing w:before="720" w:beforeLines="0"/>
              <w:contextualSpacing w:val="0"/>
              <w:jc w:val="both"/>
              <w:rPr>
                <w:color w:val="000000" w:themeColor="text1"/>
                <w14:textFill>
                  <w14:solidFill>
                    <w14:schemeClr w14:val="tx1"/>
                  </w14:solidFill>
                </w14:textFill>
              </w:rPr>
              <w:pPrChange w:id="4839" w:author="shalu.megotia" w:date="2022-04-25T14:36:39Z">
                <w:pPr>
                  <w:pStyle w:val="62"/>
                  <w:numPr>
                    <w:ilvl w:val="0"/>
                    <w:numId w:val="37"/>
                  </w:numPr>
                  <w:contextualSpacing w:val="0"/>
                  <w:jc w:val="both"/>
                </w:pPr>
              </w:pPrChange>
            </w:pPr>
            <w:r>
              <w:rPr>
                <w:color w:val="000000" w:themeColor="text1"/>
                <w14:textFill>
                  <w14:solidFill>
                    <w14:schemeClr w14:val="tx1"/>
                  </w14:solidFill>
                </w14:textFill>
              </w:rPr>
              <w:t>WC - LC Assessment</w:t>
            </w:r>
          </w:p>
          <w:p>
            <w:pPr>
              <w:pStyle w:val="62"/>
              <w:numPr>
                <w:ilvl w:val="0"/>
                <w:numId w:val="37"/>
              </w:numPr>
              <w:spacing w:before="720" w:beforeLines="0"/>
              <w:jc w:val="both"/>
              <w:rPr>
                <w:color w:val="000000" w:themeColor="text1"/>
                <w14:textFill>
                  <w14:solidFill>
                    <w14:schemeClr w14:val="tx1"/>
                  </w14:solidFill>
                </w14:textFill>
              </w:rPr>
              <w:pPrChange w:id="4840" w:author="shalu.megotia" w:date="2022-04-25T14:36:39Z">
                <w:pPr>
                  <w:pStyle w:val="62"/>
                  <w:numPr>
                    <w:ilvl w:val="0"/>
                    <w:numId w:val="37"/>
                  </w:numPr>
                  <w:jc w:val="both"/>
                </w:pPr>
              </w:pPrChange>
            </w:pPr>
            <w:r>
              <w:rPr>
                <w:color w:val="000000" w:themeColor="text1"/>
                <w14:textFill>
                  <w14:solidFill>
                    <w14:schemeClr w14:val="tx1"/>
                  </w14:solidFill>
                </w14:textFill>
              </w:rPr>
              <w:t>WC - BG Assessment</w:t>
            </w:r>
          </w:p>
          <w:p>
            <w:pPr>
              <w:spacing w:before="720" w:beforeLines="0"/>
              <w:jc w:val="both"/>
              <w:rPr>
                <w:color w:val="000000" w:themeColor="text1"/>
                <w14:textFill>
                  <w14:solidFill>
                    <w14:schemeClr w14:val="tx1"/>
                  </w14:solidFill>
                </w14:textFill>
              </w:rPr>
              <w:pPrChange w:id="4841" w:author="shalu.megotia" w:date="2022-04-25T14:36:39Z">
                <w:pPr>
                  <w:jc w:val="both"/>
                </w:pPr>
              </w:pPrChange>
            </w:pPr>
          </w:p>
          <w:p>
            <w:pPr>
              <w:spacing w:before="720" w:beforeLines="0"/>
              <w:jc w:val="both"/>
              <w:rPr>
                <w:color w:val="000000" w:themeColor="text1"/>
                <w14:textFill>
                  <w14:solidFill>
                    <w14:schemeClr w14:val="tx1"/>
                  </w14:solidFill>
                </w14:textFill>
              </w:rPr>
              <w:pPrChange w:id="4842" w:author="shalu.megotia" w:date="2022-04-25T14:36:39Z">
                <w:pPr>
                  <w:jc w:val="both"/>
                </w:pPr>
              </w:pPrChange>
            </w:pPr>
            <w:r>
              <w:rPr>
                <w:color w:val="000000" w:themeColor="text1"/>
                <w14:textFill>
                  <w14:solidFill>
                    <w14:schemeClr w14:val="tx1"/>
                  </w14:solidFill>
                </w14:textFill>
              </w:rPr>
              <w:t>Apart from above methods, user will have a grid for holding level details and a generic document upload grid to upload the documents.</w:t>
            </w:r>
          </w:p>
          <w:p>
            <w:pPr>
              <w:spacing w:before="720" w:beforeLines="0"/>
              <w:jc w:val="both"/>
              <w:rPr>
                <w:color w:val="000000" w:themeColor="text1"/>
                <w14:textFill>
                  <w14:solidFill>
                    <w14:schemeClr w14:val="tx1"/>
                  </w14:solidFill>
                </w14:textFill>
              </w:rPr>
              <w:pPrChange w:id="4843"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pPr>
              <w:spacing w:before="720" w:beforeLines="0"/>
              <w:jc w:val="both"/>
              <w:rPr>
                <w:b/>
                <w:color w:val="000000" w:themeColor="text1"/>
                <w14:textFill>
                  <w14:solidFill>
                    <w14:schemeClr w14:val="tx1"/>
                  </w14:solidFill>
                </w14:textFill>
              </w:rPr>
              <w:pPrChange w:id="4844" w:author="shalu.megotia" w:date="2022-04-25T14:36:39Z">
                <w:pPr>
                  <w:jc w:val="both"/>
                </w:pPr>
              </w:pPrChange>
            </w:pPr>
            <w:r>
              <w:rPr>
                <w:b/>
                <w:color w:val="000000" w:themeColor="text1"/>
                <w14:textFill>
                  <w14:solidFill>
                    <w14:schemeClr w14:val="tx1"/>
                  </w14:solidFill>
                </w14:textFill>
              </w:rPr>
              <w:t>Pre-conditions</w:t>
            </w:r>
          </w:p>
        </w:tc>
        <w:tc>
          <w:tcPr>
            <w:tcW w:w="7109" w:type="dxa"/>
          </w:tcPr>
          <w:p>
            <w:pPr>
              <w:pStyle w:val="62"/>
              <w:numPr>
                <w:ilvl w:val="0"/>
                <w:numId w:val="21"/>
              </w:numPr>
              <w:spacing w:before="720" w:beforeLines="0"/>
              <w:contextualSpacing w:val="0"/>
              <w:jc w:val="both"/>
              <w:rPr>
                <w:color w:val="000000" w:themeColor="text1"/>
                <w14:textFill>
                  <w14:solidFill>
                    <w14:schemeClr w14:val="tx1"/>
                  </w14:solidFill>
                </w14:textFill>
              </w:rPr>
              <w:pPrChange w:id="4845" w:author="shalu.megotia" w:date="2022-04-25T14:36:39Z">
                <w:pPr>
                  <w:pStyle w:val="62"/>
                  <w:numPr>
                    <w:ilvl w:val="0"/>
                    <w:numId w:val="21"/>
                  </w:numPr>
                  <w:contextualSpacing w:val="0"/>
                  <w:jc w:val="both"/>
                </w:pPr>
              </w:pPrChange>
            </w:pPr>
            <w:r>
              <w:rPr>
                <w:color w:val="000000" w:themeColor="text1"/>
                <w14:textFill>
                  <w14:solidFill>
                    <w14:schemeClr w14:val="tx1"/>
                  </w14:solidFill>
                </w14:textFill>
              </w:rPr>
              <w:t xml:space="preserve">FA Upload activity  has been completed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pPr>
              <w:spacing w:before="720" w:beforeLines="0"/>
              <w:jc w:val="both"/>
              <w:rPr>
                <w:b/>
                <w:color w:val="000000" w:themeColor="text1"/>
                <w14:textFill>
                  <w14:solidFill>
                    <w14:schemeClr w14:val="tx1"/>
                  </w14:solidFill>
                </w14:textFill>
              </w:rPr>
              <w:pPrChange w:id="4846" w:author="shalu.megotia" w:date="2022-04-25T14:36:39Z">
                <w:pPr>
                  <w:jc w:val="both"/>
                </w:pPr>
              </w:pPrChange>
            </w:pPr>
            <w:r>
              <w:rPr>
                <w:b/>
                <w:color w:val="000000" w:themeColor="text1"/>
                <w14:textFill>
                  <w14:solidFill>
                    <w14:schemeClr w14:val="tx1"/>
                  </w14:solidFill>
                </w14:textFill>
              </w:rPr>
              <w:t>Primary Users</w:t>
            </w:r>
          </w:p>
        </w:tc>
        <w:tc>
          <w:tcPr>
            <w:tcW w:w="7109" w:type="dxa"/>
          </w:tcPr>
          <w:p>
            <w:pPr>
              <w:spacing w:before="720" w:beforeLines="0"/>
              <w:jc w:val="both"/>
              <w:rPr>
                <w:color w:val="000000" w:themeColor="text1"/>
                <w14:textFill>
                  <w14:solidFill>
                    <w14:schemeClr w14:val="tx1"/>
                  </w14:solidFill>
                </w14:textFill>
              </w:rPr>
              <w:pPrChange w:id="4847" w:author="shalu.megotia" w:date="2022-04-25T14:36:39Z">
                <w:pPr>
                  <w:jc w:val="both"/>
                </w:pPr>
              </w:pPrChange>
            </w:pPr>
            <w:r>
              <w:rPr>
                <w:color w:val="000000" w:themeColor="text1"/>
                <w14:textFill>
                  <w14:solidFill>
                    <w14:schemeClr w14:val="tx1"/>
                  </w14:solidFill>
                </w14:textFill>
              </w:rPr>
              <w:t>CU/CA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pPr>
              <w:spacing w:before="720" w:beforeLines="0"/>
              <w:jc w:val="both"/>
              <w:rPr>
                <w:b/>
                <w:color w:val="000000" w:themeColor="text1"/>
                <w14:textFill>
                  <w14:solidFill>
                    <w14:schemeClr w14:val="tx1"/>
                  </w14:solidFill>
                </w14:textFill>
              </w:rPr>
              <w:pPrChange w:id="4848" w:author="shalu.megotia" w:date="2022-04-25T14:36:39Z">
                <w:pPr>
                  <w:jc w:val="both"/>
                </w:pPr>
              </w:pPrChange>
            </w:pPr>
            <w:r>
              <w:rPr>
                <w:b/>
                <w:color w:val="000000" w:themeColor="text1"/>
                <w14:textFill>
                  <w14:solidFill>
                    <w14:schemeClr w14:val="tx1"/>
                  </w14:solidFill>
                </w14:textFill>
              </w:rPr>
              <w:t>Process flow of events</w:t>
            </w:r>
          </w:p>
        </w:tc>
        <w:tc>
          <w:tcPr>
            <w:tcW w:w="7109" w:type="dxa"/>
          </w:tcPr>
          <w:p>
            <w:pPr>
              <w:spacing w:before="720" w:beforeLines="0"/>
              <w:jc w:val="both"/>
              <w:rPr>
                <w:b/>
                <w:color w:val="000000" w:themeColor="text1"/>
                <w14:textFill>
                  <w14:solidFill>
                    <w14:schemeClr w14:val="tx1"/>
                  </w14:solidFill>
                </w14:textFill>
              </w:rPr>
              <w:pPrChange w:id="4849" w:author="shalu.megotia" w:date="2022-04-25T14:36:39Z">
                <w:pPr>
                  <w:jc w:val="both"/>
                </w:pPr>
              </w:pPrChange>
            </w:pPr>
            <w:r>
              <w:rPr>
                <w:b/>
                <w:color w:val="000000" w:themeColor="text1"/>
                <w14:textFill>
                  <w14:solidFill>
                    <w14:schemeClr w14:val="tx1"/>
                  </w14:solidFill>
                </w14:textFill>
              </w:rPr>
              <w:t>Assessment of Limits– Main Flow</w:t>
            </w:r>
          </w:p>
          <w:p>
            <w:pPr>
              <w:pStyle w:val="62"/>
              <w:numPr>
                <w:ilvl w:val="0"/>
                <w:numId w:val="21"/>
              </w:numPr>
              <w:spacing w:before="720" w:beforeLines="0"/>
              <w:contextualSpacing w:val="0"/>
              <w:jc w:val="both"/>
              <w:rPr>
                <w:color w:val="000000" w:themeColor="text1"/>
                <w14:textFill>
                  <w14:solidFill>
                    <w14:schemeClr w14:val="tx1"/>
                  </w14:solidFill>
                </w14:textFill>
              </w:rPr>
              <w:pPrChange w:id="4850" w:author="shalu.megotia" w:date="2022-04-25T14:36:39Z">
                <w:pPr>
                  <w:pStyle w:val="62"/>
                  <w:numPr>
                    <w:ilvl w:val="0"/>
                    <w:numId w:val="21"/>
                  </w:numPr>
                  <w:contextualSpacing w:val="0"/>
                  <w:jc w:val="both"/>
                </w:pPr>
              </w:pPrChange>
            </w:pPr>
            <w:r>
              <w:rPr>
                <w:color w:val="000000" w:themeColor="text1"/>
                <w14:textFill>
                  <w14:solidFill>
                    <w14:schemeClr w14:val="tx1"/>
                  </w14:solidFill>
                </w14:textFill>
              </w:rPr>
              <w:t>After the Financial analysis stage is completed assessment of limits task will be triggered.</w:t>
            </w:r>
          </w:p>
          <w:p>
            <w:pPr>
              <w:pStyle w:val="62"/>
              <w:numPr>
                <w:ilvl w:val="0"/>
                <w:numId w:val="21"/>
              </w:numPr>
              <w:spacing w:before="720" w:beforeLines="0"/>
              <w:contextualSpacing w:val="0"/>
              <w:jc w:val="both"/>
              <w:rPr>
                <w:color w:val="000000" w:themeColor="text1"/>
                <w14:textFill>
                  <w14:solidFill>
                    <w14:schemeClr w14:val="tx1"/>
                  </w14:solidFill>
                </w14:textFill>
              </w:rPr>
              <w:pPrChange w:id="4851" w:author="shalu.megotia" w:date="2022-04-25T14:36:39Z">
                <w:pPr>
                  <w:pStyle w:val="62"/>
                  <w:numPr>
                    <w:ilvl w:val="0"/>
                    <w:numId w:val="21"/>
                  </w:numPr>
                  <w:contextualSpacing w:val="0"/>
                  <w:jc w:val="both"/>
                </w:pPr>
              </w:pPrChange>
            </w:pPr>
            <w:r>
              <w:rPr>
                <w:color w:val="000000" w:themeColor="text1"/>
                <w14:textFill>
                  <w14:solidFill>
                    <w14:schemeClr w14:val="tx1"/>
                  </w14:solidFill>
                </w14:textFill>
              </w:rPr>
              <w:t xml:space="preserve">User opens the screen, selects the facility from the dropdown, and selects the method of assessment. If the facility is of Fund based type then methods available in the dropdown would be MPBF, First method, &amp; Turnover. For Non-fund based facilities, dropdown would be disabled. For Bank Guarantees, ‘Assessment for BG’ would be applicable. For LCs, ‘Assessment of LC’ would be applicable. </w:t>
            </w:r>
          </w:p>
          <w:p>
            <w:pPr>
              <w:pStyle w:val="62"/>
              <w:numPr>
                <w:ilvl w:val="0"/>
                <w:numId w:val="21"/>
              </w:numPr>
              <w:spacing w:before="720" w:beforeLines="0"/>
              <w:contextualSpacing w:val="0"/>
              <w:jc w:val="both"/>
              <w:rPr>
                <w:color w:val="000000" w:themeColor="text1"/>
                <w14:textFill>
                  <w14:solidFill>
                    <w14:schemeClr w14:val="tx1"/>
                  </w14:solidFill>
                </w14:textFill>
              </w:rPr>
              <w:pPrChange w:id="4852" w:author="shalu.megotia" w:date="2022-04-25T14:36:39Z">
                <w:pPr>
                  <w:pStyle w:val="62"/>
                  <w:numPr>
                    <w:ilvl w:val="0"/>
                    <w:numId w:val="21"/>
                  </w:numPr>
                  <w:contextualSpacing w:val="0"/>
                  <w:jc w:val="both"/>
                </w:pPr>
              </w:pPrChange>
            </w:pPr>
            <w:r>
              <w:rPr>
                <w:color w:val="000000" w:themeColor="text1"/>
                <w14:textFill>
                  <w14:solidFill>
                    <w14:schemeClr w14:val="tx1"/>
                  </w14:solidFill>
                </w14:textFill>
              </w:rPr>
              <w:t>Fields applicable for selected method appears in the below grid.</w:t>
            </w:r>
          </w:p>
          <w:p>
            <w:pPr>
              <w:pStyle w:val="62"/>
              <w:numPr>
                <w:ilvl w:val="0"/>
                <w:numId w:val="21"/>
              </w:numPr>
              <w:spacing w:before="720" w:beforeLines="0"/>
              <w:contextualSpacing w:val="0"/>
              <w:jc w:val="both"/>
              <w:rPr>
                <w:color w:val="000000" w:themeColor="text1"/>
                <w14:textFill>
                  <w14:solidFill>
                    <w14:schemeClr w14:val="tx1"/>
                  </w14:solidFill>
                </w14:textFill>
              </w:rPr>
              <w:pPrChange w:id="4853" w:author="shalu.megotia" w:date="2022-04-25T14:36:39Z">
                <w:pPr>
                  <w:pStyle w:val="62"/>
                  <w:numPr>
                    <w:ilvl w:val="0"/>
                    <w:numId w:val="21"/>
                  </w:numPr>
                  <w:contextualSpacing w:val="0"/>
                  <w:jc w:val="both"/>
                </w:pPr>
              </w:pPrChange>
            </w:pPr>
            <w:r>
              <w:rPr>
                <w:color w:val="000000" w:themeColor="text1"/>
                <w14:textFill>
                  <w14:solidFill>
                    <w14:schemeClr w14:val="tx1"/>
                  </w14:solidFill>
                </w14:textFill>
              </w:rPr>
              <w:t>User verifies the details</w:t>
            </w:r>
          </w:p>
          <w:p>
            <w:pPr>
              <w:pStyle w:val="62"/>
              <w:numPr>
                <w:ilvl w:val="0"/>
                <w:numId w:val="21"/>
              </w:numPr>
              <w:spacing w:before="720" w:beforeLines="0"/>
              <w:contextualSpacing w:val="0"/>
              <w:jc w:val="both"/>
              <w:rPr>
                <w:color w:val="000000" w:themeColor="text1"/>
                <w14:textFill>
                  <w14:solidFill>
                    <w14:schemeClr w14:val="tx1"/>
                  </w14:solidFill>
                </w14:textFill>
              </w:rPr>
              <w:pPrChange w:id="4854" w:author="shalu.megotia" w:date="2022-04-25T14:36:39Z">
                <w:pPr>
                  <w:pStyle w:val="62"/>
                  <w:numPr>
                    <w:ilvl w:val="0"/>
                    <w:numId w:val="21"/>
                  </w:numPr>
                  <w:contextualSpacing w:val="0"/>
                  <w:jc w:val="both"/>
                </w:pPr>
              </w:pPrChange>
            </w:pPr>
            <w:r>
              <w:rPr>
                <w:color w:val="000000" w:themeColor="text1"/>
                <w14:textFill>
                  <w14:solidFill>
                    <w14:schemeClr w14:val="tx1"/>
                  </w14:solidFill>
                </w14:textFill>
              </w:rPr>
              <w:t>User upload document if required.</w:t>
            </w:r>
          </w:p>
          <w:p>
            <w:pPr>
              <w:pStyle w:val="62"/>
              <w:numPr>
                <w:ilvl w:val="0"/>
                <w:numId w:val="21"/>
              </w:numPr>
              <w:spacing w:before="720" w:beforeLines="0"/>
              <w:contextualSpacing w:val="0"/>
              <w:jc w:val="both"/>
              <w:rPr>
                <w:color w:val="000000" w:themeColor="text1"/>
                <w14:textFill>
                  <w14:solidFill>
                    <w14:schemeClr w14:val="tx1"/>
                  </w14:solidFill>
                </w14:textFill>
              </w:rPr>
              <w:pPrChange w:id="4855" w:author="shalu.megotia" w:date="2022-04-25T14:36:39Z">
                <w:pPr>
                  <w:pStyle w:val="62"/>
                  <w:numPr>
                    <w:ilvl w:val="0"/>
                    <w:numId w:val="21"/>
                  </w:numPr>
                  <w:contextualSpacing w:val="0"/>
                  <w:jc w:val="both"/>
                </w:pPr>
              </w:pPrChange>
            </w:pPr>
            <w:r>
              <w:rPr>
                <w:color w:val="000000" w:themeColor="text1"/>
                <w14:textFill>
                  <w14:solidFill>
                    <w14:schemeClr w14:val="tx1"/>
                  </w14:solidFill>
                </w14:textFill>
              </w:rPr>
              <w:t>User completes the task.</w:t>
            </w:r>
          </w:p>
          <w:p>
            <w:pPr>
              <w:pStyle w:val="62"/>
              <w:spacing w:before="720" w:beforeLines="0"/>
              <w:jc w:val="both"/>
              <w:rPr>
                <w:color w:val="000000" w:themeColor="text1"/>
                <w14:textFill>
                  <w14:solidFill>
                    <w14:schemeClr w14:val="tx1"/>
                  </w14:solidFill>
                </w14:textFill>
              </w:rPr>
              <w:pPrChange w:id="4856" w:author="shalu.megotia" w:date="2022-04-25T14:36:39Z">
                <w:pPr>
                  <w:pStyle w:val="62"/>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pPr>
              <w:spacing w:before="720" w:beforeLines="0"/>
              <w:jc w:val="both"/>
              <w:rPr>
                <w:b/>
                <w:color w:val="000000" w:themeColor="text1"/>
                <w14:textFill>
                  <w14:solidFill>
                    <w14:schemeClr w14:val="tx1"/>
                  </w14:solidFill>
                </w14:textFill>
              </w:rPr>
              <w:pPrChange w:id="4857" w:author="shalu.megotia" w:date="2022-04-25T14:36:39Z">
                <w:pPr>
                  <w:jc w:val="both"/>
                </w:pPr>
              </w:pPrChange>
            </w:pPr>
            <w:r>
              <w:rPr>
                <w:b/>
                <w:color w:val="000000" w:themeColor="text1"/>
                <w14:textFill>
                  <w14:solidFill>
                    <w14:schemeClr w14:val="tx1"/>
                  </w14:solidFill>
                </w14:textFill>
              </w:rPr>
              <w:t>Post conditions</w:t>
            </w:r>
          </w:p>
        </w:tc>
        <w:tc>
          <w:tcPr>
            <w:tcW w:w="7109" w:type="dxa"/>
          </w:tcPr>
          <w:p>
            <w:pPr>
              <w:pStyle w:val="62"/>
              <w:numPr>
                <w:ilvl w:val="0"/>
                <w:numId w:val="37"/>
              </w:numPr>
              <w:spacing w:before="720" w:beforeLines="0"/>
              <w:contextualSpacing w:val="0"/>
              <w:jc w:val="both"/>
              <w:rPr>
                <w:color w:val="000000" w:themeColor="text1"/>
                <w14:textFill>
                  <w14:solidFill>
                    <w14:schemeClr w14:val="tx1"/>
                  </w14:solidFill>
                </w14:textFill>
              </w:rPr>
              <w:pPrChange w:id="4858" w:author="shalu.megotia" w:date="2022-04-25T14:36:39Z">
                <w:pPr>
                  <w:pStyle w:val="62"/>
                  <w:numPr>
                    <w:ilvl w:val="0"/>
                    <w:numId w:val="37"/>
                  </w:numPr>
                  <w:contextualSpacing w:val="0"/>
                  <w:jc w:val="both"/>
                </w:pPr>
              </w:pPrChange>
            </w:pPr>
            <w:r>
              <w:rPr>
                <w:color w:val="000000" w:themeColor="text1"/>
                <w14:textFill>
                  <w14:solidFill>
                    <w14:schemeClr w14:val="tx1"/>
                  </w14:solidFill>
                </w14:textFill>
              </w:rPr>
              <w:t>Application moves to next stage</w:t>
            </w:r>
          </w:p>
          <w:p>
            <w:pPr>
              <w:pStyle w:val="62"/>
              <w:spacing w:before="720" w:beforeLines="0"/>
              <w:jc w:val="both"/>
              <w:rPr>
                <w:color w:val="000000" w:themeColor="text1"/>
                <w14:textFill>
                  <w14:solidFill>
                    <w14:schemeClr w14:val="tx1"/>
                  </w14:solidFill>
                </w14:textFill>
              </w:rPr>
              <w:pPrChange w:id="4859" w:author="shalu.megotia" w:date="2022-04-25T14:36:39Z">
                <w:pPr>
                  <w:pStyle w:val="62"/>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pPr>
              <w:spacing w:before="720" w:beforeLines="0"/>
              <w:jc w:val="both"/>
              <w:rPr>
                <w:b/>
                <w:color w:val="000000" w:themeColor="text1"/>
                <w14:textFill>
                  <w14:solidFill>
                    <w14:schemeClr w14:val="tx1"/>
                  </w14:solidFill>
                </w14:textFill>
              </w:rPr>
              <w:pPrChange w:id="4860" w:author="shalu.megotia" w:date="2022-04-25T14:36:39Z">
                <w:pPr>
                  <w:jc w:val="both"/>
                </w:pPr>
              </w:pPrChange>
            </w:pPr>
            <w:r>
              <w:rPr>
                <w:b/>
                <w:color w:val="000000" w:themeColor="text1"/>
                <w14:textFill>
                  <w14:solidFill>
                    <w14:schemeClr w14:val="tx1"/>
                  </w14:solidFill>
                </w14:textFill>
              </w:rPr>
              <w:t xml:space="preserve">Related Linkages </w:t>
            </w:r>
          </w:p>
        </w:tc>
        <w:tc>
          <w:tcPr>
            <w:tcW w:w="7109" w:type="dxa"/>
          </w:tcPr>
          <w:p>
            <w:pPr>
              <w:pStyle w:val="62"/>
              <w:numPr>
                <w:ilvl w:val="0"/>
                <w:numId w:val="37"/>
              </w:numPr>
              <w:spacing w:before="720" w:beforeLines="0"/>
              <w:contextualSpacing w:val="0"/>
              <w:jc w:val="both"/>
              <w:rPr>
                <w:color w:val="000000" w:themeColor="text1"/>
                <w14:textFill>
                  <w14:solidFill>
                    <w14:schemeClr w14:val="tx1"/>
                  </w14:solidFill>
                </w14:textFill>
              </w:rPr>
              <w:pPrChange w:id="4861" w:author="shalu.megotia" w:date="2022-04-25T14:36:39Z">
                <w:pPr>
                  <w:pStyle w:val="62"/>
                  <w:numPr>
                    <w:ilvl w:val="0"/>
                    <w:numId w:val="37"/>
                  </w:numPr>
                  <w:contextualSpacing w:val="0"/>
                  <w:jc w:val="both"/>
                </w:pPr>
              </w:pPrChange>
            </w:pPr>
            <w:r>
              <w:rPr>
                <w:color w:val="000000" w:themeColor="text1"/>
                <w14:textFill>
                  <w14:solidFill>
                    <w14:schemeClr w14:val="tx1"/>
                  </w14:solidFill>
                </w14:textFill>
              </w:rPr>
              <w:t>Financial Analysis</w:t>
            </w:r>
          </w:p>
          <w:p>
            <w:pPr>
              <w:pStyle w:val="62"/>
              <w:spacing w:before="720" w:beforeLines="0"/>
              <w:jc w:val="both"/>
              <w:rPr>
                <w:color w:val="000000" w:themeColor="text1"/>
                <w14:textFill>
                  <w14:solidFill>
                    <w14:schemeClr w14:val="tx1"/>
                  </w14:solidFill>
                </w14:textFill>
              </w:rPr>
              <w:pPrChange w:id="4862" w:author="shalu.megotia" w:date="2022-04-25T14:36:39Z">
                <w:pPr>
                  <w:pStyle w:val="62"/>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pPr>
              <w:spacing w:before="720" w:beforeLines="0"/>
              <w:jc w:val="both"/>
              <w:rPr>
                <w:b/>
                <w:color w:val="000000" w:themeColor="text1"/>
                <w14:textFill>
                  <w14:solidFill>
                    <w14:schemeClr w14:val="tx1"/>
                  </w14:solidFill>
                </w14:textFill>
              </w:rPr>
              <w:pPrChange w:id="4863" w:author="shalu.megotia" w:date="2022-04-25T14:36:39Z">
                <w:pPr>
                  <w:jc w:val="both"/>
                </w:pPr>
              </w:pPrChange>
            </w:pPr>
            <w:r>
              <w:rPr>
                <w:b/>
                <w:color w:val="000000" w:themeColor="text1"/>
                <w14:textFill>
                  <w14:solidFill>
                    <w14:schemeClr w14:val="tx1"/>
                  </w14:solidFill>
                </w14:textFill>
              </w:rPr>
              <w:t>Business Rules</w:t>
            </w:r>
          </w:p>
        </w:tc>
        <w:tc>
          <w:tcPr>
            <w:tcW w:w="7109" w:type="dxa"/>
          </w:tcPr>
          <w:p>
            <w:pPr>
              <w:pStyle w:val="62"/>
              <w:numPr>
                <w:ilvl w:val="0"/>
                <w:numId w:val="38"/>
              </w:numPr>
              <w:spacing w:before="720" w:beforeLines="0"/>
              <w:contextualSpacing w:val="0"/>
              <w:jc w:val="both"/>
              <w:pPrChange w:id="4864" w:author="shalu.megotia" w:date="2022-04-25T14:36:39Z">
                <w:pPr>
                  <w:pStyle w:val="62"/>
                  <w:numPr>
                    <w:ilvl w:val="0"/>
                    <w:numId w:val="38"/>
                  </w:numPr>
                  <w:contextualSpacing w:val="0"/>
                  <w:jc w:val="both"/>
                </w:pPr>
              </w:pPrChange>
            </w:pPr>
            <w:r>
              <w:t xml:space="preserve">Assessment of WC limits for FB facilities (MPBF, First method, Turnover) - values will come from FA statements. </w:t>
            </w:r>
          </w:p>
          <w:p>
            <w:pPr>
              <w:pStyle w:val="62"/>
              <w:numPr>
                <w:ilvl w:val="0"/>
                <w:numId w:val="38"/>
              </w:numPr>
              <w:spacing w:before="720" w:beforeLines="0"/>
              <w:contextualSpacing w:val="0"/>
              <w:jc w:val="both"/>
              <w:pPrChange w:id="4865" w:author="shalu.megotia" w:date="2022-04-25T14:36:39Z">
                <w:pPr>
                  <w:pStyle w:val="62"/>
                  <w:numPr>
                    <w:ilvl w:val="0"/>
                    <w:numId w:val="38"/>
                  </w:numPr>
                  <w:contextualSpacing w:val="0"/>
                  <w:jc w:val="both"/>
                </w:pPr>
              </w:pPrChange>
            </w:pPr>
            <w:r>
              <w:t>In other methods data will be entered by user on screen.</w:t>
            </w:r>
          </w:p>
          <w:p>
            <w:pPr>
              <w:pStyle w:val="62"/>
              <w:numPr>
                <w:ilvl w:val="0"/>
                <w:numId w:val="38"/>
              </w:numPr>
              <w:spacing w:before="720" w:beforeLines="0"/>
              <w:contextualSpacing w:val="0"/>
              <w:jc w:val="both"/>
              <w:pPrChange w:id="4866" w:author="shalu.megotia" w:date="2022-04-25T14:36:39Z">
                <w:pPr>
                  <w:pStyle w:val="62"/>
                  <w:numPr>
                    <w:ilvl w:val="0"/>
                    <w:numId w:val="38"/>
                  </w:numPr>
                  <w:contextualSpacing w:val="0"/>
                  <w:jc w:val="both"/>
                </w:pPr>
              </w:pPrChange>
            </w:pPr>
            <w:r>
              <w:t>Data in the grids will be available for the same number of the years as uploaded in FA.</w:t>
            </w:r>
          </w:p>
          <w:p>
            <w:pPr>
              <w:pStyle w:val="62"/>
              <w:numPr>
                <w:ilvl w:val="0"/>
                <w:numId w:val="38"/>
              </w:numPr>
              <w:spacing w:before="720" w:beforeLines="0"/>
              <w:contextualSpacing w:val="0"/>
              <w:jc w:val="both"/>
              <w:rPr>
                <w:ins w:id="4868" w:author="Abhinav Shandilya" w:date="2021-10-07T12:37:00Z"/>
              </w:rPr>
              <w:pPrChange w:id="4867" w:author="shalu.megotia" w:date="2022-04-25T14:36:39Z">
                <w:pPr>
                  <w:pStyle w:val="62"/>
                  <w:numPr>
                    <w:ilvl w:val="0"/>
                    <w:numId w:val="38"/>
                  </w:numPr>
                  <w:contextualSpacing w:val="0"/>
                  <w:jc w:val="both"/>
                </w:pPr>
              </w:pPrChange>
            </w:pPr>
            <w:r>
              <w:t>In CAM report, the details will be populated only for the selected method.</w:t>
            </w:r>
          </w:p>
          <w:p>
            <w:pPr>
              <w:pStyle w:val="62"/>
              <w:numPr>
                <w:ilvl w:val="0"/>
                <w:numId w:val="38"/>
              </w:numPr>
              <w:spacing w:before="720" w:beforeLines="0"/>
              <w:contextualSpacing w:val="0"/>
              <w:jc w:val="both"/>
              <w:pPrChange w:id="4869" w:author="shalu.megotia" w:date="2022-04-25T14:36:39Z">
                <w:pPr>
                  <w:pStyle w:val="62"/>
                  <w:numPr>
                    <w:ilvl w:val="0"/>
                    <w:numId w:val="38"/>
                  </w:numPr>
                  <w:contextualSpacing w:val="0"/>
                  <w:jc w:val="both"/>
                </w:pPr>
              </w:pPrChange>
            </w:pPr>
            <w:ins w:id="4870" w:author="Abhinav Shandilya" w:date="2021-10-07T12:37:00Z">
              <w:r>
                <w:rPr/>
                <w:t>This activity will not be applicable for Individual Borrowers</w:t>
              </w:r>
            </w:ins>
          </w:p>
          <w:p>
            <w:pPr>
              <w:pStyle w:val="62"/>
              <w:spacing w:before="720" w:beforeLines="0"/>
              <w:jc w:val="both"/>
              <w:rPr>
                <w:color w:val="FF0000"/>
              </w:rPr>
              <w:pPrChange w:id="4871" w:author="shalu.megotia" w:date="2022-04-25T14:36:39Z">
                <w:pPr>
                  <w:pStyle w:val="62"/>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pPr>
              <w:spacing w:before="720" w:beforeLines="0"/>
              <w:jc w:val="both"/>
              <w:rPr>
                <w:b/>
                <w:color w:val="000000" w:themeColor="text1"/>
                <w14:textFill>
                  <w14:solidFill>
                    <w14:schemeClr w14:val="tx1"/>
                  </w14:solidFill>
                </w14:textFill>
              </w:rPr>
              <w:pPrChange w:id="4872" w:author="shalu.megotia" w:date="2022-04-25T14:36:39Z">
                <w:pPr>
                  <w:jc w:val="both"/>
                </w:pPr>
              </w:pPrChange>
            </w:pPr>
            <w:r>
              <w:rPr>
                <w:b/>
                <w:color w:val="000000" w:themeColor="text1"/>
                <w14:textFill>
                  <w14:solidFill>
                    <w14:schemeClr w14:val="tx1"/>
                  </w14:solidFill>
                </w14:textFill>
              </w:rPr>
              <w:t>UI Details</w:t>
            </w:r>
          </w:p>
          <w:p>
            <w:pPr>
              <w:spacing w:before="720" w:beforeLines="0"/>
              <w:jc w:val="both"/>
              <w:rPr>
                <w:b/>
                <w:color w:val="000000" w:themeColor="text1"/>
                <w14:textFill>
                  <w14:solidFill>
                    <w14:schemeClr w14:val="tx1"/>
                  </w14:solidFill>
                </w14:textFill>
              </w:rPr>
              <w:pPrChange w:id="4873" w:author="shalu.megotia" w:date="2022-04-25T14:36:39Z">
                <w:pPr>
                  <w:jc w:val="both"/>
                </w:pPr>
              </w:pPrChange>
            </w:pPr>
          </w:p>
        </w:tc>
        <w:tc>
          <w:tcPr>
            <w:tcW w:w="7109" w:type="dxa"/>
          </w:tcPr>
          <w:p>
            <w:pPr>
              <w:spacing w:before="720" w:beforeLines="0"/>
              <w:jc w:val="both"/>
              <w:rPr>
                <w:color w:val="000000" w:themeColor="text1"/>
                <w14:textFill>
                  <w14:solidFill>
                    <w14:schemeClr w14:val="tx1"/>
                  </w14:solidFill>
                </w14:textFill>
              </w:rPr>
              <w:pPrChange w:id="4874" w:author="shalu.megotia" w:date="2022-04-25T14:36:39Z">
                <w:pPr>
                  <w:jc w:val="both"/>
                </w:pPr>
              </w:pPrChange>
            </w:pPr>
            <w:r>
              <w:rPr>
                <w:color w:val="000000" w:themeColor="text1"/>
                <w14:textFill>
                  <w14:solidFill>
                    <w14:schemeClr w14:val="tx1"/>
                  </w14:solidFill>
                </w14:textFill>
              </w:rPr>
              <w:t xml:space="preserve">Please find below the sheet contains tentative screen for assessment of limits and various assessment methods with parameters – </w:t>
            </w:r>
          </w:p>
          <w:p>
            <w:pPr>
              <w:spacing w:before="720" w:beforeLines="0"/>
              <w:jc w:val="both"/>
              <w:rPr>
                <w:color w:val="000000" w:themeColor="text1"/>
                <w14:textFill>
                  <w14:solidFill>
                    <w14:schemeClr w14:val="tx1"/>
                  </w14:solidFill>
                </w14:textFill>
              </w:rPr>
              <w:pPrChange w:id="4875" w:author="shalu.megotia" w:date="2022-04-25T14:36:39Z">
                <w:pPr>
                  <w:jc w:val="both"/>
                </w:pPr>
              </w:pPrChange>
            </w:pPr>
          </w:p>
          <w:p>
            <w:pPr>
              <w:spacing w:before="720" w:beforeLines="0"/>
              <w:jc w:val="both"/>
              <w:rPr>
                <w:color w:val="000000" w:themeColor="text1"/>
                <w14:textFill>
                  <w14:solidFill>
                    <w14:schemeClr w14:val="tx1"/>
                  </w14:solidFill>
                </w14:textFill>
              </w:rPr>
              <w:pPrChange w:id="4876" w:author="shalu.megotia" w:date="2022-04-25T14:36:39Z">
                <w:pPr>
                  <w:jc w:val="both"/>
                </w:pPr>
              </w:pPrChange>
            </w:pPr>
            <w:bookmarkStart w:id="125" w:name="_MON_1686571684"/>
            <w:bookmarkEnd w:id="125"/>
            <w:r>
              <w:rPr>
                <w:color w:val="000000" w:themeColor="text1"/>
                <w14:textFill>
                  <w14:solidFill>
                    <w14:schemeClr w14:val="tx1"/>
                  </w14:solidFill>
                </w14:textFill>
              </w:rPr>
              <w:object>
                <v:shape id="_x0000_i1083" o:spt="75" type="#_x0000_t75" style="height:64.5pt;width:108pt;" o:ole="t" filled="f" o:preferrelative="t" stroked="f" coordsize="21600,21600">
                  <v:path/>
                  <v:fill on="f" focussize="0,0"/>
                  <v:stroke on="f" joinstyle="miter"/>
                  <v:imagedata r:id="rId134" o:title=""/>
                  <o:lock v:ext="edit" aspectratio="t"/>
                  <w10:wrap type="none"/>
                  <w10:anchorlock/>
                </v:shape>
                <o:OLEObject Type="Embed" ProgID="Excel.Sheet.12" ShapeID="_x0000_i1083" DrawAspect="Icon" ObjectID="_1468075783" r:id="rId133">
                  <o:LockedField>false</o:LockedField>
                </o:OLEObject>
              </w:object>
            </w:r>
          </w:p>
          <w:p>
            <w:pPr>
              <w:spacing w:before="720" w:beforeLines="0"/>
              <w:jc w:val="both"/>
              <w:rPr>
                <w:color w:val="000000" w:themeColor="text1"/>
                <w14:textFill>
                  <w14:solidFill>
                    <w14:schemeClr w14:val="tx1"/>
                  </w14:solidFill>
                </w14:textFill>
              </w:rPr>
              <w:pPrChange w:id="4877"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7" w:hRule="atLeast"/>
        </w:trPr>
        <w:tc>
          <w:tcPr>
            <w:tcW w:w="2134" w:type="dxa"/>
          </w:tcPr>
          <w:p>
            <w:pPr>
              <w:spacing w:before="720" w:beforeLines="0"/>
              <w:jc w:val="both"/>
              <w:rPr>
                <w:b/>
                <w:color w:val="000000" w:themeColor="text1"/>
                <w14:textFill>
                  <w14:solidFill>
                    <w14:schemeClr w14:val="tx1"/>
                  </w14:solidFill>
                </w14:textFill>
              </w:rPr>
              <w:pPrChange w:id="4878" w:author="shalu.megotia" w:date="2022-04-25T14:36:39Z">
                <w:pPr>
                  <w:jc w:val="both"/>
                </w:pPr>
              </w:pPrChange>
            </w:pPr>
            <w:r>
              <w:rPr>
                <w:b/>
                <w:color w:val="000000" w:themeColor="text1"/>
                <w14:textFill>
                  <w14:solidFill>
                    <w14:schemeClr w14:val="tx1"/>
                  </w14:solidFill>
                </w14:textFill>
              </w:rPr>
              <w:t>Reporting / Template related requirement</w:t>
            </w:r>
          </w:p>
        </w:tc>
        <w:tc>
          <w:tcPr>
            <w:tcW w:w="7109" w:type="dxa"/>
          </w:tcPr>
          <w:p>
            <w:pPr>
              <w:spacing w:before="720" w:beforeLines="0"/>
              <w:jc w:val="both"/>
              <w:rPr>
                <w:color w:val="000000" w:themeColor="text1"/>
                <w14:textFill>
                  <w14:solidFill>
                    <w14:schemeClr w14:val="tx1"/>
                  </w14:solidFill>
                </w14:textFill>
              </w:rPr>
              <w:pPrChange w:id="4879" w:author="shalu.megotia" w:date="2022-04-25T14:36:39Z">
                <w:pPr>
                  <w:jc w:val="both"/>
                </w:pPr>
              </w:pPrChange>
            </w:pPr>
            <w:r>
              <w:rPr>
                <w:color w:val="000000" w:themeColor="text1"/>
                <w14:textFill>
                  <w14:solidFill>
                    <w14:schemeClr w14:val="tx1"/>
                  </w14:solidFill>
                </w14:textFill>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pPr>
              <w:spacing w:before="720" w:beforeLines="0"/>
              <w:jc w:val="both"/>
              <w:rPr>
                <w:b/>
                <w:color w:val="000000" w:themeColor="text1"/>
                <w14:textFill>
                  <w14:solidFill>
                    <w14:schemeClr w14:val="tx1"/>
                  </w14:solidFill>
                </w14:textFill>
              </w:rPr>
              <w:pPrChange w:id="4880" w:author="shalu.megotia" w:date="2022-04-25T14:36:39Z">
                <w:pPr>
                  <w:jc w:val="both"/>
                </w:pPr>
              </w:pPrChange>
            </w:pPr>
            <w:r>
              <w:rPr>
                <w:b/>
                <w:color w:val="000000" w:themeColor="text1"/>
                <w14:textFill>
                  <w14:solidFill>
                    <w14:schemeClr w14:val="tx1"/>
                  </w14:solidFill>
                </w14:textFill>
              </w:rPr>
              <w:t xml:space="preserve">Accounting entries </w:t>
            </w:r>
          </w:p>
        </w:tc>
        <w:tc>
          <w:tcPr>
            <w:tcW w:w="7109" w:type="dxa"/>
          </w:tcPr>
          <w:p>
            <w:pPr>
              <w:spacing w:before="720" w:beforeLines="0"/>
              <w:jc w:val="both"/>
              <w:rPr>
                <w:color w:val="000000" w:themeColor="text1"/>
                <w14:textFill>
                  <w14:solidFill>
                    <w14:schemeClr w14:val="tx1"/>
                  </w14:solidFill>
                </w14:textFill>
              </w:rPr>
              <w:pPrChange w:id="4881" w:author="shalu.megotia" w:date="2022-04-25T14:36:39Z">
                <w:pPr>
                  <w:jc w:val="both"/>
                </w:pPr>
              </w:pPrChange>
            </w:pPr>
            <w:r>
              <w:rPr>
                <w:color w:val="000000" w:themeColor="text1"/>
                <w14:textFill>
                  <w14:solidFill>
                    <w14:schemeClr w14:val="tx1"/>
                  </w14:solidFill>
                </w14:textFill>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pPr>
              <w:spacing w:before="720" w:beforeLines="0"/>
              <w:jc w:val="both"/>
              <w:rPr>
                <w:b/>
                <w:color w:val="000000" w:themeColor="text1"/>
                <w14:textFill>
                  <w14:solidFill>
                    <w14:schemeClr w14:val="tx1"/>
                  </w14:solidFill>
                </w14:textFill>
              </w:rPr>
              <w:pPrChange w:id="4882" w:author="shalu.megotia" w:date="2022-04-25T14:36:39Z">
                <w:pPr>
                  <w:jc w:val="both"/>
                </w:pPr>
              </w:pPrChange>
            </w:pPr>
            <w:r>
              <w:rPr>
                <w:b/>
                <w:color w:val="000000" w:themeColor="text1"/>
                <w14:textFill>
                  <w14:solidFill>
                    <w14:schemeClr w14:val="tx1"/>
                  </w14:solidFill>
                </w14:textFill>
              </w:rPr>
              <w:t xml:space="preserve">Some reference points </w:t>
            </w:r>
          </w:p>
        </w:tc>
        <w:tc>
          <w:tcPr>
            <w:tcW w:w="7109" w:type="dxa"/>
          </w:tcPr>
          <w:p>
            <w:pPr>
              <w:spacing w:before="720" w:beforeLines="0"/>
              <w:jc w:val="both"/>
              <w:rPr>
                <w:color w:val="000000" w:themeColor="text1"/>
                <w14:textFill>
                  <w14:solidFill>
                    <w14:schemeClr w14:val="tx1"/>
                  </w14:solidFill>
                </w14:textFill>
              </w:rPr>
              <w:pPrChange w:id="4883" w:author="shalu.megotia" w:date="2022-04-25T14:36:39Z">
                <w:pPr>
                  <w:jc w:val="both"/>
                </w:pPr>
              </w:pPrChange>
            </w:pPr>
            <w:r>
              <w:rPr>
                <w:color w:val="000000" w:themeColor="text1"/>
                <w14:textFill>
                  <w14:solidFill>
                    <w14:schemeClr w14:val="tx1"/>
                  </w14:solidFill>
                </w14:textFill>
              </w:rPr>
              <w:t>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4" w:type="dxa"/>
          </w:tcPr>
          <w:p>
            <w:pPr>
              <w:spacing w:before="720" w:beforeLines="0"/>
              <w:jc w:val="both"/>
              <w:rPr>
                <w:b/>
                <w:color w:val="000000" w:themeColor="text1"/>
                <w14:textFill>
                  <w14:solidFill>
                    <w14:schemeClr w14:val="tx1"/>
                  </w14:solidFill>
                </w14:textFill>
              </w:rPr>
              <w:pPrChange w:id="4884" w:author="shalu.megotia" w:date="2022-04-25T14:36:39Z">
                <w:pPr>
                  <w:jc w:val="both"/>
                </w:pPr>
              </w:pPrChange>
            </w:pPr>
            <w:r>
              <w:rPr>
                <w:b/>
                <w:color w:val="000000" w:themeColor="text1"/>
                <w14:textFill>
                  <w14:solidFill>
                    <w14:schemeClr w14:val="tx1"/>
                  </w14:solidFill>
                </w14:textFill>
              </w:rPr>
              <w:t>Queries / Open Points</w:t>
            </w:r>
          </w:p>
        </w:tc>
        <w:tc>
          <w:tcPr>
            <w:tcW w:w="7109" w:type="dxa"/>
          </w:tcPr>
          <w:p>
            <w:pPr>
              <w:pStyle w:val="62"/>
              <w:numPr>
                <w:ilvl w:val="0"/>
                <w:numId w:val="39"/>
              </w:numPr>
              <w:spacing w:before="720" w:beforeLines="0"/>
              <w:contextualSpacing w:val="0"/>
              <w:jc w:val="both"/>
              <w:rPr>
                <w:color w:val="000000" w:themeColor="text1"/>
                <w14:textFill>
                  <w14:solidFill>
                    <w14:schemeClr w14:val="tx1"/>
                  </w14:solidFill>
                </w14:textFill>
              </w:rPr>
              <w:pPrChange w:id="4885" w:author="shalu.megotia" w:date="2022-04-25T14:36:39Z">
                <w:pPr>
                  <w:pStyle w:val="62"/>
                  <w:numPr>
                    <w:ilvl w:val="0"/>
                    <w:numId w:val="39"/>
                  </w:numPr>
                  <w:contextualSpacing w:val="0"/>
                  <w:jc w:val="both"/>
                </w:pPr>
              </w:pPrChange>
            </w:pPr>
          </w:p>
        </w:tc>
      </w:tr>
    </w:tbl>
    <w:p>
      <w:pPr>
        <w:spacing w:before="720" w:beforeLines="0"/>
        <w:jc w:val="both"/>
        <w:rPr>
          <w:rFonts w:cs="Arial"/>
          <w:b/>
          <w:bCs/>
          <w:color w:val="000000" w:themeColor="text1"/>
          <w:kern w:val="32"/>
          <w14:textFill>
            <w14:solidFill>
              <w14:schemeClr w14:val="tx1"/>
            </w14:solidFill>
          </w14:textFill>
        </w:rPr>
        <w:pPrChange w:id="4886" w:author="shalu.megotia" w:date="2022-04-25T14:36:39Z">
          <w:pPr>
            <w:jc w:val="both"/>
          </w:pPr>
        </w:pPrChange>
      </w:pPr>
    </w:p>
    <w:p>
      <w:pPr>
        <w:spacing w:before="720" w:beforeLines="0"/>
        <w:pPrChange w:id="4887" w:author="shalu.megotia" w:date="2022-04-25T14:36:39Z">
          <w:pPr/>
        </w:pPrChange>
      </w:pPr>
    </w:p>
    <w:p>
      <w:pPr>
        <w:spacing w:before="720" w:beforeLines="0"/>
        <w:pPrChange w:id="4888"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4889" w:author="shalu.megotia" w:date="2022-04-25T14:36:39Z">
          <w:pPr>
            <w:pStyle w:val="4"/>
            <w:numPr>
              <w:ilvl w:val="2"/>
              <w:numId w:val="3"/>
            </w:numPr>
            <w:tabs>
              <w:tab w:val="left" w:pos="0"/>
            </w:tabs>
            <w:ind w:left="0" w:firstLine="0"/>
          </w:pPr>
        </w:pPrChange>
      </w:pPr>
      <w:bookmarkStart w:id="126" w:name="_Toc72191923"/>
      <w:r>
        <w:rPr>
          <w:rFonts w:asciiTheme="minorHAnsi" w:hAnsiTheme="minorHAnsi" w:cstheme="minorHAnsi"/>
          <w:b/>
          <w:bCs/>
          <w:color w:val="auto"/>
          <w:sz w:val="22"/>
          <w:szCs w:val="22"/>
        </w:rPr>
        <w:t>Credit Rating</w:t>
      </w:r>
      <w:bookmarkEnd w:id="126"/>
    </w:p>
    <w:p>
      <w:pPr>
        <w:spacing w:before="720" w:beforeLines="0"/>
        <w:pPrChange w:id="4890" w:author="shalu.megotia" w:date="2022-04-25T14:36:39Z">
          <w:pPr/>
        </w:pPrChange>
      </w:pPr>
    </w:p>
    <w:tbl>
      <w:tblPr>
        <w:tblStyle w:val="12"/>
        <w:tblW w:w="9498"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891" w:author="shalu.megotia" w:date="2022-04-25T14:36:39Z">
                <w:pPr/>
              </w:pPrChange>
            </w:pPr>
            <w:r>
              <w:rPr>
                <w:b/>
                <w:color w:val="000000"/>
              </w:rPr>
              <w:t xml:space="preserve">Brief description </w:t>
            </w:r>
          </w:p>
        </w:tc>
        <w:tc>
          <w:tcPr>
            <w:tcW w:w="7654" w:type="dxa"/>
          </w:tcPr>
          <w:p>
            <w:pPr>
              <w:spacing w:before="720" w:beforeLines="0"/>
              <w:jc w:val="both"/>
              <w:pPrChange w:id="4892" w:author="shalu.megotia" w:date="2022-04-25T14:36:39Z">
                <w:pPr>
                  <w:jc w:val="both"/>
                </w:pPr>
              </w:pPrChange>
            </w:pPr>
            <w:r>
              <w:t xml:space="preserve">Through this activity user will perform – </w:t>
            </w:r>
          </w:p>
          <w:p>
            <w:pPr>
              <w:spacing w:before="720" w:beforeLines="0"/>
              <w:jc w:val="both"/>
              <w:pPrChange w:id="4893" w:author="shalu.megotia" w:date="2022-04-25T14:36:39Z">
                <w:pPr>
                  <w:jc w:val="both"/>
                </w:pPr>
              </w:pPrChange>
            </w:pPr>
          </w:p>
          <w:p>
            <w:pPr>
              <w:pStyle w:val="62"/>
              <w:numPr>
                <w:ilvl w:val="0"/>
                <w:numId w:val="40"/>
              </w:numPr>
              <w:spacing w:before="720" w:beforeLines="0"/>
              <w:jc w:val="both"/>
              <w:rPr>
                <w:del w:id="4895" w:author="Abhinav Shandilya" w:date="2021-12-14T12:50:00Z"/>
              </w:rPr>
              <w:pPrChange w:id="4894" w:author="shalu.megotia" w:date="2022-04-25T14:36:39Z">
                <w:pPr>
                  <w:pStyle w:val="62"/>
                  <w:numPr>
                    <w:ilvl w:val="0"/>
                    <w:numId w:val="40"/>
                  </w:numPr>
                  <w:jc w:val="both"/>
                </w:pPr>
              </w:pPrChange>
            </w:pPr>
            <w:del w:id="4896" w:author="Abhinav Shandilya" w:date="2021-12-14T12:50:00Z">
              <w:r>
                <w:rPr/>
                <w:delText>Initiate Credit Rating – Through this screen user will select the applicable credit rating score cards from list of the same as configured at the master’s level.</w:delText>
              </w:r>
            </w:del>
          </w:p>
          <w:p>
            <w:pPr>
              <w:pStyle w:val="62"/>
              <w:numPr>
                <w:ilvl w:val="0"/>
                <w:numId w:val="40"/>
              </w:numPr>
              <w:spacing w:before="720" w:beforeLines="0"/>
              <w:jc w:val="both"/>
              <w:rPr>
                <w:del w:id="4898" w:author="Abhinav Shandilya" w:date="2021-12-14T12:50:00Z"/>
              </w:rPr>
              <w:pPrChange w:id="4897" w:author="shalu.megotia" w:date="2022-04-25T14:36:39Z">
                <w:pPr>
                  <w:pStyle w:val="62"/>
                  <w:numPr>
                    <w:ilvl w:val="0"/>
                    <w:numId w:val="40"/>
                  </w:numPr>
                  <w:jc w:val="both"/>
                </w:pPr>
              </w:pPrChange>
            </w:pPr>
            <w:del w:id="4899" w:author="Abhinav Shandilya" w:date="2021-12-14T12:50:00Z">
              <w:r>
                <w:rPr/>
                <w:delText>Perform Credit Rating – Through this screen user will check and/or update the various rating parameters populated on the screen based on the selected credit rating scorecard.</w:delText>
              </w:r>
            </w:del>
          </w:p>
          <w:p>
            <w:pPr>
              <w:pStyle w:val="62"/>
              <w:numPr>
                <w:ilvl w:val="0"/>
                <w:numId w:val="40"/>
              </w:numPr>
              <w:spacing w:before="720" w:beforeLines="0"/>
              <w:jc w:val="both"/>
              <w:pPrChange w:id="4900" w:author="shalu.megotia" w:date="2022-04-25T14:36:39Z">
                <w:pPr>
                  <w:pStyle w:val="62"/>
                  <w:numPr>
                    <w:ilvl w:val="0"/>
                    <w:numId w:val="40"/>
                  </w:numPr>
                  <w:jc w:val="both"/>
                </w:pPr>
              </w:pPrChange>
            </w:pPr>
            <w:r>
              <w:t>Credit Rating Summary screen – Through this screen user can -</w:t>
            </w:r>
          </w:p>
          <w:p>
            <w:pPr>
              <w:pStyle w:val="62"/>
              <w:numPr>
                <w:ilvl w:val="1"/>
                <w:numId w:val="40"/>
              </w:numPr>
              <w:spacing w:before="720" w:beforeLines="0"/>
              <w:jc w:val="both"/>
              <w:pPrChange w:id="4901" w:author="shalu.megotia" w:date="2022-04-25T14:36:39Z">
                <w:pPr>
                  <w:pStyle w:val="62"/>
                  <w:numPr>
                    <w:ilvl w:val="1"/>
                    <w:numId w:val="40"/>
                  </w:numPr>
                  <w:jc w:val="both"/>
                </w:pPr>
              </w:pPrChange>
            </w:pPr>
            <w:ins w:id="4902" w:author="Abhinav Shandilya" w:date="2021-12-14T12:51:00Z">
              <w:r>
                <w:rPr/>
                <w:t>Update manually the rating and grade and upload Rating excel</w:t>
              </w:r>
            </w:ins>
            <w:del w:id="4903" w:author="Abhinav Shandilya" w:date="2021-12-14T12:51:00Z">
              <w:r>
                <w:rPr/>
                <w:delText>View the credit rating score and grade as calculated.</w:delText>
              </w:r>
            </w:del>
          </w:p>
          <w:p>
            <w:pPr>
              <w:pStyle w:val="62"/>
              <w:numPr>
                <w:ilvl w:val="1"/>
                <w:numId w:val="40"/>
              </w:numPr>
              <w:spacing w:before="720" w:beforeLines="0"/>
              <w:jc w:val="both"/>
              <w:pPrChange w:id="4904" w:author="shalu.megotia" w:date="2022-04-25T14:36:39Z">
                <w:pPr>
                  <w:pStyle w:val="62"/>
                  <w:numPr>
                    <w:ilvl w:val="1"/>
                    <w:numId w:val="40"/>
                  </w:numPr>
                  <w:jc w:val="both"/>
                </w:pPr>
              </w:pPrChange>
            </w:pPr>
            <w:r>
              <w:t>Updated the external credit rating data in the corresponding grid.</w:t>
            </w:r>
          </w:p>
          <w:p>
            <w:pPr>
              <w:pStyle w:val="62"/>
              <w:numPr>
                <w:ilvl w:val="0"/>
                <w:numId w:val="40"/>
              </w:numPr>
              <w:spacing w:before="720" w:beforeLines="0"/>
              <w:jc w:val="both"/>
              <w:pPrChange w:id="4905" w:author="shalu.megotia" w:date="2022-04-25T14:36:39Z">
                <w:pPr>
                  <w:pStyle w:val="62"/>
                  <w:numPr>
                    <w:ilvl w:val="0"/>
                    <w:numId w:val="40"/>
                  </w:numPr>
                  <w:jc w:val="both"/>
                </w:pPr>
              </w:pPrChange>
            </w:pPr>
            <w:r>
              <w:t>ROCE Calculation – Through this screen user will perform the ROCE calculation.</w:t>
            </w:r>
          </w:p>
          <w:p>
            <w:pPr>
              <w:spacing w:before="720" w:beforeLines="0"/>
              <w:jc w:val="both"/>
              <w:pPrChange w:id="4906"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907" w:author="shalu.megotia" w:date="2022-04-25T14:36:39Z">
                <w:pPr/>
              </w:pPrChange>
            </w:pPr>
            <w:r>
              <w:rPr>
                <w:b/>
                <w:color w:val="000000"/>
              </w:rPr>
              <w:t>Pre-conditions</w:t>
            </w:r>
          </w:p>
        </w:tc>
        <w:tc>
          <w:tcPr>
            <w:tcW w:w="7654" w:type="dxa"/>
          </w:tcPr>
          <w:p>
            <w:pPr>
              <w:spacing w:before="720" w:beforeLines="0"/>
              <w:jc w:val="both"/>
              <w:rPr>
                <w:color w:val="000000"/>
              </w:rPr>
              <w:pPrChange w:id="4908" w:author="shalu.megotia" w:date="2022-04-25T14:36:39Z">
                <w:pPr>
                  <w:jc w:val="both"/>
                </w:pPr>
              </w:pPrChange>
            </w:pPr>
            <w:r>
              <w:rPr>
                <w:color w:val="000000"/>
              </w:rPr>
              <w:t>FA activity is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909" w:author="shalu.megotia" w:date="2022-04-25T14:36:39Z">
                <w:pPr/>
              </w:pPrChange>
            </w:pPr>
            <w:r>
              <w:rPr>
                <w:b/>
                <w:color w:val="000000"/>
              </w:rPr>
              <w:t>Primary users</w:t>
            </w:r>
          </w:p>
        </w:tc>
        <w:tc>
          <w:tcPr>
            <w:tcW w:w="7654" w:type="dxa"/>
          </w:tcPr>
          <w:p>
            <w:pPr>
              <w:spacing w:before="720" w:beforeLines="0"/>
              <w:jc w:val="both"/>
              <w:pPrChange w:id="4910" w:author="shalu.megotia" w:date="2022-04-25T14:36:39Z">
                <w:pPr>
                  <w:jc w:val="both"/>
                </w:pPr>
              </w:pPrChange>
            </w:pPr>
            <w:r>
              <w:t>CU/Credit Analyst (CA)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911" w:author="shalu.megotia" w:date="2022-04-25T14:36:39Z">
                <w:pPr/>
              </w:pPrChange>
            </w:pPr>
            <w:r>
              <w:rPr>
                <w:b/>
                <w:color w:val="000000"/>
              </w:rPr>
              <w:t>Process flow of events</w:t>
            </w:r>
          </w:p>
        </w:tc>
        <w:tc>
          <w:tcPr>
            <w:tcW w:w="7654" w:type="dxa"/>
          </w:tcPr>
          <w:p>
            <w:pPr>
              <w:spacing w:before="720" w:beforeLines="0"/>
              <w:rPr>
                <w:b/>
                <w:color w:val="000000"/>
              </w:rPr>
              <w:pPrChange w:id="4912" w:author="shalu.megotia" w:date="2022-04-25T14:36:39Z">
                <w:pPr/>
              </w:pPrChange>
            </w:pPr>
            <w:r>
              <w:rPr>
                <w:b/>
                <w:color w:val="000000"/>
              </w:rPr>
              <w:t>Credit Rating – Main Flow</w:t>
            </w:r>
          </w:p>
          <w:p>
            <w:pPr>
              <w:pStyle w:val="60"/>
              <w:numPr>
                <w:ilvl w:val="0"/>
                <w:numId w:val="26"/>
              </w:numPr>
              <w:spacing w:before="720" w:beforeLines="0" w:after="0" w:line="240" w:lineRule="auto"/>
              <w:rPr>
                <w:del w:id="4914" w:author="Abhinav Shandilya" w:date="2021-12-14T12:51:00Z"/>
                <w:rFonts w:asciiTheme="minorHAnsi" w:hAnsiTheme="minorHAnsi"/>
                <w:color w:val="000000"/>
              </w:rPr>
              <w:pPrChange w:id="4913" w:author="shalu.megotia" w:date="2022-04-25T14:36:39Z">
                <w:pPr>
                  <w:pStyle w:val="60"/>
                  <w:numPr>
                    <w:ilvl w:val="0"/>
                    <w:numId w:val="26"/>
                  </w:numPr>
                  <w:spacing w:after="0" w:line="240" w:lineRule="auto"/>
                </w:pPr>
              </w:pPrChange>
            </w:pPr>
            <w:del w:id="4915" w:author="Abhinav Shandilya" w:date="2021-12-14T12:51:00Z">
              <w:r>
                <w:rPr>
                  <w:rFonts w:asciiTheme="minorHAnsi" w:hAnsiTheme="minorHAnsi"/>
                  <w:color w:val="000000"/>
                </w:rPr>
                <w:delText>User opens the credit rating initiation activity, and selects the applicable scorecard.</w:delText>
              </w:r>
            </w:del>
          </w:p>
          <w:p>
            <w:pPr>
              <w:pStyle w:val="60"/>
              <w:numPr>
                <w:ilvl w:val="0"/>
                <w:numId w:val="26"/>
              </w:numPr>
              <w:spacing w:before="720" w:beforeLines="0" w:after="0" w:line="240" w:lineRule="auto"/>
              <w:rPr>
                <w:del w:id="4917" w:author="Abhinav Shandilya" w:date="2021-12-14T12:51:00Z"/>
                <w:rFonts w:asciiTheme="minorHAnsi" w:hAnsiTheme="minorHAnsi"/>
                <w:color w:val="000000"/>
              </w:rPr>
              <w:pPrChange w:id="4916" w:author="shalu.megotia" w:date="2022-04-25T14:36:39Z">
                <w:pPr>
                  <w:pStyle w:val="60"/>
                  <w:numPr>
                    <w:ilvl w:val="0"/>
                    <w:numId w:val="26"/>
                  </w:numPr>
                  <w:spacing w:after="0" w:line="240" w:lineRule="auto"/>
                </w:pPr>
              </w:pPrChange>
            </w:pPr>
            <w:del w:id="4918" w:author="Abhinav Shandilya" w:date="2021-12-14T12:51:00Z">
              <w:r>
                <w:rPr>
                  <w:rFonts w:asciiTheme="minorHAnsi" w:hAnsiTheme="minorHAnsi"/>
                  <w:color w:val="000000"/>
                </w:rPr>
                <w:delText>User access the Perform credit rating screen through the left hand side function, System populates the Credit rating score card parameters as per selected credit score card.</w:delText>
              </w:r>
            </w:del>
          </w:p>
          <w:p>
            <w:pPr>
              <w:pStyle w:val="60"/>
              <w:numPr>
                <w:ilvl w:val="0"/>
                <w:numId w:val="26"/>
              </w:numPr>
              <w:spacing w:before="720" w:beforeLines="0" w:after="0" w:line="240" w:lineRule="auto"/>
              <w:rPr>
                <w:rFonts w:asciiTheme="minorHAnsi" w:hAnsiTheme="minorHAnsi"/>
                <w:color w:val="000000"/>
              </w:rPr>
              <w:pPrChange w:id="4919" w:author="shalu.megotia" w:date="2022-04-25T14:36:39Z">
                <w:pPr>
                  <w:pStyle w:val="60"/>
                  <w:numPr>
                    <w:ilvl w:val="0"/>
                    <w:numId w:val="26"/>
                  </w:numPr>
                  <w:spacing w:after="0" w:line="240" w:lineRule="auto"/>
                </w:pPr>
              </w:pPrChange>
            </w:pPr>
            <w:r>
              <w:rPr>
                <w:rFonts w:asciiTheme="minorHAnsi" w:hAnsiTheme="minorHAnsi"/>
                <w:color w:val="000000"/>
              </w:rPr>
              <w:t xml:space="preserve">User enters the details on the </w:t>
            </w:r>
            <w:ins w:id="4920" w:author="Abhinav Shandilya" w:date="2021-12-14T12:51:00Z">
              <w:r>
                <w:rPr>
                  <w:rFonts w:asciiTheme="minorHAnsi" w:hAnsiTheme="minorHAnsi"/>
                  <w:color w:val="000000"/>
                </w:rPr>
                <w:t xml:space="preserve">Credit Rating </w:t>
              </w:r>
            </w:ins>
            <w:r>
              <w:rPr>
                <w:rFonts w:asciiTheme="minorHAnsi" w:hAnsiTheme="minorHAnsi"/>
                <w:color w:val="000000"/>
              </w:rPr>
              <w:t>screen and saves the screen.</w:t>
            </w:r>
          </w:p>
          <w:p>
            <w:pPr>
              <w:pStyle w:val="60"/>
              <w:numPr>
                <w:ilvl w:val="0"/>
                <w:numId w:val="26"/>
              </w:numPr>
              <w:spacing w:before="720" w:beforeLines="0" w:after="0" w:line="240" w:lineRule="auto"/>
              <w:rPr>
                <w:rFonts w:asciiTheme="minorHAnsi" w:hAnsiTheme="minorHAnsi"/>
                <w:color w:val="000000"/>
              </w:rPr>
              <w:pPrChange w:id="4921" w:author="shalu.megotia" w:date="2022-04-25T14:36:39Z">
                <w:pPr>
                  <w:pStyle w:val="60"/>
                  <w:numPr>
                    <w:ilvl w:val="0"/>
                    <w:numId w:val="26"/>
                  </w:numPr>
                  <w:spacing w:after="0" w:line="240" w:lineRule="auto"/>
                </w:pPr>
              </w:pPrChange>
            </w:pPr>
            <w:del w:id="4922" w:author="Abhinav Shandilya" w:date="2021-12-14T12:51:00Z">
              <w:r>
                <w:rPr>
                  <w:rFonts w:asciiTheme="minorHAnsi" w:hAnsiTheme="minorHAnsi"/>
                  <w:color w:val="000000"/>
                </w:rPr>
                <w:delText>System calculates</w:delText>
              </w:r>
            </w:del>
            <w:ins w:id="4923" w:author="Abhinav Shandilya" w:date="2021-12-14T12:51:00Z">
              <w:r>
                <w:rPr>
                  <w:rFonts w:asciiTheme="minorHAnsi" w:hAnsiTheme="minorHAnsi"/>
                  <w:color w:val="000000"/>
                </w:rPr>
                <w:t xml:space="preserve">User </w:t>
              </w:r>
            </w:ins>
            <w:ins w:id="4924" w:author="Abhinav Shandilya" w:date="2021-12-14T12:52:00Z">
              <w:r>
                <w:rPr>
                  <w:rFonts w:asciiTheme="minorHAnsi" w:hAnsiTheme="minorHAnsi"/>
                  <w:color w:val="000000"/>
                </w:rPr>
                <w:t xml:space="preserve">inputs </w:t>
              </w:r>
            </w:ins>
            <w:r>
              <w:rPr>
                <w:rFonts w:asciiTheme="minorHAnsi" w:hAnsiTheme="minorHAnsi"/>
                <w:color w:val="000000"/>
              </w:rPr>
              <w:t xml:space="preserve"> the score based on selections made by user on the screen.</w:t>
            </w:r>
          </w:p>
          <w:p>
            <w:pPr>
              <w:pStyle w:val="60"/>
              <w:numPr>
                <w:ilvl w:val="0"/>
                <w:numId w:val="26"/>
              </w:numPr>
              <w:spacing w:before="720" w:beforeLines="0" w:after="0" w:line="240" w:lineRule="auto"/>
              <w:rPr>
                <w:del w:id="4926" w:author="Abhinav Shandilya" w:date="2021-12-14T12:52:00Z"/>
                <w:rFonts w:asciiTheme="minorHAnsi" w:hAnsiTheme="minorHAnsi"/>
                <w:color w:val="000000"/>
              </w:rPr>
              <w:pPrChange w:id="4925" w:author="shalu.megotia" w:date="2022-04-25T14:36:39Z">
                <w:pPr>
                  <w:pStyle w:val="60"/>
                  <w:numPr>
                    <w:ilvl w:val="0"/>
                    <w:numId w:val="26"/>
                  </w:numPr>
                  <w:spacing w:after="0" w:line="240" w:lineRule="auto"/>
                </w:pPr>
              </w:pPrChange>
            </w:pPr>
            <w:del w:id="4927" w:author="Abhinav Shandilya" w:date="2021-12-14T12:52:00Z">
              <w:r>
                <w:rPr>
                  <w:rFonts w:asciiTheme="minorHAnsi" w:hAnsiTheme="minorHAnsi"/>
                  <w:color w:val="000000"/>
                </w:rPr>
                <w:delText>User views the rating score and grade on the credit summary screen through left hand menu.</w:delText>
              </w:r>
            </w:del>
          </w:p>
          <w:p>
            <w:pPr>
              <w:pStyle w:val="60"/>
              <w:numPr>
                <w:ilvl w:val="0"/>
                <w:numId w:val="26"/>
              </w:numPr>
              <w:spacing w:before="720" w:beforeLines="0" w:after="0" w:line="240" w:lineRule="auto"/>
              <w:rPr>
                <w:rFonts w:asciiTheme="minorHAnsi" w:hAnsiTheme="minorHAnsi"/>
                <w:color w:val="000000"/>
              </w:rPr>
              <w:pPrChange w:id="4928" w:author="shalu.megotia" w:date="2022-04-25T14:36:39Z">
                <w:pPr>
                  <w:pStyle w:val="60"/>
                  <w:numPr>
                    <w:ilvl w:val="0"/>
                    <w:numId w:val="26"/>
                  </w:numPr>
                  <w:spacing w:after="0" w:line="240" w:lineRule="auto"/>
                </w:pPr>
              </w:pPrChange>
            </w:pPr>
            <w:r>
              <w:rPr>
                <w:rFonts w:asciiTheme="minorHAnsi" w:hAnsiTheme="minorHAnsi"/>
                <w:color w:val="000000"/>
              </w:rPr>
              <w:t>User updates the external credit rating data in the grid.</w:t>
            </w:r>
          </w:p>
          <w:p>
            <w:pPr>
              <w:pStyle w:val="60"/>
              <w:numPr>
                <w:ilvl w:val="0"/>
                <w:numId w:val="26"/>
              </w:numPr>
              <w:spacing w:before="720" w:beforeLines="0" w:after="0" w:line="240" w:lineRule="auto"/>
              <w:rPr>
                <w:rFonts w:asciiTheme="minorHAnsi" w:hAnsiTheme="minorHAnsi"/>
                <w:color w:val="000000"/>
              </w:rPr>
              <w:pPrChange w:id="4929" w:author="shalu.megotia" w:date="2022-04-25T14:36:39Z">
                <w:pPr>
                  <w:pStyle w:val="60"/>
                  <w:numPr>
                    <w:ilvl w:val="0"/>
                    <w:numId w:val="26"/>
                  </w:numPr>
                  <w:spacing w:after="0" w:line="240" w:lineRule="auto"/>
                </w:pPr>
              </w:pPrChange>
            </w:pPr>
            <w:r>
              <w:rPr>
                <w:rFonts w:asciiTheme="minorHAnsi" w:hAnsiTheme="minorHAnsi"/>
                <w:color w:val="000000"/>
              </w:rPr>
              <w:t>User goes to ROCE screen through left hand menu function, user update the data on ROCE screen as required and save the same.</w:t>
            </w:r>
          </w:p>
          <w:p>
            <w:pPr>
              <w:pStyle w:val="60"/>
              <w:numPr>
                <w:ilvl w:val="0"/>
                <w:numId w:val="26"/>
              </w:numPr>
              <w:spacing w:before="720" w:beforeLines="0" w:after="0" w:line="240" w:lineRule="auto"/>
              <w:rPr>
                <w:rFonts w:asciiTheme="minorHAnsi" w:hAnsiTheme="minorHAnsi"/>
                <w:color w:val="000000"/>
              </w:rPr>
              <w:pPrChange w:id="4930" w:author="shalu.megotia" w:date="2022-04-25T14:36:39Z">
                <w:pPr>
                  <w:pStyle w:val="60"/>
                  <w:numPr>
                    <w:ilvl w:val="0"/>
                    <w:numId w:val="26"/>
                  </w:numPr>
                  <w:spacing w:after="0" w:line="240" w:lineRule="auto"/>
                </w:pPr>
              </w:pPrChange>
            </w:pPr>
            <w:r>
              <w:rPr>
                <w:rFonts w:asciiTheme="minorHAnsi" w:hAnsiTheme="minorHAnsi"/>
                <w:color w:val="000000"/>
              </w:rPr>
              <w:t>User completes the activity.</w:t>
            </w:r>
          </w:p>
          <w:p>
            <w:pPr>
              <w:pStyle w:val="60"/>
              <w:numPr>
                <w:ilvl w:val="0"/>
                <w:numId w:val="26"/>
              </w:numPr>
              <w:spacing w:before="720" w:beforeLines="0" w:after="0" w:line="240" w:lineRule="auto"/>
              <w:rPr>
                <w:rFonts w:asciiTheme="minorHAnsi" w:hAnsiTheme="minorHAnsi"/>
                <w:color w:val="000000"/>
              </w:rPr>
              <w:pPrChange w:id="4931" w:author="shalu.megotia" w:date="2022-04-25T14:36:39Z">
                <w:pPr>
                  <w:pStyle w:val="60"/>
                  <w:numPr>
                    <w:ilvl w:val="0"/>
                    <w:numId w:val="26"/>
                  </w:numPr>
                  <w:spacing w:after="0" w:line="240" w:lineRule="auto"/>
                </w:pPr>
              </w:pPrChange>
            </w:pPr>
            <w:r>
              <w:rPr>
                <w:rFonts w:asciiTheme="minorHAnsi" w:hAnsiTheme="minorHAnsi"/>
                <w:color w:val="000000"/>
              </w:rPr>
              <w:t>System proceeds to Pricing stage.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932" w:author="shalu.megotia" w:date="2022-04-25T14:36:39Z">
                <w:pPr/>
              </w:pPrChange>
            </w:pPr>
            <w:r>
              <w:rPr>
                <w:b/>
                <w:color w:val="000000"/>
              </w:rPr>
              <w:t>UI Details</w:t>
            </w:r>
          </w:p>
        </w:tc>
        <w:tc>
          <w:tcPr>
            <w:tcW w:w="7654" w:type="dxa"/>
          </w:tcPr>
          <w:p>
            <w:pPr>
              <w:spacing w:before="720" w:beforeLines="0"/>
              <w:jc w:val="both"/>
              <w:rPr>
                <w:rFonts w:eastAsia="Calibri"/>
                <w:color w:val="000000"/>
              </w:rPr>
              <w:pPrChange w:id="4933" w:author="shalu.megotia" w:date="2022-04-25T14:36:39Z">
                <w:pPr>
                  <w:jc w:val="both"/>
                </w:pPr>
              </w:pPrChange>
            </w:pPr>
            <w:r>
              <w:rPr>
                <w:rFonts w:eastAsia="Calibri"/>
                <w:color w:val="000000"/>
              </w:rPr>
              <w:t>Screens for credit rating are as:</w:t>
            </w:r>
          </w:p>
          <w:p>
            <w:pPr>
              <w:spacing w:before="720" w:beforeLines="0"/>
              <w:jc w:val="both"/>
              <w:rPr>
                <w:color w:val="FF0000"/>
              </w:rPr>
              <w:pPrChange w:id="4934" w:author="shalu.megotia" w:date="2022-04-25T14:36:39Z">
                <w:pPr>
                  <w:jc w:val="both"/>
                </w:pPr>
              </w:pPrChange>
            </w:pPr>
            <w:bookmarkStart w:id="127" w:name="_MON_1700991788"/>
            <w:bookmarkEnd w:id="127"/>
            <w:r>
              <w:rPr>
                <w:color w:val="FF0000"/>
              </w:rPr>
              <w:object>
                <v:shape id="_x0000_i1084" o:spt="75" type="#_x0000_t75" style="height:64.5pt;width:108pt;" o:ole="t" filled="f" o:preferrelative="t" stroked="f" coordsize="21600,21600">
                  <v:path/>
                  <v:fill on="f" focussize="0,0"/>
                  <v:stroke on="f" joinstyle="miter"/>
                  <v:imagedata r:id="rId136" o:title=""/>
                  <o:lock v:ext="edit" aspectratio="t"/>
                  <w10:wrap type="none"/>
                  <w10:anchorlock/>
                </v:shape>
                <o:OLEObject Type="Embed" ProgID="Excel.Sheet.12" ShapeID="_x0000_i1084" DrawAspect="Icon" ObjectID="_1468075784" r:id="rId135">
                  <o:LockedField>false</o:LockedField>
                </o:OLEObject>
              </w:object>
            </w:r>
          </w:p>
          <w:p>
            <w:pPr>
              <w:spacing w:before="720" w:beforeLines="0"/>
              <w:jc w:val="both"/>
              <w:rPr>
                <w:color w:val="FF0000"/>
              </w:rPr>
              <w:pPrChange w:id="4935" w:author="shalu.megotia" w:date="2022-04-25T14:36:39Z">
                <w:pPr>
                  <w:jc w:val="both"/>
                </w:pPr>
              </w:pPrChange>
            </w:pPr>
          </w:p>
          <w:p>
            <w:pPr>
              <w:spacing w:before="720" w:beforeLines="0"/>
              <w:jc w:val="both"/>
              <w:rPr>
                <w:color w:val="FF0000"/>
              </w:rPr>
              <w:pPrChange w:id="4936" w:author="shalu.megotia" w:date="2022-04-25T14:36:39Z">
                <w:pPr>
                  <w:jc w:val="both"/>
                </w:pPr>
              </w:pPrChange>
            </w:pPr>
            <w:bookmarkStart w:id="128" w:name="_MON_1684576182"/>
            <w:bookmarkEnd w:id="128"/>
            <w:r>
              <w:rPr>
                <w:color w:val="FF0000"/>
              </w:rPr>
              <w:object>
                <v:shape id="_x0000_i1085" o:spt="75" type="#_x0000_t75" style="height:64.5pt;width:108pt;" o:ole="t" filled="f" o:preferrelative="t" stroked="f" coordsize="21600,21600">
                  <v:path/>
                  <v:fill on="f" focussize="0,0"/>
                  <v:stroke on="f" joinstyle="miter"/>
                  <v:imagedata r:id="rId138" o:title=""/>
                  <o:lock v:ext="edit" aspectratio="t"/>
                  <w10:wrap type="none"/>
                  <w10:anchorlock/>
                </v:shape>
                <o:OLEObject Type="Embed" ProgID="Excel.Sheet.12" ShapeID="_x0000_i1085" DrawAspect="Icon" ObjectID="_1468075785" r:id="rId13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937" w:author="shalu.megotia" w:date="2022-04-25T14:36:39Z">
                <w:pPr/>
              </w:pPrChange>
            </w:pPr>
            <w:r>
              <w:rPr>
                <w:b/>
                <w:color w:val="000000"/>
              </w:rPr>
              <w:t>Post Conditions</w:t>
            </w:r>
          </w:p>
        </w:tc>
        <w:tc>
          <w:tcPr>
            <w:tcW w:w="7654" w:type="dxa"/>
          </w:tcPr>
          <w:p>
            <w:pPr>
              <w:pStyle w:val="60"/>
              <w:numPr>
                <w:ilvl w:val="0"/>
                <w:numId w:val="27"/>
              </w:numPr>
              <w:spacing w:before="720" w:beforeLines="0" w:after="0" w:line="240" w:lineRule="auto"/>
              <w:jc w:val="both"/>
              <w:rPr>
                <w:rFonts w:asciiTheme="minorHAnsi" w:hAnsiTheme="minorHAnsi"/>
              </w:rPr>
              <w:pPrChange w:id="4938" w:author="shalu.megotia" w:date="2022-04-25T14:36:39Z">
                <w:pPr>
                  <w:pStyle w:val="60"/>
                  <w:numPr>
                    <w:ilvl w:val="0"/>
                    <w:numId w:val="27"/>
                  </w:numPr>
                  <w:spacing w:after="0" w:line="240" w:lineRule="auto"/>
                  <w:jc w:val="both"/>
                </w:pPr>
              </w:pPrChange>
            </w:pPr>
            <w:r>
              <w:rPr>
                <w:rFonts w:asciiTheme="minorHAnsi" w:hAnsiTheme="minorHAnsi"/>
              </w:rPr>
              <w:t>Pricing activity is initiated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939" w:author="shalu.megotia" w:date="2022-04-25T14:36:39Z">
                <w:pPr/>
              </w:pPrChange>
            </w:pPr>
            <w:r>
              <w:rPr>
                <w:b/>
                <w:color w:val="000000"/>
              </w:rPr>
              <w:t>Business Rules</w:t>
            </w:r>
          </w:p>
        </w:tc>
        <w:tc>
          <w:tcPr>
            <w:tcW w:w="7654" w:type="dxa"/>
          </w:tcPr>
          <w:p>
            <w:pPr>
              <w:pStyle w:val="60"/>
              <w:numPr>
                <w:ilvl w:val="0"/>
                <w:numId w:val="27"/>
              </w:numPr>
              <w:spacing w:before="720" w:beforeLines="0" w:after="0" w:line="240" w:lineRule="auto"/>
              <w:jc w:val="both"/>
              <w:rPr>
                <w:rFonts w:asciiTheme="minorHAnsi" w:hAnsiTheme="minorHAnsi"/>
                <w:color w:val="000000"/>
              </w:rPr>
              <w:pPrChange w:id="4940" w:author="shalu.megotia" w:date="2022-04-25T14:36:39Z">
                <w:pPr>
                  <w:pStyle w:val="60"/>
                  <w:numPr>
                    <w:ilvl w:val="0"/>
                    <w:numId w:val="27"/>
                  </w:numPr>
                  <w:spacing w:after="0" w:line="240" w:lineRule="auto"/>
                  <w:jc w:val="both"/>
                </w:pPr>
              </w:pPrChange>
            </w:pPr>
            <w:r>
              <w:rPr>
                <w:rFonts w:asciiTheme="minorHAnsi" w:hAnsiTheme="minorHAnsi"/>
                <w:color w:val="000000"/>
              </w:rPr>
              <w:t>Credit rating score card for Corporate / SME will be available on the screen based on the applicability defined at the master level and selection of DDE Verifier on transaction level.</w:t>
            </w:r>
          </w:p>
          <w:p>
            <w:pPr>
              <w:pStyle w:val="60"/>
              <w:numPr>
                <w:ilvl w:val="0"/>
                <w:numId w:val="27"/>
              </w:numPr>
              <w:spacing w:before="720" w:beforeLines="0" w:after="0" w:line="240" w:lineRule="auto"/>
              <w:jc w:val="both"/>
              <w:rPr>
                <w:rFonts w:asciiTheme="minorHAnsi" w:hAnsiTheme="minorHAnsi"/>
                <w:color w:val="000000"/>
              </w:rPr>
              <w:pPrChange w:id="4941" w:author="shalu.megotia" w:date="2022-04-25T14:36:39Z">
                <w:pPr>
                  <w:pStyle w:val="60"/>
                  <w:numPr>
                    <w:ilvl w:val="0"/>
                    <w:numId w:val="27"/>
                  </w:numPr>
                  <w:spacing w:after="0" w:line="240" w:lineRule="auto"/>
                  <w:jc w:val="both"/>
                </w:pPr>
              </w:pPrChange>
            </w:pPr>
            <w:r>
              <w:rPr>
                <w:rFonts w:asciiTheme="minorHAnsi" w:hAnsiTheme="minorHAnsi"/>
                <w:color w:val="000000"/>
              </w:rPr>
              <w:t>Upon clicking the workflow activity for credit rating, system will take the user to credit rating initiation screen.</w:t>
            </w:r>
          </w:p>
          <w:p>
            <w:pPr>
              <w:pStyle w:val="60"/>
              <w:numPr>
                <w:ilvl w:val="0"/>
                <w:numId w:val="27"/>
              </w:numPr>
              <w:spacing w:before="720" w:beforeLines="0" w:after="0" w:line="240" w:lineRule="auto"/>
              <w:jc w:val="both"/>
              <w:rPr>
                <w:rFonts w:asciiTheme="minorHAnsi" w:hAnsiTheme="minorHAnsi"/>
                <w:color w:val="000000"/>
              </w:rPr>
              <w:pPrChange w:id="4942" w:author="shalu.megotia" w:date="2022-04-25T14:36:39Z">
                <w:pPr>
                  <w:pStyle w:val="60"/>
                  <w:numPr>
                    <w:ilvl w:val="0"/>
                    <w:numId w:val="27"/>
                  </w:numPr>
                  <w:spacing w:after="0" w:line="240" w:lineRule="auto"/>
                  <w:jc w:val="both"/>
                </w:pPr>
              </w:pPrChange>
            </w:pPr>
            <w:r>
              <w:rPr>
                <w:rFonts w:asciiTheme="minorHAnsi" w:hAnsiTheme="minorHAnsi"/>
                <w:color w:val="000000"/>
              </w:rPr>
              <w:t>Further the screens for perform credit rating, credit rating summary, and ROCE calculation will accessed by user through left hand menu.</w:t>
            </w:r>
          </w:p>
          <w:p>
            <w:pPr>
              <w:pStyle w:val="60"/>
              <w:spacing w:before="720" w:beforeLines="0" w:after="0" w:line="240" w:lineRule="auto"/>
              <w:jc w:val="both"/>
              <w:rPr>
                <w:rFonts w:asciiTheme="minorHAnsi" w:hAnsiTheme="minorHAnsi"/>
                <w:color w:val="000000"/>
              </w:rPr>
              <w:pPrChange w:id="4943" w:author="shalu.megotia" w:date="2022-04-25T14:36:39Z">
                <w:pPr>
                  <w:pStyle w:val="60"/>
                  <w:spacing w:after="0" w:line="240" w:lineRule="auto"/>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944" w:author="shalu.megotia" w:date="2022-04-25T14:36:39Z">
                <w:pPr/>
              </w:pPrChange>
            </w:pPr>
            <w:r>
              <w:rPr>
                <w:b/>
                <w:color w:val="000000"/>
              </w:rPr>
              <w:t xml:space="preserve">Open Points  </w:t>
            </w:r>
          </w:p>
        </w:tc>
        <w:tc>
          <w:tcPr>
            <w:tcW w:w="7654" w:type="dxa"/>
          </w:tcPr>
          <w:p>
            <w:pPr>
              <w:spacing w:before="720" w:beforeLines="0"/>
              <w:jc w:val="both"/>
              <w:rPr>
                <w:color w:val="000000"/>
              </w:rPr>
              <w:pPrChange w:id="4945" w:author="shalu.megotia" w:date="2022-04-25T14:36:39Z">
                <w:pPr>
                  <w:jc w:val="both"/>
                </w:pPr>
              </w:pPrChange>
            </w:pPr>
            <w:del w:id="4946" w:author="Abhinav Shandilya" w:date="2021-05-24T12:00:00Z">
              <w:r>
                <w:rPr>
                  <w:color w:val="FF0000"/>
                </w:rPr>
                <w:delText>ROCE Calculation sheet to be discussed for some further clarifications as highlighted on screen.</w:delText>
              </w:r>
            </w:del>
          </w:p>
        </w:tc>
      </w:tr>
    </w:tbl>
    <w:p>
      <w:pPr>
        <w:spacing w:before="720" w:beforeLines="0"/>
        <w:pPrChange w:id="4947" w:author="shalu.megotia" w:date="2022-04-25T14:36:39Z">
          <w:pPr/>
        </w:pPrChange>
      </w:pPr>
    </w:p>
    <w:p>
      <w:pPr>
        <w:spacing w:before="720" w:beforeLines="0"/>
        <w:pPrChange w:id="4948" w:author="shalu.megotia" w:date="2022-04-25T14:36:39Z">
          <w:pPr/>
        </w:pPrChange>
      </w:pPr>
    </w:p>
    <w:p>
      <w:pPr>
        <w:spacing w:before="720" w:beforeLines="0"/>
        <w:pPrChange w:id="4949"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4950" w:author="shalu.megotia" w:date="2022-04-25T14:36:39Z">
          <w:pPr>
            <w:pStyle w:val="4"/>
            <w:numPr>
              <w:ilvl w:val="2"/>
              <w:numId w:val="3"/>
            </w:numPr>
            <w:tabs>
              <w:tab w:val="left" w:pos="0"/>
            </w:tabs>
            <w:ind w:left="0" w:firstLine="0"/>
          </w:pPr>
        </w:pPrChange>
      </w:pPr>
      <w:bookmarkStart w:id="129" w:name="_Toc72191924"/>
      <w:r>
        <w:rPr>
          <w:rFonts w:asciiTheme="minorHAnsi" w:hAnsiTheme="minorHAnsi" w:cstheme="minorHAnsi"/>
          <w:b/>
          <w:bCs/>
          <w:color w:val="auto"/>
          <w:sz w:val="22"/>
          <w:szCs w:val="22"/>
        </w:rPr>
        <w:t>Exposure Check</w:t>
      </w:r>
      <w:bookmarkEnd w:id="129"/>
    </w:p>
    <w:p>
      <w:pPr>
        <w:spacing w:before="720" w:beforeLines="0"/>
        <w:pPrChange w:id="4951" w:author="shalu.megotia" w:date="2022-04-25T14:36:39Z">
          <w:pPr/>
        </w:pPrChange>
      </w:pPr>
    </w:p>
    <w:tbl>
      <w:tblPr>
        <w:tblStyle w:val="12"/>
        <w:tblW w:w="9498"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952" w:author="shalu.megotia" w:date="2022-04-25T14:36:39Z">
                <w:pPr/>
              </w:pPrChange>
            </w:pPr>
            <w:r>
              <w:rPr>
                <w:b/>
                <w:color w:val="000000"/>
              </w:rPr>
              <w:t xml:space="preserve">Brief description </w:t>
            </w:r>
          </w:p>
        </w:tc>
        <w:tc>
          <w:tcPr>
            <w:tcW w:w="7654" w:type="dxa"/>
          </w:tcPr>
          <w:p>
            <w:pPr>
              <w:tabs>
                <w:tab w:val="left" w:pos="720"/>
              </w:tabs>
              <w:spacing w:before="720" w:beforeLines="0"/>
              <w:jc w:val="both"/>
              <w:pPrChange w:id="4953" w:author="shalu.megotia" w:date="2022-04-25T14:36:39Z">
                <w:pPr>
                  <w:tabs>
                    <w:tab w:val="left" w:pos="720"/>
                  </w:tabs>
                  <w:jc w:val="both"/>
                </w:pPr>
              </w:pPrChange>
            </w:pPr>
            <w:r>
              <w:t>Through this activity User can view the exposure details as per the configuration done at the masters level. System will populate the data for applicable exposure check.</w:t>
            </w:r>
          </w:p>
          <w:p>
            <w:pPr>
              <w:tabs>
                <w:tab w:val="left" w:pos="720"/>
              </w:tabs>
              <w:spacing w:before="720" w:beforeLines="0"/>
              <w:jc w:val="both"/>
              <w:pPrChange w:id="4954" w:author="shalu.megotia" w:date="2022-04-25T14:36:39Z">
                <w:pPr>
                  <w:tabs>
                    <w:tab w:val="left" w:pos="720"/>
                  </w:tabs>
                  <w:jc w:val="both"/>
                </w:pPr>
              </w:pPrChange>
            </w:pPr>
          </w:p>
          <w:p>
            <w:pPr>
              <w:tabs>
                <w:tab w:val="left" w:pos="720"/>
              </w:tabs>
              <w:spacing w:before="720" w:beforeLines="0"/>
              <w:jc w:val="both"/>
              <w:pPrChange w:id="4955" w:author="shalu.megotia" w:date="2022-04-25T14:36:39Z">
                <w:pPr>
                  <w:tabs>
                    <w:tab w:val="left" w:pos="720"/>
                  </w:tabs>
                  <w:jc w:val="both"/>
                </w:pPr>
              </w:pPrChange>
            </w:pPr>
            <w:r>
              <w:t xml:space="preserve">Following are the exposure check categories – </w:t>
            </w:r>
          </w:p>
          <w:p>
            <w:pPr>
              <w:tabs>
                <w:tab w:val="left" w:pos="720"/>
              </w:tabs>
              <w:spacing w:before="720" w:beforeLines="0"/>
              <w:jc w:val="both"/>
              <w:pPrChange w:id="4956" w:author="shalu.megotia" w:date="2022-04-25T14:36:39Z">
                <w:pPr>
                  <w:tabs>
                    <w:tab w:val="left" w:pos="720"/>
                  </w:tabs>
                  <w:jc w:val="both"/>
                </w:pPr>
              </w:pPrChange>
            </w:pPr>
          </w:p>
          <w:p>
            <w:pPr>
              <w:pStyle w:val="60"/>
              <w:numPr>
                <w:ilvl w:val="0"/>
                <w:numId w:val="26"/>
              </w:numPr>
              <w:spacing w:before="720" w:beforeLines="0" w:after="0" w:line="240" w:lineRule="auto"/>
              <w:rPr>
                <w:rFonts w:asciiTheme="minorHAnsi" w:hAnsiTheme="minorHAnsi"/>
                <w:color w:val="000000"/>
              </w:rPr>
              <w:pPrChange w:id="4957" w:author="shalu.megotia" w:date="2022-04-25T14:36:39Z">
                <w:pPr>
                  <w:pStyle w:val="60"/>
                  <w:numPr>
                    <w:ilvl w:val="0"/>
                    <w:numId w:val="26"/>
                  </w:numPr>
                  <w:spacing w:after="0" w:line="240" w:lineRule="auto"/>
                </w:pPr>
              </w:pPrChange>
            </w:pPr>
            <w:r>
              <w:rPr>
                <w:rFonts w:asciiTheme="minorHAnsi" w:hAnsiTheme="minorHAnsi"/>
                <w:color w:val="000000"/>
              </w:rPr>
              <w:t>Single borrower exposure (as per RBI guidelines)</w:t>
            </w:r>
          </w:p>
          <w:p>
            <w:pPr>
              <w:pStyle w:val="60"/>
              <w:numPr>
                <w:ilvl w:val="0"/>
                <w:numId w:val="26"/>
              </w:numPr>
              <w:spacing w:before="720" w:beforeLines="0" w:after="0" w:line="240" w:lineRule="auto"/>
              <w:rPr>
                <w:rFonts w:asciiTheme="minorHAnsi" w:hAnsiTheme="minorHAnsi"/>
                <w:color w:val="000000"/>
              </w:rPr>
              <w:pPrChange w:id="4958" w:author="shalu.megotia" w:date="2022-04-25T14:36:39Z">
                <w:pPr>
                  <w:pStyle w:val="60"/>
                  <w:numPr>
                    <w:ilvl w:val="0"/>
                    <w:numId w:val="26"/>
                  </w:numPr>
                  <w:spacing w:after="0" w:line="240" w:lineRule="auto"/>
                </w:pPr>
              </w:pPrChange>
            </w:pPr>
            <w:r>
              <w:rPr>
                <w:rFonts w:asciiTheme="minorHAnsi" w:hAnsiTheme="minorHAnsi"/>
                <w:color w:val="000000"/>
              </w:rPr>
              <w:t>Group borrower norms (as per RBI guidelines)</w:t>
            </w:r>
          </w:p>
          <w:p>
            <w:pPr>
              <w:pStyle w:val="60"/>
              <w:numPr>
                <w:ilvl w:val="0"/>
                <w:numId w:val="26"/>
              </w:numPr>
              <w:spacing w:before="720" w:beforeLines="0" w:after="0" w:line="240" w:lineRule="auto"/>
              <w:rPr>
                <w:rFonts w:asciiTheme="minorHAnsi" w:hAnsiTheme="minorHAnsi"/>
                <w:color w:val="000000"/>
              </w:rPr>
              <w:pPrChange w:id="4959" w:author="shalu.megotia" w:date="2022-04-25T14:36:39Z">
                <w:pPr>
                  <w:pStyle w:val="60"/>
                  <w:numPr>
                    <w:ilvl w:val="0"/>
                    <w:numId w:val="26"/>
                  </w:numPr>
                  <w:spacing w:after="0" w:line="240" w:lineRule="auto"/>
                </w:pPr>
              </w:pPrChange>
            </w:pPr>
            <w:r>
              <w:rPr>
                <w:rFonts w:asciiTheme="minorHAnsi" w:hAnsiTheme="minorHAnsi"/>
                <w:color w:val="000000"/>
              </w:rPr>
              <w:t>Single borrower exposure (as per Bank's Guidelines)</w:t>
            </w:r>
          </w:p>
          <w:p>
            <w:pPr>
              <w:pStyle w:val="60"/>
              <w:numPr>
                <w:ilvl w:val="0"/>
                <w:numId w:val="26"/>
              </w:numPr>
              <w:spacing w:before="720" w:beforeLines="0" w:after="0" w:line="240" w:lineRule="auto"/>
              <w:rPr>
                <w:rFonts w:asciiTheme="minorHAnsi" w:hAnsiTheme="minorHAnsi"/>
                <w:color w:val="000000"/>
              </w:rPr>
              <w:pPrChange w:id="4960" w:author="shalu.megotia" w:date="2022-04-25T14:36:39Z">
                <w:pPr>
                  <w:pStyle w:val="60"/>
                  <w:numPr>
                    <w:ilvl w:val="0"/>
                    <w:numId w:val="26"/>
                  </w:numPr>
                  <w:spacing w:after="0" w:line="240" w:lineRule="auto"/>
                </w:pPr>
              </w:pPrChange>
            </w:pPr>
            <w:r>
              <w:rPr>
                <w:rFonts w:asciiTheme="minorHAnsi" w:hAnsiTheme="minorHAnsi"/>
                <w:color w:val="000000"/>
              </w:rPr>
              <w:t>Group borrower norms (as per Bank's Guidelines)</w:t>
            </w:r>
          </w:p>
          <w:p>
            <w:pPr>
              <w:pStyle w:val="60"/>
              <w:numPr>
                <w:ilvl w:val="0"/>
                <w:numId w:val="26"/>
              </w:numPr>
              <w:spacing w:before="720" w:beforeLines="0" w:after="0" w:line="240" w:lineRule="auto"/>
              <w:rPr>
                <w:rFonts w:asciiTheme="minorHAnsi" w:hAnsiTheme="minorHAnsi"/>
                <w:color w:val="000000"/>
              </w:rPr>
              <w:pPrChange w:id="4961" w:author="shalu.megotia" w:date="2022-04-25T14:36:39Z">
                <w:pPr>
                  <w:pStyle w:val="60"/>
                  <w:numPr>
                    <w:ilvl w:val="0"/>
                    <w:numId w:val="26"/>
                  </w:numPr>
                  <w:spacing w:after="0" w:line="240" w:lineRule="auto"/>
                </w:pPr>
              </w:pPrChange>
            </w:pPr>
            <w:r>
              <w:rPr>
                <w:rFonts w:asciiTheme="minorHAnsi" w:hAnsiTheme="minorHAnsi"/>
                <w:color w:val="000000"/>
              </w:rPr>
              <w:t>Industry sector exposure – This will be checked based on Industry Code selected at the DDE level.</w:t>
            </w:r>
          </w:p>
          <w:p>
            <w:pPr>
              <w:tabs>
                <w:tab w:val="left" w:pos="720"/>
              </w:tabs>
              <w:spacing w:before="720" w:beforeLines="0"/>
              <w:jc w:val="both"/>
              <w:pPrChange w:id="4962" w:author="shalu.megotia" w:date="2022-04-25T14:36:39Z">
                <w:pPr>
                  <w:tabs>
                    <w:tab w:val="left" w:pos="720"/>
                  </w:tabs>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963" w:author="shalu.megotia" w:date="2022-04-25T14:36:39Z">
                <w:pPr/>
              </w:pPrChange>
            </w:pPr>
            <w:r>
              <w:rPr>
                <w:b/>
                <w:color w:val="000000"/>
              </w:rPr>
              <w:t>Pre-conditions</w:t>
            </w:r>
          </w:p>
        </w:tc>
        <w:tc>
          <w:tcPr>
            <w:tcW w:w="7654" w:type="dxa"/>
          </w:tcPr>
          <w:p>
            <w:pPr>
              <w:pStyle w:val="60"/>
              <w:spacing w:before="720" w:beforeLines="0"/>
              <w:ind w:left="0"/>
              <w:jc w:val="both"/>
              <w:rPr>
                <w:rFonts w:asciiTheme="minorHAnsi" w:hAnsiTheme="minorHAnsi"/>
                <w:color w:val="000000"/>
              </w:rPr>
              <w:pPrChange w:id="4964" w:author="shalu.megotia" w:date="2022-04-25T14:36:39Z">
                <w:pPr>
                  <w:pStyle w:val="60"/>
                  <w:ind w:left="0"/>
                  <w:jc w:val="both"/>
                </w:pPr>
              </w:pPrChange>
            </w:pPr>
            <w:r>
              <w:rPr>
                <w:rFonts w:asciiTheme="minorHAnsi" w:hAnsiTheme="minorHAnsi"/>
                <w:color w:val="000000"/>
              </w:rPr>
              <w:t>Credit Rating Activity is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965" w:author="shalu.megotia" w:date="2022-04-25T14:36:39Z">
                <w:pPr/>
              </w:pPrChange>
            </w:pPr>
            <w:r>
              <w:rPr>
                <w:b/>
                <w:color w:val="000000"/>
              </w:rPr>
              <w:t>Primary users</w:t>
            </w:r>
          </w:p>
        </w:tc>
        <w:tc>
          <w:tcPr>
            <w:tcW w:w="7654" w:type="dxa"/>
          </w:tcPr>
          <w:p>
            <w:pPr>
              <w:spacing w:before="720" w:beforeLines="0"/>
              <w:jc w:val="both"/>
              <w:pPrChange w:id="4966" w:author="shalu.megotia" w:date="2022-04-25T14:36:39Z">
                <w:pPr>
                  <w:jc w:val="both"/>
                </w:pPr>
              </w:pPrChange>
            </w:pPr>
            <w:r>
              <w:t>CU/CA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967" w:author="shalu.megotia" w:date="2022-04-25T14:36:39Z">
                <w:pPr/>
              </w:pPrChange>
            </w:pPr>
            <w:r>
              <w:rPr>
                <w:b/>
                <w:color w:val="000000"/>
              </w:rPr>
              <w:t>Process flow of events</w:t>
            </w:r>
          </w:p>
        </w:tc>
        <w:tc>
          <w:tcPr>
            <w:tcW w:w="7654" w:type="dxa"/>
          </w:tcPr>
          <w:p>
            <w:pPr>
              <w:spacing w:before="720" w:beforeLines="0"/>
              <w:rPr>
                <w:b/>
                <w:color w:val="000000"/>
              </w:rPr>
              <w:pPrChange w:id="4968" w:author="shalu.megotia" w:date="2022-04-25T14:36:39Z">
                <w:pPr/>
              </w:pPrChange>
            </w:pPr>
            <w:del w:id="4969" w:author="Abhinav Shandilya" w:date="2021-05-31T11:22:00Z">
              <w:r>
                <w:rPr>
                  <w:b/>
                  <w:color w:val="000000"/>
                </w:rPr>
                <w:delText>Facility Pricing</w:delText>
              </w:r>
            </w:del>
            <w:ins w:id="4970" w:author="Abhinav Shandilya" w:date="2021-05-31T11:22:00Z">
              <w:r>
                <w:rPr>
                  <w:b/>
                  <w:color w:val="000000"/>
                </w:rPr>
                <w:t>Exposure Check</w:t>
              </w:r>
            </w:ins>
            <w:r>
              <w:rPr>
                <w:b/>
                <w:color w:val="000000"/>
              </w:rPr>
              <w:t xml:space="preserve"> – Main Flow</w:t>
            </w:r>
          </w:p>
          <w:p>
            <w:pPr>
              <w:pStyle w:val="60"/>
              <w:numPr>
                <w:ilvl w:val="0"/>
                <w:numId w:val="26"/>
              </w:numPr>
              <w:spacing w:before="720" w:beforeLines="0" w:after="0" w:line="240" w:lineRule="auto"/>
              <w:rPr>
                <w:rFonts w:asciiTheme="minorHAnsi" w:hAnsiTheme="minorHAnsi"/>
                <w:color w:val="000000"/>
              </w:rPr>
              <w:pPrChange w:id="4971" w:author="shalu.megotia" w:date="2022-04-25T14:36:39Z">
                <w:pPr>
                  <w:pStyle w:val="60"/>
                  <w:numPr>
                    <w:ilvl w:val="0"/>
                    <w:numId w:val="26"/>
                  </w:numPr>
                  <w:spacing w:after="0" w:line="240" w:lineRule="auto"/>
                </w:pPr>
              </w:pPrChange>
            </w:pPr>
            <w:r>
              <w:rPr>
                <w:rFonts w:asciiTheme="minorHAnsi" w:hAnsiTheme="minorHAnsi"/>
                <w:color w:val="000000"/>
              </w:rPr>
              <w:t>User opens the screen and checks the system populated exposure details.</w:t>
            </w:r>
          </w:p>
          <w:p>
            <w:pPr>
              <w:pStyle w:val="60"/>
              <w:numPr>
                <w:ilvl w:val="0"/>
                <w:numId w:val="26"/>
              </w:numPr>
              <w:spacing w:before="720" w:beforeLines="0" w:after="0" w:line="240" w:lineRule="auto"/>
              <w:rPr>
                <w:rFonts w:asciiTheme="minorHAnsi" w:hAnsiTheme="minorHAnsi"/>
                <w:color w:val="000000"/>
              </w:rPr>
              <w:pPrChange w:id="4972" w:author="shalu.megotia" w:date="2022-04-25T14:36:39Z">
                <w:pPr>
                  <w:pStyle w:val="60"/>
                  <w:numPr>
                    <w:ilvl w:val="0"/>
                    <w:numId w:val="26"/>
                  </w:numPr>
                  <w:spacing w:after="0" w:line="240" w:lineRule="auto"/>
                </w:pPr>
              </w:pPrChange>
            </w:pPr>
            <w:r>
              <w:rPr>
                <w:rFonts w:asciiTheme="minorHAnsi" w:hAnsiTheme="minorHAnsi"/>
                <w:color w:val="000000"/>
              </w:rPr>
              <w:t>User updates comments if any.</w:t>
            </w:r>
          </w:p>
          <w:p>
            <w:pPr>
              <w:pStyle w:val="60"/>
              <w:numPr>
                <w:ilvl w:val="0"/>
                <w:numId w:val="26"/>
              </w:numPr>
              <w:spacing w:before="720" w:beforeLines="0" w:after="0" w:line="240" w:lineRule="auto"/>
              <w:rPr>
                <w:rFonts w:asciiTheme="minorHAnsi" w:hAnsiTheme="minorHAnsi"/>
                <w:color w:val="000000"/>
              </w:rPr>
              <w:pPrChange w:id="4973" w:author="shalu.megotia" w:date="2022-04-25T14:36:39Z">
                <w:pPr>
                  <w:pStyle w:val="60"/>
                  <w:numPr>
                    <w:ilvl w:val="0"/>
                    <w:numId w:val="26"/>
                  </w:numPr>
                  <w:spacing w:after="0" w:line="240" w:lineRule="auto"/>
                </w:pPr>
              </w:pPrChange>
            </w:pPr>
            <w:r>
              <w:rPr>
                <w:rFonts w:asciiTheme="minorHAnsi" w:hAnsiTheme="minorHAnsi"/>
                <w:color w:val="000000"/>
              </w:rPr>
              <w:t>User completes the activity.</w:t>
            </w:r>
          </w:p>
          <w:p>
            <w:pPr>
              <w:pStyle w:val="60"/>
              <w:numPr>
                <w:ilvl w:val="0"/>
                <w:numId w:val="26"/>
              </w:numPr>
              <w:spacing w:before="720" w:beforeLines="0" w:after="0" w:line="240" w:lineRule="auto"/>
              <w:rPr>
                <w:rFonts w:asciiTheme="minorHAnsi" w:hAnsiTheme="minorHAnsi"/>
                <w:color w:val="000000"/>
              </w:rPr>
              <w:pPrChange w:id="4974" w:author="shalu.megotia" w:date="2022-04-25T14:36:39Z">
                <w:pPr>
                  <w:pStyle w:val="60"/>
                  <w:numPr>
                    <w:ilvl w:val="0"/>
                    <w:numId w:val="26"/>
                  </w:numPr>
                  <w:spacing w:after="0" w:line="240" w:lineRule="auto"/>
                </w:pPr>
              </w:pPrChange>
            </w:pPr>
            <w:r>
              <w:rPr>
                <w:rFonts w:asciiTheme="minorHAnsi" w:hAnsiTheme="minorHAnsi"/>
                <w:color w:val="000000"/>
              </w:rPr>
              <w:t>Application moves to next activity.</w:t>
            </w:r>
          </w:p>
          <w:p>
            <w:pPr>
              <w:pStyle w:val="60"/>
              <w:spacing w:before="720" w:beforeLines="0" w:after="0" w:line="240" w:lineRule="auto"/>
              <w:ind w:left="0"/>
              <w:rPr>
                <w:rFonts w:asciiTheme="minorHAnsi" w:hAnsiTheme="minorHAnsi"/>
                <w:color w:val="000000"/>
              </w:rPr>
              <w:pPrChange w:id="4975" w:author="shalu.megotia" w:date="2022-04-25T14:36:39Z">
                <w:pPr>
                  <w:pStyle w:val="60"/>
                  <w:spacing w:after="0" w:line="240" w:lineRule="auto"/>
                  <w:ind w:left="0"/>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976" w:author="shalu.megotia" w:date="2022-04-25T14:36:39Z">
                <w:pPr/>
              </w:pPrChange>
            </w:pPr>
            <w:r>
              <w:rPr>
                <w:b/>
                <w:color w:val="000000"/>
              </w:rPr>
              <w:t>UI Details</w:t>
            </w:r>
          </w:p>
        </w:tc>
        <w:tc>
          <w:tcPr>
            <w:tcW w:w="7654" w:type="dxa"/>
          </w:tcPr>
          <w:p>
            <w:pPr>
              <w:spacing w:before="720" w:beforeLines="0"/>
              <w:jc w:val="both"/>
              <w:rPr>
                <w:rFonts w:eastAsia="Calibri"/>
                <w:color w:val="000000"/>
              </w:rPr>
              <w:pPrChange w:id="4977" w:author="shalu.megotia" w:date="2022-04-25T14:36:39Z">
                <w:pPr>
                  <w:jc w:val="both"/>
                </w:pPr>
              </w:pPrChange>
            </w:pPr>
            <w:r>
              <w:rPr>
                <w:rFonts w:eastAsia="Calibri"/>
                <w:color w:val="000000"/>
              </w:rPr>
              <w:t>Screen for pricing is as:</w:t>
            </w:r>
          </w:p>
          <w:p>
            <w:pPr>
              <w:spacing w:before="720" w:beforeLines="0"/>
              <w:jc w:val="both"/>
              <w:rPr>
                <w:rFonts w:eastAsia="Calibri"/>
                <w:color w:val="000000"/>
              </w:rPr>
              <w:pPrChange w:id="4978" w:author="shalu.megotia" w:date="2022-04-25T14:36:39Z">
                <w:pPr>
                  <w:jc w:val="both"/>
                </w:pPr>
              </w:pPrChange>
            </w:pPr>
          </w:p>
          <w:p>
            <w:pPr>
              <w:spacing w:before="720" w:beforeLines="0"/>
              <w:jc w:val="both"/>
              <w:rPr>
                <w:rFonts w:eastAsia="Calibri"/>
                <w:color w:val="000000"/>
              </w:rPr>
              <w:pPrChange w:id="4979" w:author="shalu.megotia" w:date="2022-04-25T14:36:39Z">
                <w:pPr>
                  <w:jc w:val="both"/>
                </w:pPr>
              </w:pPrChange>
            </w:pPr>
            <w:bookmarkStart w:id="130" w:name="_MON_1681852497"/>
            <w:bookmarkEnd w:id="130"/>
            <w:r>
              <w:rPr>
                <w:rFonts w:eastAsia="Calibri"/>
                <w:color w:val="000000"/>
              </w:rPr>
              <w:object>
                <v:shape id="_x0000_i1086" o:spt="75" type="#_x0000_t75" style="height:64.5pt;width:108pt;" o:ole="t" filled="f" o:preferrelative="t" stroked="f" coordsize="21600,21600">
                  <v:path/>
                  <v:fill on="f" focussize="0,0"/>
                  <v:stroke on="f" joinstyle="miter"/>
                  <v:imagedata r:id="rId140" o:title=""/>
                  <o:lock v:ext="edit" aspectratio="t"/>
                  <w10:wrap type="none"/>
                  <w10:anchorlock/>
                </v:shape>
                <o:OLEObject Type="Embed" ProgID="Excel.Sheet.12" ShapeID="_x0000_i1086" DrawAspect="Icon" ObjectID="_1468075786" r:id="rId139">
                  <o:LockedField>false</o:LockedField>
                </o:OLEObject>
              </w:object>
            </w:r>
          </w:p>
          <w:p>
            <w:pPr>
              <w:spacing w:before="720" w:beforeLines="0"/>
              <w:jc w:val="both"/>
              <w:rPr>
                <w:color w:val="FF0000"/>
              </w:rPr>
              <w:pPrChange w:id="4980"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981" w:author="shalu.megotia" w:date="2022-04-25T14:36:39Z">
                <w:pPr/>
              </w:pPrChange>
            </w:pPr>
            <w:r>
              <w:rPr>
                <w:b/>
                <w:color w:val="000000"/>
              </w:rPr>
              <w:t>Post Conditions</w:t>
            </w:r>
          </w:p>
        </w:tc>
        <w:tc>
          <w:tcPr>
            <w:tcW w:w="7654" w:type="dxa"/>
          </w:tcPr>
          <w:p>
            <w:pPr>
              <w:pStyle w:val="60"/>
              <w:numPr>
                <w:ilvl w:val="0"/>
                <w:numId w:val="27"/>
              </w:numPr>
              <w:spacing w:before="720" w:beforeLines="0" w:after="0" w:line="240" w:lineRule="auto"/>
              <w:jc w:val="both"/>
              <w:rPr>
                <w:rFonts w:asciiTheme="minorHAnsi" w:hAnsiTheme="minorHAnsi"/>
              </w:rPr>
              <w:pPrChange w:id="4982" w:author="shalu.megotia" w:date="2022-04-25T14:36:39Z">
                <w:pPr>
                  <w:pStyle w:val="60"/>
                  <w:numPr>
                    <w:ilvl w:val="0"/>
                    <w:numId w:val="27"/>
                  </w:numPr>
                  <w:spacing w:after="0" w:line="240" w:lineRule="auto"/>
                  <w:jc w:val="both"/>
                </w:pPr>
              </w:pPrChange>
            </w:pPr>
            <w:r>
              <w:rPr>
                <w:rFonts w:asciiTheme="minorHAnsi" w:hAnsiTheme="minorHAnsi"/>
              </w:rPr>
              <w:t>Deviation Check activity initiated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983" w:author="shalu.megotia" w:date="2022-04-25T14:36:39Z">
                <w:pPr/>
              </w:pPrChange>
            </w:pPr>
            <w:r>
              <w:rPr>
                <w:b/>
                <w:color w:val="000000"/>
              </w:rPr>
              <w:t>Business Rules</w:t>
            </w:r>
          </w:p>
        </w:tc>
        <w:tc>
          <w:tcPr>
            <w:tcW w:w="7654" w:type="dxa"/>
          </w:tcPr>
          <w:p>
            <w:pPr>
              <w:pStyle w:val="60"/>
              <w:numPr>
                <w:ilvl w:val="0"/>
                <w:numId w:val="26"/>
              </w:numPr>
              <w:spacing w:before="720" w:beforeLines="0" w:after="0" w:line="240" w:lineRule="auto"/>
              <w:rPr>
                <w:rFonts w:asciiTheme="minorHAnsi" w:hAnsiTheme="minorHAnsi"/>
                <w:color w:val="000000"/>
              </w:rPr>
              <w:pPrChange w:id="4984" w:author="shalu.megotia" w:date="2022-04-25T14:36:39Z">
                <w:pPr>
                  <w:pStyle w:val="60"/>
                  <w:numPr>
                    <w:ilvl w:val="0"/>
                    <w:numId w:val="26"/>
                  </w:numPr>
                  <w:spacing w:after="0" w:line="240" w:lineRule="auto"/>
                </w:pPr>
              </w:pPrChange>
            </w:pPr>
            <w:r>
              <w:rPr>
                <w:rFonts w:asciiTheme="minorHAnsi" w:hAnsiTheme="minorHAnsi"/>
                <w:color w:val="000000"/>
              </w:rPr>
              <w:t>Except for the remarks column all the fields will be display only</w:t>
            </w:r>
          </w:p>
          <w:p>
            <w:pPr>
              <w:pStyle w:val="60"/>
              <w:numPr>
                <w:ilvl w:val="0"/>
                <w:numId w:val="26"/>
              </w:numPr>
              <w:spacing w:before="720" w:beforeLines="0" w:after="0" w:line="240" w:lineRule="auto"/>
              <w:rPr>
                <w:rFonts w:asciiTheme="minorHAnsi" w:hAnsiTheme="minorHAnsi"/>
                <w:color w:val="000000"/>
              </w:rPr>
              <w:pPrChange w:id="4985" w:author="shalu.megotia" w:date="2022-04-25T14:36:39Z">
                <w:pPr>
                  <w:pStyle w:val="60"/>
                  <w:numPr>
                    <w:ilvl w:val="0"/>
                    <w:numId w:val="26"/>
                  </w:numPr>
                  <w:spacing w:after="0" w:line="240" w:lineRule="auto"/>
                </w:pPr>
              </w:pPrChange>
            </w:pPr>
            <w:r>
              <w:rPr>
                <w:rFonts w:asciiTheme="minorHAnsi" w:hAnsiTheme="minorHAnsi"/>
                <w:color w:val="000000"/>
              </w:rPr>
              <w:t>Industry type exposure will be done based on the industry type code selected at the DDE level.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986" w:author="shalu.megotia" w:date="2022-04-25T14:36:39Z">
                <w:pPr/>
              </w:pPrChange>
            </w:pPr>
            <w:r>
              <w:rPr>
                <w:b/>
                <w:color w:val="000000"/>
              </w:rPr>
              <w:t xml:space="preserve">Some reference points </w:t>
            </w:r>
          </w:p>
        </w:tc>
        <w:tc>
          <w:tcPr>
            <w:tcW w:w="7654" w:type="dxa"/>
          </w:tcPr>
          <w:p>
            <w:pPr>
              <w:pStyle w:val="60"/>
              <w:numPr>
                <w:ilvl w:val="0"/>
                <w:numId w:val="41"/>
              </w:numPr>
              <w:spacing w:before="720" w:beforeLines="0" w:after="0" w:line="240" w:lineRule="auto"/>
              <w:rPr>
                <w:rFonts w:asciiTheme="minorHAnsi" w:hAnsiTheme="minorHAnsi"/>
                <w:color w:val="000000"/>
              </w:rPr>
              <w:pPrChange w:id="4987" w:author="shalu.megotia" w:date="2022-04-25T14:36:39Z">
                <w:pPr>
                  <w:pStyle w:val="60"/>
                  <w:numPr>
                    <w:ilvl w:val="0"/>
                    <w:numId w:val="41"/>
                  </w:numPr>
                  <w:spacing w:after="0" w:line="240" w:lineRule="auto"/>
                </w:pPr>
              </w:pPrChange>
            </w:pPr>
            <w:r>
              <w:rPr>
                <w:rFonts w:asciiTheme="minorHAnsi" w:hAnsiTheme="minorHAnsi"/>
                <w:color w:val="000000"/>
              </w:rPr>
              <w:t>NA</w:t>
            </w:r>
          </w:p>
          <w:p>
            <w:pPr>
              <w:pStyle w:val="62"/>
              <w:spacing w:before="720" w:beforeLines="0"/>
              <w:jc w:val="both"/>
              <w:rPr>
                <w:color w:val="000000"/>
              </w:rPr>
              <w:pPrChange w:id="4988" w:author="shalu.megotia" w:date="2022-04-25T14:36:39Z">
                <w:pPr>
                  <w:pStyle w:val="62"/>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989" w:author="shalu.megotia" w:date="2022-04-25T14:36:39Z">
                <w:pPr/>
              </w:pPrChange>
            </w:pPr>
            <w:r>
              <w:rPr>
                <w:b/>
                <w:color w:val="000000"/>
              </w:rPr>
              <w:t xml:space="preserve">Queries /Open points </w:t>
            </w:r>
          </w:p>
        </w:tc>
        <w:tc>
          <w:tcPr>
            <w:tcW w:w="7654" w:type="dxa"/>
          </w:tcPr>
          <w:p>
            <w:pPr>
              <w:pStyle w:val="62"/>
              <w:numPr>
                <w:ilvl w:val="0"/>
                <w:numId w:val="32"/>
              </w:numPr>
              <w:spacing w:before="720" w:beforeLines="0"/>
              <w:jc w:val="both"/>
              <w:pPrChange w:id="4990" w:author="shalu.megotia" w:date="2022-04-25T14:36:39Z">
                <w:pPr>
                  <w:pStyle w:val="62"/>
                  <w:numPr>
                    <w:ilvl w:val="0"/>
                    <w:numId w:val="32"/>
                  </w:numPr>
                  <w:jc w:val="both"/>
                </w:pPr>
              </w:pPrChange>
            </w:pPr>
            <w:r>
              <w:t>NA</w:t>
            </w:r>
          </w:p>
        </w:tc>
      </w:tr>
    </w:tbl>
    <w:p>
      <w:pPr>
        <w:spacing w:before="720" w:beforeLines="0"/>
        <w:pPrChange w:id="4991" w:author="shalu.megotia" w:date="2022-04-25T14:36:39Z">
          <w:pPr/>
        </w:pPrChange>
      </w:pPr>
    </w:p>
    <w:p>
      <w:pPr>
        <w:spacing w:before="720" w:beforeLines="0"/>
        <w:pPrChange w:id="4992"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4993" w:author="shalu.megotia" w:date="2022-04-25T14:36:39Z">
          <w:pPr>
            <w:pStyle w:val="4"/>
            <w:numPr>
              <w:ilvl w:val="2"/>
              <w:numId w:val="3"/>
            </w:numPr>
            <w:tabs>
              <w:tab w:val="left" w:pos="0"/>
            </w:tabs>
            <w:ind w:left="0" w:firstLine="0"/>
          </w:pPr>
        </w:pPrChange>
      </w:pPr>
      <w:bookmarkStart w:id="131" w:name="_Toc72191925"/>
      <w:r>
        <w:rPr>
          <w:rFonts w:asciiTheme="minorHAnsi" w:hAnsiTheme="minorHAnsi" w:cstheme="minorHAnsi"/>
          <w:b/>
          <w:bCs/>
          <w:color w:val="auto"/>
          <w:sz w:val="22"/>
          <w:szCs w:val="22"/>
        </w:rPr>
        <w:t>Pricing</w:t>
      </w:r>
      <w:bookmarkEnd w:id="131"/>
    </w:p>
    <w:p>
      <w:pPr>
        <w:spacing w:before="720" w:beforeLines="0"/>
        <w:pPrChange w:id="4994" w:author="shalu.megotia" w:date="2022-04-25T14:36:39Z">
          <w:pPr/>
        </w:pPrChange>
      </w:pPr>
    </w:p>
    <w:tbl>
      <w:tblPr>
        <w:tblStyle w:val="12"/>
        <w:tblW w:w="9498"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995" w:author="shalu.megotia" w:date="2022-04-25T14:36:39Z">
                <w:pPr/>
              </w:pPrChange>
            </w:pPr>
            <w:r>
              <w:rPr>
                <w:b/>
                <w:color w:val="000000"/>
              </w:rPr>
              <w:t xml:space="preserve">Brief description </w:t>
            </w:r>
          </w:p>
        </w:tc>
        <w:tc>
          <w:tcPr>
            <w:tcW w:w="7654" w:type="dxa"/>
          </w:tcPr>
          <w:p>
            <w:pPr>
              <w:tabs>
                <w:tab w:val="left" w:pos="720"/>
              </w:tabs>
              <w:spacing w:before="720" w:beforeLines="0"/>
              <w:jc w:val="both"/>
              <w:pPrChange w:id="4996" w:author="shalu.megotia" w:date="2022-04-25T14:36:39Z">
                <w:pPr>
                  <w:tabs>
                    <w:tab w:val="left" w:pos="720"/>
                  </w:tabs>
                  <w:jc w:val="both"/>
                </w:pPr>
              </w:pPrChange>
            </w:pPr>
            <w:r>
              <w:t>Through this screen user will be able to view the applicable rate of interest (for fund-based facilities) and Commission (for non-fund based facilities). User will also be able to set the proposed ROI/Commission% by providing off-set % which enables the user to either increase or decrease the applicable rate%.</w:t>
            </w:r>
          </w:p>
          <w:p>
            <w:pPr>
              <w:tabs>
                <w:tab w:val="left" w:pos="720"/>
              </w:tabs>
              <w:spacing w:before="720" w:beforeLines="0"/>
              <w:jc w:val="both"/>
              <w:pPrChange w:id="4997" w:author="shalu.megotia" w:date="2022-04-25T14:36:39Z">
                <w:pPr>
                  <w:tabs>
                    <w:tab w:val="left" w:pos="720"/>
                  </w:tabs>
                  <w:jc w:val="both"/>
                </w:pPr>
              </w:pPrChange>
            </w:pPr>
          </w:p>
          <w:p>
            <w:pPr>
              <w:tabs>
                <w:tab w:val="left" w:pos="720"/>
              </w:tabs>
              <w:spacing w:before="720" w:beforeLines="0"/>
              <w:jc w:val="both"/>
              <w:pPrChange w:id="4998" w:author="shalu.megotia" w:date="2022-04-25T14:36:39Z">
                <w:pPr>
                  <w:tabs>
                    <w:tab w:val="left" w:pos="720"/>
                  </w:tabs>
                  <w:jc w:val="both"/>
                </w:pPr>
              </w:pPrChange>
            </w:pPr>
            <w:r>
              <w:t>Also, through this screen, user will be able to capture/view the repayment details with respect to the term loans. Repayment details which are applicable includes the loan details (amount, tenor, effective interest rate, repayment frequency) &amp; Repayment variations (Skip payment type, step-up/step-down payment type, balloon payment type). These repayment details are only applicable for term loans.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4999" w:author="shalu.megotia" w:date="2022-04-25T14:36:39Z">
                <w:pPr/>
              </w:pPrChange>
            </w:pPr>
            <w:r>
              <w:rPr>
                <w:b/>
                <w:color w:val="000000"/>
              </w:rPr>
              <w:t>Pre-conditions</w:t>
            </w:r>
          </w:p>
        </w:tc>
        <w:tc>
          <w:tcPr>
            <w:tcW w:w="7654" w:type="dxa"/>
          </w:tcPr>
          <w:p>
            <w:pPr>
              <w:pStyle w:val="60"/>
              <w:numPr>
                <w:ilvl w:val="0"/>
                <w:numId w:val="31"/>
              </w:numPr>
              <w:spacing w:before="720" w:beforeLines="0"/>
              <w:jc w:val="both"/>
              <w:rPr>
                <w:rFonts w:asciiTheme="minorHAnsi" w:hAnsiTheme="minorHAnsi"/>
                <w:color w:val="000000"/>
              </w:rPr>
              <w:pPrChange w:id="5000" w:author="shalu.megotia" w:date="2022-04-25T14:36:39Z">
                <w:pPr>
                  <w:pStyle w:val="60"/>
                  <w:numPr>
                    <w:ilvl w:val="0"/>
                    <w:numId w:val="31"/>
                  </w:numPr>
                  <w:jc w:val="both"/>
                </w:pPr>
              </w:pPrChange>
            </w:pPr>
            <w:r>
              <w:rPr>
                <w:rFonts w:asciiTheme="minorHAnsi" w:hAnsiTheme="minorHAnsi"/>
                <w:color w:val="000000"/>
              </w:rPr>
              <w:t>Credit rating activity is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001" w:author="shalu.megotia" w:date="2022-04-25T14:36:39Z">
                <w:pPr/>
              </w:pPrChange>
            </w:pPr>
            <w:r>
              <w:rPr>
                <w:b/>
                <w:color w:val="000000"/>
              </w:rPr>
              <w:t>Primary users</w:t>
            </w:r>
          </w:p>
        </w:tc>
        <w:tc>
          <w:tcPr>
            <w:tcW w:w="7654" w:type="dxa"/>
          </w:tcPr>
          <w:p>
            <w:pPr>
              <w:spacing w:before="720" w:beforeLines="0"/>
              <w:jc w:val="both"/>
              <w:pPrChange w:id="5002" w:author="shalu.megotia" w:date="2022-04-25T14:36:39Z">
                <w:pPr>
                  <w:jc w:val="both"/>
                </w:pPr>
              </w:pPrChange>
            </w:pPr>
            <w:r>
              <w:t>CU/CA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003" w:author="shalu.megotia" w:date="2022-04-25T14:36:39Z">
                <w:pPr/>
              </w:pPrChange>
            </w:pPr>
            <w:r>
              <w:rPr>
                <w:b/>
                <w:color w:val="000000"/>
              </w:rPr>
              <w:t>Process flow of events</w:t>
            </w:r>
          </w:p>
        </w:tc>
        <w:tc>
          <w:tcPr>
            <w:tcW w:w="7654" w:type="dxa"/>
          </w:tcPr>
          <w:p>
            <w:pPr>
              <w:spacing w:before="720" w:beforeLines="0"/>
              <w:rPr>
                <w:b/>
                <w:color w:val="000000"/>
              </w:rPr>
              <w:pPrChange w:id="5004" w:author="shalu.megotia" w:date="2022-04-25T14:36:39Z">
                <w:pPr/>
              </w:pPrChange>
            </w:pPr>
            <w:r>
              <w:rPr>
                <w:b/>
                <w:color w:val="000000"/>
              </w:rPr>
              <w:t>Facility Pricing – Main Flow</w:t>
            </w:r>
          </w:p>
          <w:p>
            <w:pPr>
              <w:pStyle w:val="60"/>
              <w:numPr>
                <w:ilvl w:val="0"/>
                <w:numId w:val="26"/>
              </w:numPr>
              <w:spacing w:before="720" w:beforeLines="0" w:after="0" w:line="240" w:lineRule="auto"/>
              <w:rPr>
                <w:rFonts w:asciiTheme="minorHAnsi" w:hAnsiTheme="minorHAnsi"/>
                <w:color w:val="000000"/>
              </w:rPr>
              <w:pPrChange w:id="5005" w:author="shalu.megotia" w:date="2022-04-25T14:36:39Z">
                <w:pPr>
                  <w:pStyle w:val="60"/>
                  <w:numPr>
                    <w:ilvl w:val="0"/>
                    <w:numId w:val="26"/>
                  </w:numPr>
                  <w:spacing w:after="0" w:line="240" w:lineRule="auto"/>
                </w:pPr>
              </w:pPrChange>
            </w:pPr>
            <w:r>
              <w:rPr>
                <w:rFonts w:asciiTheme="minorHAnsi" w:hAnsiTheme="minorHAnsi"/>
                <w:color w:val="000000"/>
              </w:rPr>
              <w:t>User opens the pricing screen and checks the applicable ROI / commission.</w:t>
            </w:r>
          </w:p>
          <w:p>
            <w:pPr>
              <w:pStyle w:val="60"/>
              <w:numPr>
                <w:ilvl w:val="0"/>
                <w:numId w:val="26"/>
              </w:numPr>
              <w:spacing w:before="720" w:beforeLines="0" w:after="0" w:line="240" w:lineRule="auto"/>
              <w:rPr>
                <w:rFonts w:asciiTheme="minorHAnsi" w:hAnsiTheme="minorHAnsi"/>
                <w:color w:val="000000"/>
              </w:rPr>
              <w:pPrChange w:id="5006" w:author="shalu.megotia" w:date="2022-04-25T14:36:39Z">
                <w:pPr>
                  <w:pStyle w:val="60"/>
                  <w:numPr>
                    <w:ilvl w:val="0"/>
                    <w:numId w:val="26"/>
                  </w:numPr>
                  <w:spacing w:after="0" w:line="240" w:lineRule="auto"/>
                </w:pPr>
              </w:pPrChange>
            </w:pPr>
            <w:r>
              <w:rPr>
                <w:rFonts w:asciiTheme="minorHAnsi" w:hAnsiTheme="minorHAnsi"/>
                <w:color w:val="000000"/>
              </w:rPr>
              <w:t>User updates the off-set rate wherever applicable on the screen.</w:t>
            </w:r>
          </w:p>
          <w:p>
            <w:pPr>
              <w:pStyle w:val="60"/>
              <w:numPr>
                <w:ilvl w:val="0"/>
                <w:numId w:val="26"/>
              </w:numPr>
              <w:spacing w:before="720" w:beforeLines="0" w:after="0" w:line="240" w:lineRule="auto"/>
              <w:rPr>
                <w:rFonts w:asciiTheme="minorHAnsi" w:hAnsiTheme="minorHAnsi"/>
                <w:color w:val="000000"/>
              </w:rPr>
              <w:pPrChange w:id="5007" w:author="shalu.megotia" w:date="2022-04-25T14:36:39Z">
                <w:pPr>
                  <w:pStyle w:val="60"/>
                  <w:numPr>
                    <w:ilvl w:val="0"/>
                    <w:numId w:val="26"/>
                  </w:numPr>
                  <w:spacing w:after="0" w:line="240" w:lineRule="auto"/>
                </w:pPr>
              </w:pPrChange>
            </w:pPr>
            <w:r>
              <w:rPr>
                <w:rFonts w:asciiTheme="minorHAnsi" w:hAnsiTheme="minorHAnsi"/>
                <w:color w:val="000000"/>
              </w:rPr>
              <w:t>System computes the proposed ROI/Commission percent (%).</w:t>
            </w:r>
          </w:p>
          <w:p>
            <w:pPr>
              <w:pStyle w:val="60"/>
              <w:numPr>
                <w:ilvl w:val="0"/>
                <w:numId w:val="26"/>
              </w:numPr>
              <w:spacing w:before="720" w:beforeLines="0" w:after="0" w:line="240" w:lineRule="auto"/>
              <w:rPr>
                <w:rFonts w:asciiTheme="minorHAnsi" w:hAnsiTheme="minorHAnsi"/>
                <w:color w:val="000000"/>
              </w:rPr>
              <w:pPrChange w:id="5008" w:author="shalu.megotia" w:date="2022-04-25T14:36:39Z">
                <w:pPr>
                  <w:pStyle w:val="60"/>
                  <w:numPr>
                    <w:ilvl w:val="0"/>
                    <w:numId w:val="26"/>
                  </w:numPr>
                  <w:spacing w:after="0" w:line="240" w:lineRule="auto"/>
                </w:pPr>
              </w:pPrChange>
            </w:pPr>
            <w:r>
              <w:rPr>
                <w:rFonts w:asciiTheme="minorHAnsi" w:hAnsiTheme="minorHAnsi"/>
                <w:color w:val="000000"/>
              </w:rPr>
              <w:t>User saves the screen.</w:t>
            </w:r>
          </w:p>
          <w:p>
            <w:pPr>
              <w:pStyle w:val="60"/>
              <w:numPr>
                <w:ilvl w:val="0"/>
                <w:numId w:val="26"/>
              </w:numPr>
              <w:spacing w:before="720" w:beforeLines="0" w:after="0" w:line="240" w:lineRule="auto"/>
              <w:rPr>
                <w:rFonts w:asciiTheme="minorHAnsi" w:hAnsiTheme="minorHAnsi"/>
                <w:color w:val="000000"/>
              </w:rPr>
              <w:pPrChange w:id="5009" w:author="shalu.megotia" w:date="2022-04-25T14:36:39Z">
                <w:pPr>
                  <w:pStyle w:val="60"/>
                  <w:numPr>
                    <w:ilvl w:val="0"/>
                    <w:numId w:val="26"/>
                  </w:numPr>
                  <w:spacing w:after="0" w:line="240" w:lineRule="auto"/>
                </w:pPr>
              </w:pPrChange>
            </w:pPr>
            <w:r>
              <w:rPr>
                <w:rFonts w:asciiTheme="minorHAnsi" w:hAnsiTheme="minorHAnsi"/>
                <w:color w:val="000000"/>
              </w:rPr>
              <w:t>User updates repayment details for term loan if any.</w:t>
            </w:r>
          </w:p>
          <w:p>
            <w:pPr>
              <w:pStyle w:val="60"/>
              <w:numPr>
                <w:ilvl w:val="0"/>
                <w:numId w:val="26"/>
              </w:numPr>
              <w:spacing w:before="720" w:beforeLines="0" w:after="0" w:line="240" w:lineRule="auto"/>
              <w:rPr>
                <w:rFonts w:asciiTheme="minorHAnsi" w:hAnsiTheme="minorHAnsi"/>
                <w:color w:val="000000"/>
              </w:rPr>
              <w:pPrChange w:id="5010" w:author="shalu.megotia" w:date="2022-04-25T14:36:39Z">
                <w:pPr>
                  <w:pStyle w:val="60"/>
                  <w:numPr>
                    <w:ilvl w:val="0"/>
                    <w:numId w:val="26"/>
                  </w:numPr>
                  <w:spacing w:after="0" w:line="240" w:lineRule="auto"/>
                </w:pPr>
              </w:pPrChange>
            </w:pPr>
            <w:r>
              <w:rPr>
                <w:rFonts w:asciiTheme="minorHAnsi" w:hAnsiTheme="minorHAnsi"/>
                <w:color w:val="000000"/>
              </w:rPr>
              <w:t>User completes the activity.</w:t>
            </w:r>
          </w:p>
          <w:p>
            <w:pPr>
              <w:pStyle w:val="60"/>
              <w:numPr>
                <w:ilvl w:val="0"/>
                <w:numId w:val="26"/>
              </w:numPr>
              <w:spacing w:before="720" w:beforeLines="0" w:after="0" w:line="240" w:lineRule="auto"/>
              <w:rPr>
                <w:rFonts w:asciiTheme="minorHAnsi" w:hAnsiTheme="minorHAnsi"/>
                <w:color w:val="000000"/>
              </w:rPr>
              <w:pPrChange w:id="5011" w:author="shalu.megotia" w:date="2022-04-25T14:36:39Z">
                <w:pPr>
                  <w:pStyle w:val="60"/>
                  <w:numPr>
                    <w:ilvl w:val="0"/>
                    <w:numId w:val="26"/>
                  </w:numPr>
                  <w:spacing w:after="0" w:line="240" w:lineRule="auto"/>
                </w:pPr>
              </w:pPrChange>
            </w:pPr>
            <w:r>
              <w:rPr>
                <w:rFonts w:asciiTheme="minorHAnsi" w:hAnsiTheme="minorHAnsi"/>
                <w:color w:val="000000"/>
              </w:rPr>
              <w:t>Application moves to next activity.</w:t>
            </w:r>
          </w:p>
          <w:p>
            <w:pPr>
              <w:pStyle w:val="60"/>
              <w:spacing w:before="720" w:beforeLines="0" w:after="0" w:line="240" w:lineRule="auto"/>
              <w:ind w:left="0"/>
              <w:rPr>
                <w:rFonts w:asciiTheme="minorHAnsi" w:hAnsiTheme="minorHAnsi"/>
                <w:color w:val="000000"/>
              </w:rPr>
              <w:pPrChange w:id="5012" w:author="shalu.megotia" w:date="2022-04-25T14:36:39Z">
                <w:pPr>
                  <w:pStyle w:val="60"/>
                  <w:spacing w:after="0" w:line="240" w:lineRule="auto"/>
                  <w:ind w:left="0"/>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013" w:author="shalu.megotia" w:date="2022-04-25T14:36:39Z">
                <w:pPr/>
              </w:pPrChange>
            </w:pPr>
            <w:r>
              <w:rPr>
                <w:b/>
                <w:color w:val="000000"/>
              </w:rPr>
              <w:t>UI Details</w:t>
            </w:r>
          </w:p>
        </w:tc>
        <w:tc>
          <w:tcPr>
            <w:tcW w:w="7654" w:type="dxa"/>
          </w:tcPr>
          <w:p>
            <w:pPr>
              <w:spacing w:before="720" w:beforeLines="0"/>
              <w:jc w:val="both"/>
              <w:rPr>
                <w:rFonts w:eastAsia="Calibri"/>
                <w:color w:val="000000"/>
              </w:rPr>
              <w:pPrChange w:id="5014" w:author="shalu.megotia" w:date="2022-04-25T14:36:39Z">
                <w:pPr>
                  <w:jc w:val="both"/>
                </w:pPr>
              </w:pPrChange>
            </w:pPr>
            <w:r>
              <w:rPr>
                <w:rFonts w:eastAsia="Calibri"/>
                <w:color w:val="000000"/>
              </w:rPr>
              <w:t>Screen for pricing is as:</w:t>
            </w:r>
          </w:p>
          <w:p>
            <w:pPr>
              <w:spacing w:before="720" w:beforeLines="0"/>
              <w:jc w:val="both"/>
              <w:rPr>
                <w:rFonts w:eastAsia="Calibri"/>
                <w:color w:val="000000"/>
              </w:rPr>
              <w:pPrChange w:id="5015" w:author="shalu.megotia" w:date="2022-04-25T14:36:39Z">
                <w:pPr>
                  <w:jc w:val="both"/>
                </w:pPr>
              </w:pPrChange>
            </w:pPr>
          </w:p>
          <w:p>
            <w:pPr>
              <w:spacing w:before="720" w:beforeLines="0"/>
              <w:jc w:val="both"/>
              <w:rPr>
                <w:ins w:id="5017" w:author="Neeraj Shrivastava" w:date="2021-05-10T01:41:00Z"/>
                <w:color w:val="FF0000"/>
              </w:rPr>
              <w:pPrChange w:id="5016" w:author="shalu.megotia" w:date="2022-04-25T14:36:39Z">
                <w:pPr>
                  <w:jc w:val="both"/>
                </w:pPr>
              </w:pPrChange>
            </w:pPr>
            <w:commentRangeStart w:id="30"/>
            <w:commentRangeStart w:id="31"/>
            <w:bookmarkStart w:id="132" w:name="_MON_1681818316"/>
            <w:bookmarkEnd w:id="132"/>
            <w:r>
              <w:rPr>
                <w:color w:val="FF0000"/>
              </w:rPr>
              <w:object>
                <v:shape id="_x0000_i1087" o:spt="75" type="#_x0000_t75" style="height:64.5pt;width:108pt;" o:ole="t" filled="f" o:preferrelative="t" stroked="f" coordsize="21600,21600">
                  <v:path/>
                  <v:fill on="f" focussize="0,0"/>
                  <v:stroke on="f" joinstyle="miter"/>
                  <v:imagedata r:id="rId142" o:title=""/>
                  <o:lock v:ext="edit" aspectratio="t"/>
                  <w10:wrap type="none"/>
                  <w10:anchorlock/>
                </v:shape>
                <o:OLEObject Type="Embed" ProgID="Excel.Sheet.12" ShapeID="_x0000_i1087" DrawAspect="Icon" ObjectID="_1468075787" r:id="rId141">
                  <o:LockedField>false</o:LockedField>
                </o:OLEObject>
              </w:object>
            </w:r>
            <w:commentRangeEnd w:id="30"/>
            <w:r>
              <w:rPr>
                <w:rStyle w:val="16"/>
                <w:rFonts w:ascii="Times New Roman" w:hAnsi="Times New Roman" w:eastAsia="Times New Roman"/>
              </w:rPr>
              <w:commentReference w:id="30"/>
            </w:r>
            <w:commentRangeEnd w:id="31"/>
            <w:r>
              <w:rPr>
                <w:rStyle w:val="16"/>
                <w:rFonts w:ascii="Times New Roman" w:hAnsi="Times New Roman" w:eastAsia="Times New Roman"/>
              </w:rPr>
              <w:commentReference w:id="31"/>
            </w:r>
          </w:p>
          <w:p>
            <w:pPr>
              <w:spacing w:before="720" w:beforeLines="0"/>
              <w:jc w:val="both"/>
              <w:rPr>
                <w:color w:val="FF0000"/>
              </w:rPr>
              <w:pPrChange w:id="5018" w:author="shalu.megotia" w:date="2022-04-25T14:36:39Z">
                <w:pPr>
                  <w:jc w:val="both"/>
                </w:pPr>
              </w:pPrChange>
            </w:pPr>
            <w:ins w:id="5019" w:author="Neeraj Shrivastava" w:date="2021-05-10T01:42:00Z"/>
            <w:ins w:id="5020" w:author="Neeraj Shrivastava" w:date="2021-05-10T01:42:00Z"/>
            <w:ins w:id="5021" w:author="Neeraj Shrivastava" w:date="2021-05-10T01:42:00Z"/>
            <w:ins w:id="5022" w:author="Neeraj Shrivastava" w:date="2021-05-10T01:42:00Z">
              <w:r>
                <w:rPr>
                  <w:color w:val="FF0000"/>
                </w:rPr>
                <w:object>
                  <v:shape id="_x0000_i1088" o:spt="75" type="#_x0000_t75" style="height:50.25pt;width:79.5pt;" o:ole="t" filled="f" o:preferrelative="t" stroked="f" coordsize="21600,21600">
                    <v:path/>
                    <v:fill on="f" focussize="0,0"/>
                    <v:stroke on="f" joinstyle="miter"/>
                    <v:imagedata r:id="rId144" o:title=""/>
                    <o:lock v:ext="edit" aspectratio="t"/>
                    <w10:wrap type="none"/>
                    <w10:anchorlock/>
                  </v:shape>
                  <o:OLEObject Type="Embed" ProgID="Excel.Sheet.12" ShapeID="_x0000_i1088" DrawAspect="Icon" ObjectID="_1468075788" r:id="rId143">
                    <o:LockedField>false</o:LockedField>
                  </o:OLEObject>
                </w:object>
              </w:r>
            </w:ins>
            <w:ins w:id="5024" w:author="Neeraj Shrivastava" w:date="2021-05-10T01:42:00Z"/>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025" w:author="shalu.megotia" w:date="2022-04-25T14:36:39Z">
                <w:pPr/>
              </w:pPrChange>
            </w:pPr>
            <w:r>
              <w:rPr>
                <w:b/>
                <w:color w:val="000000"/>
              </w:rPr>
              <w:t>Post Conditions</w:t>
            </w:r>
          </w:p>
        </w:tc>
        <w:tc>
          <w:tcPr>
            <w:tcW w:w="7654" w:type="dxa"/>
          </w:tcPr>
          <w:p>
            <w:pPr>
              <w:pStyle w:val="60"/>
              <w:numPr>
                <w:ilvl w:val="0"/>
                <w:numId w:val="27"/>
              </w:numPr>
              <w:spacing w:before="720" w:beforeLines="0" w:after="0" w:line="240" w:lineRule="auto"/>
              <w:jc w:val="both"/>
              <w:rPr>
                <w:rFonts w:asciiTheme="minorHAnsi" w:hAnsiTheme="minorHAnsi"/>
              </w:rPr>
              <w:pPrChange w:id="5026" w:author="shalu.megotia" w:date="2022-04-25T14:36:39Z">
                <w:pPr>
                  <w:pStyle w:val="60"/>
                  <w:numPr>
                    <w:ilvl w:val="0"/>
                    <w:numId w:val="27"/>
                  </w:numPr>
                  <w:spacing w:after="0" w:line="240" w:lineRule="auto"/>
                  <w:jc w:val="both"/>
                </w:pPr>
              </w:pPrChange>
            </w:pPr>
            <w:r>
              <w:rPr>
                <w:rFonts w:asciiTheme="minorHAnsi" w:hAnsiTheme="minorHAnsi"/>
              </w:rPr>
              <w:t>Deviation Check activity initiated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027" w:author="shalu.megotia" w:date="2022-04-25T14:36:39Z">
                <w:pPr/>
              </w:pPrChange>
            </w:pPr>
            <w:r>
              <w:rPr>
                <w:b/>
                <w:color w:val="000000"/>
              </w:rPr>
              <w:t>Business Rules</w:t>
            </w:r>
          </w:p>
        </w:tc>
        <w:tc>
          <w:tcPr>
            <w:tcW w:w="7654" w:type="dxa"/>
          </w:tcPr>
          <w:p>
            <w:pPr>
              <w:pStyle w:val="60"/>
              <w:numPr>
                <w:ilvl w:val="0"/>
                <w:numId w:val="26"/>
              </w:numPr>
              <w:spacing w:before="720" w:beforeLines="0" w:after="0" w:line="240" w:lineRule="auto"/>
              <w:rPr>
                <w:rFonts w:asciiTheme="minorHAnsi" w:hAnsiTheme="minorHAnsi"/>
                <w:color w:val="000000"/>
              </w:rPr>
              <w:pPrChange w:id="5028" w:author="shalu.megotia" w:date="2022-04-25T14:36:39Z">
                <w:pPr>
                  <w:pStyle w:val="60"/>
                  <w:numPr>
                    <w:ilvl w:val="0"/>
                    <w:numId w:val="26"/>
                  </w:numPr>
                  <w:spacing w:after="0" w:line="240" w:lineRule="auto"/>
                </w:pPr>
              </w:pPrChange>
            </w:pPr>
            <w:r>
              <w:rPr>
                <w:rFonts w:asciiTheme="minorHAnsi" w:hAnsiTheme="minorHAnsi"/>
                <w:color w:val="000000"/>
              </w:rPr>
              <w:t>This screen will show all fund-based / Non-Fund based types of facilities, and corresponding system calculated applicable pricing.</w:t>
            </w:r>
          </w:p>
          <w:p>
            <w:pPr>
              <w:pStyle w:val="60"/>
              <w:numPr>
                <w:ilvl w:val="0"/>
                <w:numId w:val="26"/>
              </w:numPr>
              <w:spacing w:before="720" w:beforeLines="0" w:after="0" w:line="240" w:lineRule="auto"/>
              <w:rPr>
                <w:rFonts w:asciiTheme="minorHAnsi" w:hAnsiTheme="minorHAnsi"/>
                <w:color w:val="000000"/>
              </w:rPr>
              <w:pPrChange w:id="5029" w:author="shalu.megotia" w:date="2022-04-25T14:36:39Z">
                <w:pPr>
                  <w:pStyle w:val="60"/>
                  <w:numPr>
                    <w:ilvl w:val="0"/>
                    <w:numId w:val="26"/>
                  </w:numPr>
                  <w:spacing w:after="0" w:line="240" w:lineRule="auto"/>
                </w:pPr>
              </w:pPrChange>
            </w:pPr>
            <w:r>
              <w:rPr>
                <w:rFonts w:asciiTheme="minorHAnsi" w:hAnsiTheme="minorHAnsi"/>
                <w:color w:val="000000"/>
              </w:rPr>
              <w:t>Applicable pricing for fund-based facilities = Index code rate + Spread rate (as applicable). In case of fixed rate loans, the rate will be directly populated in the Applicable rate of interest field.</w:t>
            </w:r>
          </w:p>
          <w:p>
            <w:pPr>
              <w:pStyle w:val="60"/>
              <w:numPr>
                <w:ilvl w:val="0"/>
                <w:numId w:val="26"/>
              </w:numPr>
              <w:spacing w:before="720" w:beforeLines="0" w:after="0" w:line="240" w:lineRule="auto"/>
              <w:rPr>
                <w:rFonts w:asciiTheme="minorHAnsi" w:hAnsiTheme="minorHAnsi"/>
                <w:color w:val="000000"/>
              </w:rPr>
              <w:pPrChange w:id="5030" w:author="shalu.megotia" w:date="2022-04-25T14:36:39Z">
                <w:pPr>
                  <w:pStyle w:val="60"/>
                  <w:numPr>
                    <w:ilvl w:val="0"/>
                    <w:numId w:val="26"/>
                  </w:numPr>
                  <w:spacing w:after="0" w:line="240" w:lineRule="auto"/>
                </w:pPr>
              </w:pPrChange>
            </w:pPr>
            <w:r>
              <w:rPr>
                <w:rFonts w:asciiTheme="minorHAnsi" w:hAnsiTheme="minorHAnsi"/>
                <w:color w:val="000000"/>
              </w:rPr>
              <w:t>Proposed pricing for fund-based facilities = Applicable pricing for fund-based facilities +/- Off-set Rate, where off-set rate is provided by user on pricing screen against each facility.</w:t>
            </w:r>
          </w:p>
          <w:p>
            <w:pPr>
              <w:pStyle w:val="60"/>
              <w:numPr>
                <w:ilvl w:val="0"/>
                <w:numId w:val="26"/>
              </w:numPr>
              <w:spacing w:before="720" w:beforeLines="0" w:after="0" w:line="240" w:lineRule="auto"/>
              <w:rPr>
                <w:rFonts w:asciiTheme="minorHAnsi" w:hAnsiTheme="minorHAnsi"/>
                <w:color w:val="000000"/>
              </w:rPr>
              <w:pPrChange w:id="5031" w:author="shalu.megotia" w:date="2022-04-25T14:36:39Z">
                <w:pPr>
                  <w:pStyle w:val="60"/>
                  <w:numPr>
                    <w:ilvl w:val="0"/>
                    <w:numId w:val="26"/>
                  </w:numPr>
                  <w:spacing w:after="0" w:line="240" w:lineRule="auto"/>
                </w:pPr>
              </w:pPrChange>
            </w:pPr>
            <w:r>
              <w:rPr>
                <w:rFonts w:asciiTheme="minorHAnsi" w:hAnsiTheme="minorHAnsi"/>
                <w:color w:val="000000"/>
              </w:rPr>
              <w:t>Applicable pricing for Non-fund-based facilities = Commission % (as defined at facility/product master.</w:t>
            </w:r>
          </w:p>
          <w:p>
            <w:pPr>
              <w:pStyle w:val="60"/>
              <w:numPr>
                <w:ilvl w:val="0"/>
                <w:numId w:val="26"/>
              </w:numPr>
              <w:spacing w:before="720" w:beforeLines="0" w:after="0" w:line="240" w:lineRule="auto"/>
              <w:rPr>
                <w:rFonts w:asciiTheme="minorHAnsi" w:hAnsiTheme="minorHAnsi"/>
                <w:color w:val="000000"/>
              </w:rPr>
              <w:pPrChange w:id="5032" w:author="shalu.megotia" w:date="2022-04-25T14:36:39Z">
                <w:pPr>
                  <w:pStyle w:val="60"/>
                  <w:numPr>
                    <w:ilvl w:val="0"/>
                    <w:numId w:val="26"/>
                  </w:numPr>
                  <w:spacing w:after="0" w:line="240" w:lineRule="auto"/>
                </w:pPr>
              </w:pPrChange>
            </w:pPr>
            <w:r>
              <w:rPr>
                <w:rFonts w:asciiTheme="minorHAnsi" w:hAnsiTheme="minorHAnsi"/>
                <w:color w:val="000000"/>
              </w:rPr>
              <w:t>Proposed pricing for Non-fund-based facilities = Applicable pricing for Non-fund-based facilities +/- Off-set Rate, where off-set rate is provided by user on pricing screen against each facility.</w:t>
            </w:r>
          </w:p>
          <w:p>
            <w:pPr>
              <w:pStyle w:val="60"/>
              <w:numPr>
                <w:ilvl w:val="0"/>
                <w:numId w:val="26"/>
              </w:numPr>
              <w:spacing w:before="720" w:beforeLines="0" w:after="0" w:line="240" w:lineRule="auto"/>
              <w:rPr>
                <w:rFonts w:asciiTheme="minorHAnsi" w:hAnsiTheme="minorHAnsi"/>
                <w:color w:val="000000"/>
              </w:rPr>
              <w:pPrChange w:id="5033" w:author="shalu.megotia" w:date="2022-04-25T14:36:39Z">
                <w:pPr>
                  <w:pStyle w:val="60"/>
                  <w:numPr>
                    <w:ilvl w:val="0"/>
                    <w:numId w:val="26"/>
                  </w:numPr>
                  <w:spacing w:after="0" w:line="240" w:lineRule="auto"/>
                </w:pPr>
              </w:pPrChange>
            </w:pPr>
            <w:r>
              <w:rPr>
                <w:rFonts w:asciiTheme="minorHAnsi" w:hAnsiTheme="minorHAnsi"/>
                <w:color w:val="000000"/>
              </w:rPr>
              <w:t>The system will validate that proposed pricing % is within the min/max % set at facility master level.</w:t>
            </w:r>
          </w:p>
          <w:p>
            <w:pPr>
              <w:pStyle w:val="60"/>
              <w:numPr>
                <w:ilvl w:val="0"/>
                <w:numId w:val="26"/>
              </w:numPr>
              <w:spacing w:before="720" w:beforeLines="0" w:after="0" w:line="240" w:lineRule="auto"/>
              <w:rPr>
                <w:rFonts w:asciiTheme="minorHAnsi" w:hAnsiTheme="minorHAnsi"/>
                <w:color w:val="000000"/>
              </w:rPr>
              <w:pPrChange w:id="5034" w:author="shalu.megotia" w:date="2022-04-25T14:36:39Z">
                <w:pPr>
                  <w:pStyle w:val="60"/>
                  <w:numPr>
                    <w:ilvl w:val="0"/>
                    <w:numId w:val="26"/>
                  </w:numPr>
                  <w:spacing w:after="0" w:line="240" w:lineRule="auto"/>
                </w:pPr>
              </w:pPrChange>
            </w:pPr>
            <w:r>
              <w:rPr>
                <w:rFonts w:asciiTheme="minorHAnsi" w:hAnsiTheme="minorHAnsi"/>
                <w:color w:val="000000"/>
              </w:rPr>
              <w:t>Repayment details are mandatory to capture for term loans.</w:t>
            </w:r>
          </w:p>
          <w:p>
            <w:pPr>
              <w:pStyle w:val="60"/>
              <w:numPr>
                <w:ilvl w:val="0"/>
                <w:numId w:val="26"/>
              </w:numPr>
              <w:spacing w:before="720" w:beforeLines="0" w:after="0" w:line="240" w:lineRule="auto"/>
              <w:rPr>
                <w:rFonts w:asciiTheme="minorHAnsi" w:hAnsiTheme="minorHAnsi"/>
                <w:color w:val="000000"/>
              </w:rPr>
              <w:pPrChange w:id="5035" w:author="shalu.megotia" w:date="2022-04-25T14:36:39Z">
                <w:pPr>
                  <w:pStyle w:val="60"/>
                  <w:numPr>
                    <w:ilvl w:val="0"/>
                    <w:numId w:val="26"/>
                  </w:numPr>
                  <w:spacing w:after="0" w:line="240" w:lineRule="auto"/>
                </w:pPr>
              </w:pPrChange>
            </w:pPr>
            <w:r>
              <w:rPr>
                <w:rFonts w:asciiTheme="minorHAnsi" w:hAnsiTheme="minorHAnsi"/>
                <w:color w:val="000000"/>
              </w:rPr>
              <w:t>Repayment details are not applicable for any other facility types other than term loans.</w:t>
            </w:r>
          </w:p>
          <w:p>
            <w:pPr>
              <w:pStyle w:val="60"/>
              <w:spacing w:before="720" w:beforeLines="0" w:after="0" w:line="240" w:lineRule="auto"/>
              <w:rPr>
                <w:rFonts w:asciiTheme="minorHAnsi" w:hAnsiTheme="minorHAnsi"/>
                <w:color w:val="000000"/>
              </w:rPr>
              <w:pPrChange w:id="5036" w:author="shalu.megotia" w:date="2022-04-25T14:36:39Z">
                <w:pPr>
                  <w:pStyle w:val="60"/>
                  <w:spacing w:after="0" w:line="240" w:lineRule="auto"/>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037" w:author="shalu.megotia" w:date="2022-04-25T14:36:39Z">
                <w:pPr/>
              </w:pPrChange>
            </w:pPr>
            <w:r>
              <w:rPr>
                <w:b/>
                <w:color w:val="000000"/>
              </w:rPr>
              <w:t xml:space="preserve">Some reference points </w:t>
            </w:r>
          </w:p>
        </w:tc>
        <w:tc>
          <w:tcPr>
            <w:tcW w:w="7654" w:type="dxa"/>
          </w:tcPr>
          <w:p>
            <w:pPr>
              <w:pStyle w:val="60"/>
              <w:numPr>
                <w:ilvl w:val="0"/>
                <w:numId w:val="41"/>
              </w:numPr>
              <w:spacing w:before="720" w:beforeLines="0" w:after="0" w:line="240" w:lineRule="auto"/>
              <w:rPr>
                <w:rFonts w:asciiTheme="minorHAnsi" w:hAnsiTheme="minorHAnsi"/>
                <w:color w:val="000000"/>
              </w:rPr>
              <w:pPrChange w:id="5038" w:author="shalu.megotia" w:date="2022-04-25T14:36:39Z">
                <w:pPr>
                  <w:pStyle w:val="60"/>
                  <w:numPr>
                    <w:ilvl w:val="0"/>
                    <w:numId w:val="41"/>
                  </w:numPr>
                  <w:spacing w:after="0" w:line="240" w:lineRule="auto"/>
                </w:pPr>
              </w:pPrChange>
            </w:pPr>
            <w:r>
              <w:rPr>
                <w:rFonts w:asciiTheme="minorHAnsi" w:hAnsiTheme="minorHAnsi"/>
                <w:color w:val="000000"/>
              </w:rPr>
              <w:t>NA</w:t>
            </w:r>
          </w:p>
          <w:p>
            <w:pPr>
              <w:pStyle w:val="62"/>
              <w:spacing w:before="720" w:beforeLines="0"/>
              <w:jc w:val="both"/>
              <w:rPr>
                <w:color w:val="000000"/>
              </w:rPr>
              <w:pPrChange w:id="5039" w:author="shalu.megotia" w:date="2022-04-25T14:36:39Z">
                <w:pPr>
                  <w:pStyle w:val="62"/>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040" w:author="shalu.megotia" w:date="2022-04-25T14:36:39Z">
                <w:pPr/>
              </w:pPrChange>
            </w:pPr>
            <w:r>
              <w:rPr>
                <w:b/>
                <w:color w:val="000000"/>
              </w:rPr>
              <w:t xml:space="preserve">Queries /Open points </w:t>
            </w:r>
          </w:p>
        </w:tc>
        <w:tc>
          <w:tcPr>
            <w:tcW w:w="7654" w:type="dxa"/>
          </w:tcPr>
          <w:p>
            <w:pPr>
              <w:pStyle w:val="62"/>
              <w:numPr>
                <w:ilvl w:val="0"/>
                <w:numId w:val="32"/>
              </w:numPr>
              <w:spacing w:before="720" w:beforeLines="0"/>
              <w:jc w:val="both"/>
              <w:pPrChange w:id="5041" w:author="shalu.megotia" w:date="2022-04-25T14:36:39Z">
                <w:pPr>
                  <w:pStyle w:val="62"/>
                  <w:numPr>
                    <w:ilvl w:val="0"/>
                    <w:numId w:val="32"/>
                  </w:numPr>
                  <w:jc w:val="both"/>
                </w:pPr>
              </w:pPrChange>
            </w:pPr>
            <w:r>
              <w:t>NA</w:t>
            </w:r>
          </w:p>
        </w:tc>
      </w:tr>
    </w:tbl>
    <w:p>
      <w:pPr>
        <w:spacing w:before="720" w:beforeLines="0"/>
        <w:pPrChange w:id="5042" w:author="shalu.megotia" w:date="2022-04-25T14:36:39Z">
          <w:pPr/>
        </w:pPrChange>
      </w:pPr>
    </w:p>
    <w:p>
      <w:pPr>
        <w:spacing w:before="720" w:beforeLines="0"/>
        <w:pPrChange w:id="5043"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5044" w:author="shalu.megotia" w:date="2022-04-25T14:36:39Z">
          <w:pPr>
            <w:pStyle w:val="4"/>
            <w:numPr>
              <w:ilvl w:val="2"/>
              <w:numId w:val="3"/>
            </w:numPr>
            <w:tabs>
              <w:tab w:val="left" w:pos="0"/>
            </w:tabs>
            <w:ind w:left="0" w:firstLine="0"/>
          </w:pPr>
        </w:pPrChange>
      </w:pPr>
      <w:bookmarkStart w:id="133" w:name="_Toc72191926"/>
      <w:r>
        <w:rPr>
          <w:rFonts w:asciiTheme="minorHAnsi" w:hAnsiTheme="minorHAnsi" w:cstheme="minorHAnsi"/>
          <w:b/>
          <w:bCs/>
          <w:color w:val="auto"/>
          <w:sz w:val="22"/>
          <w:szCs w:val="22"/>
        </w:rPr>
        <w:t>Deviations Check</w:t>
      </w:r>
      <w:bookmarkEnd w:id="133"/>
      <w:r>
        <w:rPr>
          <w:rFonts w:asciiTheme="minorHAnsi" w:hAnsiTheme="minorHAnsi" w:cstheme="minorHAnsi"/>
          <w:b/>
          <w:bCs/>
          <w:color w:val="auto"/>
          <w:sz w:val="22"/>
          <w:szCs w:val="22"/>
        </w:rPr>
        <w:t xml:space="preserve">  </w:t>
      </w:r>
    </w:p>
    <w:p>
      <w:pPr>
        <w:spacing w:before="720" w:beforeLines="0"/>
        <w:pPrChange w:id="5045" w:author="shalu.megotia" w:date="2022-04-25T14:36:39Z">
          <w:pPr/>
        </w:pPrChange>
      </w:pPr>
    </w:p>
    <w:tbl>
      <w:tblPr>
        <w:tblStyle w:val="12"/>
        <w:tblW w:w="9498"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spacing w:before="720" w:beforeLines="0"/>
              <w:rPr>
                <w:b/>
                <w:color w:val="000000"/>
              </w:rPr>
              <w:pPrChange w:id="5046" w:author="shalu.megotia" w:date="2022-04-25T14:36:39Z">
                <w:pPr/>
              </w:pPrChange>
            </w:pPr>
            <w:r>
              <w:rPr>
                <w:b/>
                <w:color w:val="000000"/>
              </w:rPr>
              <w:t xml:space="preserve">Brief description </w:t>
            </w:r>
          </w:p>
        </w:tc>
        <w:tc>
          <w:tcPr>
            <w:tcW w:w="7796" w:type="dxa"/>
          </w:tcPr>
          <w:p>
            <w:pPr>
              <w:spacing w:before="720" w:beforeLines="0"/>
              <w:jc w:val="both"/>
              <w:pPrChange w:id="5047" w:author="shalu.megotia" w:date="2022-04-25T14:36:39Z">
                <w:pPr>
                  <w:jc w:val="both"/>
                </w:pPr>
              </w:pPrChange>
            </w:pPr>
            <w:r>
              <w:t xml:space="preserve">In this activity, user will be able to view the system deviations and also user can add user defined deviations as well. </w:t>
            </w:r>
          </w:p>
          <w:p>
            <w:pPr>
              <w:spacing w:before="720" w:beforeLines="0"/>
              <w:jc w:val="both"/>
              <w:pPrChange w:id="5048" w:author="shalu.megotia" w:date="2022-04-25T14:36:39Z">
                <w:pPr>
                  <w:jc w:val="both"/>
                </w:pPr>
              </w:pPrChange>
            </w:pPr>
            <w:r>
              <w:t xml:space="preserve">System generated deviations – For deviations which are configured as system generated deviations at master level will be populated based on the rules as configured. </w:t>
            </w:r>
          </w:p>
          <w:p>
            <w:pPr>
              <w:spacing w:before="720" w:beforeLines="0"/>
              <w:jc w:val="both"/>
              <w:pPrChange w:id="5049" w:author="shalu.megotia" w:date="2022-04-25T14:36:39Z">
                <w:pPr>
                  <w:jc w:val="both"/>
                </w:pPr>
              </w:pPrChange>
            </w:pPr>
            <w:r>
              <w:t>User defined Deviation – For deviations where applicability is not defined at the master level, user will be able to pick them as per requirement at the transaction level.</w:t>
            </w:r>
          </w:p>
          <w:p>
            <w:pPr>
              <w:spacing w:before="720" w:beforeLines="0"/>
              <w:jc w:val="both"/>
              <w:pPrChange w:id="5050" w:author="shalu.megotia" w:date="2022-04-25T14:36:39Z">
                <w:pPr>
                  <w:jc w:val="both"/>
                </w:pPr>
              </w:pPrChange>
            </w:pPr>
          </w:p>
          <w:p>
            <w:pPr>
              <w:spacing w:before="720" w:beforeLines="0"/>
              <w:jc w:val="both"/>
              <w:pPrChange w:id="5051" w:author="shalu.megotia" w:date="2022-04-25T14:36:39Z">
                <w:pPr>
                  <w:jc w:val="both"/>
                </w:pPr>
              </w:pPrChange>
            </w:pPr>
            <w:r>
              <w:t>Through this screen, user will also mark the approval authority for the deviations. The approval authority can be the sanctioning authority or some other particular user.</w:t>
            </w:r>
          </w:p>
          <w:p>
            <w:pPr>
              <w:spacing w:before="720" w:beforeLines="0"/>
              <w:jc w:val="both"/>
              <w:pPrChange w:id="5052" w:author="shalu.megotia" w:date="2022-04-25T14:36:39Z">
                <w:pPr>
                  <w:jc w:val="both"/>
                </w:pPr>
              </w:pPrChange>
            </w:pPr>
          </w:p>
          <w:p>
            <w:pPr>
              <w:spacing w:before="720" w:beforeLines="0"/>
              <w:jc w:val="both"/>
              <w:pPrChange w:id="5053" w:author="shalu.megotia" w:date="2022-04-25T14:36:39Z">
                <w:pPr>
                  <w:jc w:val="both"/>
                </w:pPr>
              </w:pPrChange>
            </w:pPr>
            <w:r>
              <w:t xml:space="preserve">In case of user marked the deviation to be approved by authority other than sanctioning authority, it will for approval before the sanctioning process starts. </w:t>
            </w:r>
          </w:p>
          <w:p>
            <w:pPr>
              <w:spacing w:before="720" w:beforeLines="0"/>
              <w:jc w:val="both"/>
              <w:rPr>
                <w:color w:val="000000"/>
              </w:rPr>
              <w:pPrChange w:id="5054"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spacing w:before="720" w:beforeLines="0"/>
              <w:rPr>
                <w:b/>
                <w:color w:val="000000"/>
              </w:rPr>
              <w:pPrChange w:id="5055" w:author="shalu.megotia" w:date="2022-04-25T14:36:39Z">
                <w:pPr/>
              </w:pPrChange>
            </w:pPr>
            <w:r>
              <w:rPr>
                <w:b/>
                <w:color w:val="000000"/>
              </w:rPr>
              <w:t>Pre-conditions</w:t>
            </w:r>
          </w:p>
        </w:tc>
        <w:tc>
          <w:tcPr>
            <w:tcW w:w="7796" w:type="dxa"/>
          </w:tcPr>
          <w:p>
            <w:pPr>
              <w:pStyle w:val="60"/>
              <w:numPr>
                <w:ilvl w:val="0"/>
                <w:numId w:val="31"/>
              </w:numPr>
              <w:spacing w:before="720" w:beforeLines="0"/>
              <w:jc w:val="both"/>
              <w:rPr>
                <w:rFonts w:asciiTheme="minorHAnsi" w:hAnsiTheme="minorHAnsi"/>
                <w:color w:val="000000"/>
              </w:rPr>
              <w:pPrChange w:id="5056" w:author="shalu.megotia" w:date="2022-04-25T14:36:39Z">
                <w:pPr>
                  <w:pStyle w:val="60"/>
                  <w:numPr>
                    <w:ilvl w:val="0"/>
                    <w:numId w:val="31"/>
                  </w:numPr>
                  <w:jc w:val="both"/>
                </w:pPr>
              </w:pPrChange>
            </w:pPr>
            <w:r>
              <w:rPr>
                <w:rFonts w:asciiTheme="minorHAnsi" w:hAnsiTheme="minorHAnsi"/>
                <w:color w:val="000000"/>
              </w:rPr>
              <w:t xml:space="preserve">All the prior pre-underwriting activities are completed.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spacing w:before="720" w:beforeLines="0"/>
              <w:rPr>
                <w:b/>
                <w:color w:val="000000"/>
              </w:rPr>
              <w:pPrChange w:id="5057" w:author="shalu.megotia" w:date="2022-04-25T14:36:39Z">
                <w:pPr/>
              </w:pPrChange>
            </w:pPr>
            <w:r>
              <w:rPr>
                <w:b/>
                <w:color w:val="000000"/>
              </w:rPr>
              <w:t>Primary users</w:t>
            </w:r>
          </w:p>
        </w:tc>
        <w:tc>
          <w:tcPr>
            <w:tcW w:w="7796" w:type="dxa"/>
          </w:tcPr>
          <w:p>
            <w:pPr>
              <w:spacing w:before="720" w:beforeLines="0"/>
              <w:jc w:val="both"/>
              <w:pPrChange w:id="5058" w:author="shalu.megotia" w:date="2022-04-25T14:36:39Z">
                <w:pPr>
                  <w:jc w:val="both"/>
                </w:pPr>
              </w:pPrChange>
            </w:pPr>
            <w:r>
              <w:t>CU/CA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spacing w:before="720" w:beforeLines="0"/>
              <w:rPr>
                <w:b/>
                <w:color w:val="000000"/>
              </w:rPr>
              <w:pPrChange w:id="5059" w:author="shalu.megotia" w:date="2022-04-25T14:36:39Z">
                <w:pPr/>
              </w:pPrChange>
            </w:pPr>
            <w:r>
              <w:rPr>
                <w:b/>
                <w:color w:val="000000"/>
              </w:rPr>
              <w:t>Process flow of events</w:t>
            </w:r>
          </w:p>
        </w:tc>
        <w:tc>
          <w:tcPr>
            <w:tcW w:w="7796" w:type="dxa"/>
          </w:tcPr>
          <w:p>
            <w:pPr>
              <w:spacing w:before="720" w:beforeLines="0"/>
              <w:rPr>
                <w:b/>
                <w:color w:val="000000"/>
              </w:rPr>
              <w:pPrChange w:id="5060" w:author="shalu.megotia" w:date="2022-04-25T14:36:39Z">
                <w:pPr/>
              </w:pPrChange>
            </w:pPr>
            <w:r>
              <w:rPr>
                <w:b/>
                <w:color w:val="000000"/>
              </w:rPr>
              <w:t>Deviation Check - Main Flow (System defined deviations)</w:t>
            </w:r>
          </w:p>
          <w:p>
            <w:pPr>
              <w:pStyle w:val="60"/>
              <w:numPr>
                <w:ilvl w:val="0"/>
                <w:numId w:val="26"/>
              </w:numPr>
              <w:spacing w:before="720" w:beforeLines="0" w:after="0" w:line="240" w:lineRule="auto"/>
              <w:rPr>
                <w:rFonts w:asciiTheme="minorHAnsi" w:hAnsiTheme="minorHAnsi"/>
                <w:color w:val="000000"/>
              </w:rPr>
              <w:pPrChange w:id="5061" w:author="shalu.megotia" w:date="2022-04-25T14:36:39Z">
                <w:pPr>
                  <w:pStyle w:val="60"/>
                  <w:numPr>
                    <w:ilvl w:val="0"/>
                    <w:numId w:val="26"/>
                  </w:numPr>
                  <w:spacing w:after="0" w:line="240" w:lineRule="auto"/>
                </w:pPr>
              </w:pPrChange>
            </w:pPr>
            <w:r>
              <w:rPr>
                <w:rFonts w:asciiTheme="minorHAnsi" w:hAnsiTheme="minorHAnsi"/>
                <w:color w:val="000000"/>
              </w:rPr>
              <w:t>System populates the applicable deviations from the deviations master.</w:t>
            </w:r>
          </w:p>
          <w:p>
            <w:pPr>
              <w:pStyle w:val="60"/>
              <w:numPr>
                <w:ilvl w:val="0"/>
                <w:numId w:val="26"/>
              </w:numPr>
              <w:spacing w:before="720" w:beforeLines="0" w:after="0" w:line="240" w:lineRule="auto"/>
              <w:rPr>
                <w:rFonts w:asciiTheme="minorHAnsi" w:hAnsiTheme="minorHAnsi"/>
                <w:color w:val="000000"/>
              </w:rPr>
              <w:pPrChange w:id="5062" w:author="shalu.megotia" w:date="2022-04-25T14:36:39Z">
                <w:pPr>
                  <w:pStyle w:val="60"/>
                  <w:numPr>
                    <w:ilvl w:val="0"/>
                    <w:numId w:val="26"/>
                  </w:numPr>
                  <w:spacing w:after="0" w:line="240" w:lineRule="auto"/>
                </w:pPr>
              </w:pPrChange>
            </w:pPr>
            <w:r>
              <w:rPr>
                <w:rFonts w:asciiTheme="minorHAnsi" w:hAnsiTheme="minorHAnsi"/>
                <w:color w:val="000000"/>
              </w:rPr>
              <w:t>User provides the comments against the deviations.</w:t>
            </w:r>
          </w:p>
          <w:p>
            <w:pPr>
              <w:pStyle w:val="60"/>
              <w:numPr>
                <w:ilvl w:val="0"/>
                <w:numId w:val="26"/>
              </w:numPr>
              <w:spacing w:before="720" w:beforeLines="0" w:after="0" w:line="240" w:lineRule="auto"/>
              <w:rPr>
                <w:rFonts w:asciiTheme="minorHAnsi" w:hAnsiTheme="minorHAnsi"/>
                <w:color w:val="000000"/>
              </w:rPr>
              <w:pPrChange w:id="5063" w:author="shalu.megotia" w:date="2022-04-25T14:36:39Z">
                <w:pPr>
                  <w:pStyle w:val="60"/>
                  <w:numPr>
                    <w:ilvl w:val="0"/>
                    <w:numId w:val="26"/>
                  </w:numPr>
                  <w:spacing w:after="0" w:line="240" w:lineRule="auto"/>
                </w:pPr>
              </w:pPrChange>
            </w:pPr>
            <w:r>
              <w:rPr>
                <w:rFonts w:asciiTheme="minorHAnsi" w:hAnsiTheme="minorHAnsi"/>
                <w:color w:val="000000"/>
              </w:rPr>
              <w:t>User provides the approval authority.</w:t>
            </w:r>
          </w:p>
          <w:p>
            <w:pPr>
              <w:pStyle w:val="60"/>
              <w:numPr>
                <w:ilvl w:val="0"/>
                <w:numId w:val="26"/>
              </w:numPr>
              <w:spacing w:before="720" w:beforeLines="0" w:after="0" w:line="240" w:lineRule="auto"/>
              <w:rPr>
                <w:rFonts w:asciiTheme="minorHAnsi" w:hAnsiTheme="minorHAnsi"/>
                <w:color w:val="000000"/>
              </w:rPr>
              <w:pPrChange w:id="5064" w:author="shalu.megotia" w:date="2022-04-25T14:36:39Z">
                <w:pPr>
                  <w:pStyle w:val="60"/>
                  <w:numPr>
                    <w:ilvl w:val="0"/>
                    <w:numId w:val="26"/>
                  </w:numPr>
                  <w:spacing w:after="0" w:line="240" w:lineRule="auto"/>
                </w:pPr>
              </w:pPrChange>
            </w:pPr>
            <w:r>
              <w:rPr>
                <w:rFonts w:asciiTheme="minorHAnsi" w:hAnsiTheme="minorHAnsi"/>
                <w:color w:val="000000"/>
              </w:rPr>
              <w:t>User saves the screen and submits the activity.</w:t>
            </w:r>
          </w:p>
          <w:p>
            <w:pPr>
              <w:pStyle w:val="60"/>
              <w:numPr>
                <w:ilvl w:val="0"/>
                <w:numId w:val="26"/>
              </w:numPr>
              <w:spacing w:before="720" w:beforeLines="0" w:after="0" w:line="240" w:lineRule="auto"/>
              <w:rPr>
                <w:rFonts w:asciiTheme="minorHAnsi" w:hAnsiTheme="minorHAnsi"/>
                <w:color w:val="000000"/>
              </w:rPr>
              <w:pPrChange w:id="5065" w:author="shalu.megotia" w:date="2022-04-25T14:36:39Z">
                <w:pPr>
                  <w:pStyle w:val="60"/>
                  <w:numPr>
                    <w:ilvl w:val="0"/>
                    <w:numId w:val="26"/>
                  </w:numPr>
                  <w:spacing w:after="0" w:line="240" w:lineRule="auto"/>
                </w:pPr>
              </w:pPrChange>
            </w:pPr>
            <w:r>
              <w:rPr>
                <w:rFonts w:asciiTheme="minorHAnsi" w:hAnsiTheme="minorHAnsi"/>
                <w:color w:val="000000"/>
              </w:rPr>
              <w:t>Application moves to next activity.</w:t>
            </w:r>
          </w:p>
          <w:p>
            <w:pPr>
              <w:spacing w:before="720" w:beforeLines="0"/>
              <w:rPr>
                <w:b/>
                <w:color w:val="000000"/>
              </w:rPr>
              <w:pPrChange w:id="5066" w:author="shalu.megotia" w:date="2022-04-25T14:36:39Z">
                <w:pPr/>
              </w:pPrChange>
            </w:pPr>
          </w:p>
          <w:p>
            <w:pPr>
              <w:spacing w:before="720" w:beforeLines="0"/>
              <w:rPr>
                <w:b/>
                <w:color w:val="000000"/>
              </w:rPr>
              <w:pPrChange w:id="5067" w:author="shalu.megotia" w:date="2022-04-25T14:36:39Z">
                <w:pPr/>
              </w:pPrChange>
            </w:pPr>
            <w:r>
              <w:rPr>
                <w:b/>
                <w:color w:val="000000"/>
              </w:rPr>
              <w:t>Deviation Check - Alternate Flow (User Defined Deviations)</w:t>
            </w:r>
          </w:p>
          <w:p>
            <w:pPr>
              <w:pStyle w:val="60"/>
              <w:numPr>
                <w:ilvl w:val="0"/>
                <w:numId w:val="26"/>
              </w:numPr>
              <w:spacing w:before="720" w:beforeLines="0" w:after="0" w:line="240" w:lineRule="auto"/>
              <w:rPr>
                <w:rFonts w:asciiTheme="minorHAnsi" w:hAnsiTheme="minorHAnsi"/>
                <w:color w:val="000000"/>
              </w:rPr>
              <w:pPrChange w:id="5068" w:author="shalu.megotia" w:date="2022-04-25T14:36:39Z">
                <w:pPr>
                  <w:pStyle w:val="60"/>
                  <w:numPr>
                    <w:ilvl w:val="0"/>
                    <w:numId w:val="26"/>
                  </w:numPr>
                  <w:spacing w:after="0" w:line="240" w:lineRule="auto"/>
                </w:pPr>
              </w:pPrChange>
            </w:pPr>
            <w:r>
              <w:rPr>
                <w:rFonts w:asciiTheme="minorHAnsi" w:hAnsiTheme="minorHAnsi"/>
                <w:color w:val="000000"/>
              </w:rPr>
              <w:t>System populates the applicable deviations from the deviations master if any.</w:t>
            </w:r>
          </w:p>
          <w:p>
            <w:pPr>
              <w:pStyle w:val="60"/>
              <w:numPr>
                <w:ilvl w:val="0"/>
                <w:numId w:val="26"/>
              </w:numPr>
              <w:spacing w:before="720" w:beforeLines="0" w:after="0" w:line="240" w:lineRule="auto"/>
              <w:rPr>
                <w:rFonts w:asciiTheme="minorHAnsi" w:hAnsiTheme="minorHAnsi"/>
                <w:color w:val="000000"/>
              </w:rPr>
              <w:pPrChange w:id="5069" w:author="shalu.megotia" w:date="2022-04-25T14:36:39Z">
                <w:pPr>
                  <w:pStyle w:val="60"/>
                  <w:numPr>
                    <w:ilvl w:val="0"/>
                    <w:numId w:val="26"/>
                  </w:numPr>
                  <w:spacing w:after="0" w:line="240" w:lineRule="auto"/>
                </w:pPr>
              </w:pPrChange>
            </w:pPr>
            <w:r>
              <w:rPr>
                <w:rFonts w:asciiTheme="minorHAnsi" w:hAnsiTheme="minorHAnsi"/>
                <w:color w:val="000000"/>
              </w:rPr>
              <w:t>User add deviation in user defined deviation grid.</w:t>
            </w:r>
          </w:p>
          <w:p>
            <w:pPr>
              <w:pStyle w:val="60"/>
              <w:numPr>
                <w:ilvl w:val="0"/>
                <w:numId w:val="26"/>
              </w:numPr>
              <w:spacing w:before="720" w:beforeLines="0" w:after="0" w:line="240" w:lineRule="auto"/>
              <w:rPr>
                <w:rFonts w:asciiTheme="minorHAnsi" w:hAnsiTheme="minorHAnsi"/>
                <w:color w:val="000000"/>
              </w:rPr>
              <w:pPrChange w:id="5070" w:author="shalu.megotia" w:date="2022-04-25T14:36:39Z">
                <w:pPr>
                  <w:pStyle w:val="60"/>
                  <w:numPr>
                    <w:ilvl w:val="0"/>
                    <w:numId w:val="26"/>
                  </w:numPr>
                  <w:spacing w:after="0" w:line="240" w:lineRule="auto"/>
                </w:pPr>
              </w:pPrChange>
            </w:pPr>
            <w:r>
              <w:rPr>
                <w:rFonts w:asciiTheme="minorHAnsi" w:hAnsiTheme="minorHAnsi"/>
                <w:color w:val="000000"/>
              </w:rPr>
              <w:t>User provides the comments against the deviations.</w:t>
            </w:r>
          </w:p>
          <w:p>
            <w:pPr>
              <w:pStyle w:val="60"/>
              <w:numPr>
                <w:ilvl w:val="0"/>
                <w:numId w:val="26"/>
              </w:numPr>
              <w:spacing w:before="720" w:beforeLines="0" w:after="0" w:line="240" w:lineRule="auto"/>
              <w:rPr>
                <w:rFonts w:asciiTheme="minorHAnsi" w:hAnsiTheme="minorHAnsi"/>
                <w:color w:val="000000"/>
              </w:rPr>
              <w:pPrChange w:id="5071" w:author="shalu.megotia" w:date="2022-04-25T14:36:39Z">
                <w:pPr>
                  <w:pStyle w:val="60"/>
                  <w:numPr>
                    <w:ilvl w:val="0"/>
                    <w:numId w:val="26"/>
                  </w:numPr>
                  <w:spacing w:after="0" w:line="240" w:lineRule="auto"/>
                </w:pPr>
              </w:pPrChange>
            </w:pPr>
            <w:r>
              <w:rPr>
                <w:rFonts w:asciiTheme="minorHAnsi" w:hAnsiTheme="minorHAnsi"/>
                <w:color w:val="000000"/>
              </w:rPr>
              <w:t>User provides the approval authority.</w:t>
            </w:r>
          </w:p>
          <w:p>
            <w:pPr>
              <w:pStyle w:val="60"/>
              <w:numPr>
                <w:ilvl w:val="0"/>
                <w:numId w:val="26"/>
              </w:numPr>
              <w:spacing w:before="720" w:beforeLines="0" w:after="0" w:line="240" w:lineRule="auto"/>
              <w:rPr>
                <w:rFonts w:asciiTheme="minorHAnsi" w:hAnsiTheme="minorHAnsi"/>
                <w:color w:val="000000"/>
              </w:rPr>
              <w:pPrChange w:id="5072" w:author="shalu.megotia" w:date="2022-04-25T14:36:39Z">
                <w:pPr>
                  <w:pStyle w:val="60"/>
                  <w:numPr>
                    <w:ilvl w:val="0"/>
                    <w:numId w:val="26"/>
                  </w:numPr>
                  <w:spacing w:after="0" w:line="240" w:lineRule="auto"/>
                </w:pPr>
              </w:pPrChange>
            </w:pPr>
            <w:r>
              <w:rPr>
                <w:rFonts w:asciiTheme="minorHAnsi" w:hAnsiTheme="minorHAnsi"/>
                <w:color w:val="000000"/>
              </w:rPr>
              <w:t>User saves the screen and submits the activity.</w:t>
            </w:r>
          </w:p>
          <w:p>
            <w:pPr>
              <w:pStyle w:val="60"/>
              <w:numPr>
                <w:ilvl w:val="0"/>
                <w:numId w:val="26"/>
              </w:numPr>
              <w:spacing w:before="720" w:beforeLines="0" w:after="0" w:line="240" w:lineRule="auto"/>
              <w:rPr>
                <w:rFonts w:asciiTheme="minorHAnsi" w:hAnsiTheme="minorHAnsi"/>
                <w:color w:val="000000"/>
              </w:rPr>
              <w:pPrChange w:id="5073" w:author="shalu.megotia" w:date="2022-04-25T14:36:39Z">
                <w:pPr>
                  <w:pStyle w:val="60"/>
                  <w:numPr>
                    <w:ilvl w:val="0"/>
                    <w:numId w:val="26"/>
                  </w:numPr>
                  <w:spacing w:after="0" w:line="240" w:lineRule="auto"/>
                </w:pPr>
              </w:pPrChange>
            </w:pPr>
            <w:r>
              <w:rPr>
                <w:rFonts w:asciiTheme="minorHAnsi" w:hAnsiTheme="minorHAnsi"/>
                <w:color w:val="000000"/>
              </w:rPr>
              <w:t>Application moves to next activity.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spacing w:before="720" w:beforeLines="0"/>
              <w:rPr>
                <w:b/>
                <w:color w:val="000000"/>
              </w:rPr>
              <w:pPrChange w:id="5074" w:author="shalu.megotia" w:date="2022-04-25T14:36:39Z">
                <w:pPr/>
              </w:pPrChange>
            </w:pPr>
            <w:r>
              <w:rPr>
                <w:b/>
                <w:color w:val="000000"/>
              </w:rPr>
              <w:t>UI Details</w:t>
            </w:r>
          </w:p>
        </w:tc>
        <w:tc>
          <w:tcPr>
            <w:tcW w:w="7796" w:type="dxa"/>
          </w:tcPr>
          <w:p>
            <w:pPr>
              <w:spacing w:before="720" w:beforeLines="0"/>
              <w:jc w:val="both"/>
              <w:rPr>
                <w:rFonts w:eastAsia="Calibri"/>
                <w:color w:val="000000"/>
              </w:rPr>
              <w:pPrChange w:id="5075" w:author="shalu.megotia" w:date="2022-04-25T14:36:39Z">
                <w:pPr>
                  <w:jc w:val="both"/>
                </w:pPr>
              </w:pPrChange>
            </w:pPr>
            <w:r>
              <w:rPr>
                <w:rFonts w:eastAsia="Calibri"/>
                <w:color w:val="000000"/>
              </w:rPr>
              <w:t xml:space="preserve"> Screens for Deviation Check is as:</w:t>
            </w:r>
          </w:p>
          <w:p>
            <w:pPr>
              <w:spacing w:before="720" w:beforeLines="0"/>
              <w:jc w:val="both"/>
              <w:rPr>
                <w:rFonts w:eastAsia="Calibri"/>
                <w:color w:val="000000"/>
              </w:rPr>
              <w:pPrChange w:id="5076" w:author="shalu.megotia" w:date="2022-04-25T14:36:39Z">
                <w:pPr>
                  <w:jc w:val="both"/>
                </w:pPr>
              </w:pPrChange>
            </w:pPr>
          </w:p>
          <w:p>
            <w:pPr>
              <w:spacing w:before="720" w:beforeLines="0"/>
              <w:jc w:val="both"/>
              <w:rPr>
                <w:rFonts w:eastAsia="Calibri"/>
                <w:color w:val="000000"/>
              </w:rPr>
              <w:pPrChange w:id="5077" w:author="shalu.megotia" w:date="2022-04-25T14:36:39Z">
                <w:pPr>
                  <w:jc w:val="both"/>
                </w:pPr>
              </w:pPrChange>
            </w:pPr>
            <w:del w:id="5078" w:author="Neeraj Shrivastava" w:date="2021-05-10T01:17:00Z">
              <w:bookmarkStart w:id="134" w:name="_MON_1681818663"/>
              <w:bookmarkEnd w:id="134"/>
            </w:del>
            <w:del w:id="5079" w:author="Neeraj Shrivastava" w:date="2021-05-10T01:17:00Z"/>
            <w:del w:id="5080" w:author="Neeraj Shrivastava" w:date="2021-05-10T01:17:00Z"/>
            <w:del w:id="5081" w:author="Neeraj Shrivastava" w:date="2021-05-10T01:17:00Z">
              <w:r>
                <w:rPr>
                  <w:rFonts w:eastAsia="Calibri"/>
                  <w:color w:val="000000"/>
                </w:rPr>
                <w:object>
                  <v:shape id="_x0000_i1089" o:spt="75" type="#_x0000_t75" style="height:50.25pt;width:79.5pt;" o:ole="t" filled="f" o:preferrelative="t" stroked="f" coordsize="21600,21600">
                    <v:path/>
                    <v:fill on="f" focussize="0,0"/>
                    <v:stroke on="f" joinstyle="miter"/>
                    <v:imagedata r:id="rId146" o:title=""/>
                    <o:lock v:ext="edit" aspectratio="t"/>
                    <w10:wrap type="none"/>
                    <w10:anchorlock/>
                  </v:shape>
                  <o:OLEObject Type="Embed" ProgID="Excel.Sheet.12" ShapeID="_x0000_i1089" DrawAspect="Icon" ObjectID="_1468075789" r:id="rId145">
                    <o:LockedField>false</o:LockedField>
                  </o:OLEObject>
                </w:object>
              </w:r>
            </w:del>
            <w:del w:id="5083" w:author="Neeraj Shrivastava" w:date="2021-05-10T01:17:00Z"/>
            <w:ins w:id="5084" w:author="Neeraj Shrivastava" w:date="2021-05-10T01:28:00Z">
              <w:bookmarkStart w:id="135" w:name="_MON_1683040050"/>
              <w:bookmarkEnd w:id="135"/>
            </w:ins>
            <w:ins w:id="5085" w:author="Neeraj Shrivastava" w:date="2021-05-10T01:28:00Z"/>
            <w:ins w:id="5086" w:author="Neeraj Shrivastava" w:date="2021-05-10T01:28:00Z"/>
            <w:ins w:id="5087" w:author="Neeraj Shrivastava" w:date="2021-05-10T01:28:00Z">
              <w:r>
                <w:rPr>
                  <w:rFonts w:eastAsia="Calibri"/>
                  <w:color w:val="000000"/>
                </w:rPr>
                <w:object>
                  <v:shape id="_x0000_i1090" o:spt="75" type="#_x0000_t75" style="height:64.5pt;width:108pt;" o:ole="t" filled="f" o:preferrelative="t" stroked="f" coordsize="21600,21600">
                    <v:path/>
                    <v:fill on="f" focussize="0,0"/>
                    <v:stroke on="f" joinstyle="miter"/>
                    <v:imagedata r:id="rId148" o:title=""/>
                    <o:lock v:ext="edit" aspectratio="t"/>
                    <w10:wrap type="none"/>
                    <w10:anchorlock/>
                  </v:shape>
                  <o:OLEObject Type="Embed" ProgID="Excel.Sheet.12" ShapeID="_x0000_i1090" DrawAspect="Icon" ObjectID="_1468075790" r:id="rId147">
                    <o:LockedField>false</o:LockedField>
                  </o:OLEObject>
                </w:object>
              </w:r>
            </w:ins>
            <w:ins w:id="5089" w:author="Neeraj Shrivastava" w:date="2021-05-10T01:28:00Z"/>
          </w:p>
          <w:p>
            <w:pPr>
              <w:spacing w:before="720" w:beforeLines="0"/>
              <w:jc w:val="both"/>
              <w:rPr>
                <w:color w:val="000000"/>
              </w:rPr>
              <w:pPrChange w:id="5090"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spacing w:before="720" w:beforeLines="0"/>
              <w:rPr>
                <w:b/>
                <w:color w:val="000000"/>
              </w:rPr>
              <w:pPrChange w:id="5091" w:author="shalu.megotia" w:date="2022-04-25T14:36:39Z">
                <w:pPr/>
              </w:pPrChange>
            </w:pPr>
            <w:r>
              <w:rPr>
                <w:b/>
                <w:color w:val="000000"/>
              </w:rPr>
              <w:t>Post Conditions</w:t>
            </w:r>
          </w:p>
        </w:tc>
        <w:tc>
          <w:tcPr>
            <w:tcW w:w="7796" w:type="dxa"/>
          </w:tcPr>
          <w:p>
            <w:pPr>
              <w:pStyle w:val="60"/>
              <w:numPr>
                <w:ilvl w:val="0"/>
                <w:numId w:val="27"/>
              </w:numPr>
              <w:spacing w:before="720" w:beforeLines="0" w:after="0" w:line="240" w:lineRule="auto"/>
              <w:jc w:val="both"/>
              <w:rPr>
                <w:rFonts w:asciiTheme="minorHAnsi" w:hAnsiTheme="minorHAnsi"/>
              </w:rPr>
              <w:pPrChange w:id="5092" w:author="shalu.megotia" w:date="2022-04-25T14:36:39Z">
                <w:pPr>
                  <w:pStyle w:val="60"/>
                  <w:numPr>
                    <w:ilvl w:val="0"/>
                    <w:numId w:val="27"/>
                  </w:numPr>
                  <w:spacing w:after="0" w:line="240" w:lineRule="auto"/>
                  <w:jc w:val="both"/>
                </w:pPr>
              </w:pPrChange>
            </w:pPr>
            <w:r>
              <w:rPr>
                <w:rFonts w:asciiTheme="minorHAnsi" w:hAnsiTheme="minorHAnsi"/>
              </w:rPr>
              <w:t>Application moves to underwriting stage if all the deviations are to be approved by sanctioning authority only.</w:t>
            </w:r>
          </w:p>
          <w:p>
            <w:pPr>
              <w:pStyle w:val="60"/>
              <w:numPr>
                <w:ilvl w:val="0"/>
                <w:numId w:val="27"/>
              </w:numPr>
              <w:spacing w:before="720" w:beforeLines="0" w:after="0" w:line="240" w:lineRule="auto"/>
              <w:jc w:val="both"/>
              <w:rPr>
                <w:rFonts w:asciiTheme="minorHAnsi" w:hAnsiTheme="minorHAnsi"/>
              </w:rPr>
              <w:pPrChange w:id="5093" w:author="shalu.megotia" w:date="2022-04-25T14:36:39Z">
                <w:pPr>
                  <w:pStyle w:val="60"/>
                  <w:numPr>
                    <w:ilvl w:val="0"/>
                    <w:numId w:val="27"/>
                  </w:numPr>
                  <w:spacing w:after="0" w:line="240" w:lineRule="auto"/>
                  <w:jc w:val="both"/>
                </w:pPr>
              </w:pPrChange>
            </w:pPr>
            <w:r>
              <w:rPr>
                <w:rFonts w:asciiTheme="minorHAnsi" w:hAnsiTheme="minorHAnsi"/>
              </w:rPr>
              <w:t xml:space="preserve">Deviation approval activity if any of the deviations is marked to be approved by authority other than the sanctioning authority.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spacing w:before="720" w:beforeLines="0"/>
              <w:rPr>
                <w:b/>
                <w:color w:val="000000"/>
              </w:rPr>
              <w:pPrChange w:id="5094" w:author="shalu.megotia" w:date="2022-04-25T14:36:39Z">
                <w:pPr/>
              </w:pPrChange>
            </w:pPr>
            <w:r>
              <w:rPr>
                <w:b/>
                <w:color w:val="000000"/>
              </w:rPr>
              <w:t>Business Rules</w:t>
            </w:r>
          </w:p>
        </w:tc>
        <w:tc>
          <w:tcPr>
            <w:tcW w:w="7796" w:type="dxa"/>
          </w:tcPr>
          <w:p>
            <w:pPr>
              <w:pStyle w:val="60"/>
              <w:numPr>
                <w:ilvl w:val="0"/>
                <w:numId w:val="32"/>
              </w:numPr>
              <w:spacing w:before="720" w:beforeLines="0" w:after="0" w:line="240" w:lineRule="auto"/>
              <w:jc w:val="both"/>
              <w:rPr>
                <w:rFonts w:asciiTheme="minorHAnsi" w:hAnsiTheme="minorHAnsi"/>
                <w:color w:val="000000"/>
              </w:rPr>
              <w:pPrChange w:id="5095" w:author="shalu.megotia" w:date="2022-04-25T14:36:39Z">
                <w:pPr>
                  <w:pStyle w:val="60"/>
                  <w:numPr>
                    <w:ilvl w:val="0"/>
                    <w:numId w:val="32"/>
                  </w:numPr>
                  <w:spacing w:after="0" w:line="240" w:lineRule="auto"/>
                  <w:jc w:val="both"/>
                </w:pPr>
              </w:pPrChange>
            </w:pPr>
            <w:r>
              <w:rPr>
                <w:rFonts w:cs="Calibri" w:asciiTheme="minorHAnsi" w:hAnsiTheme="minorHAnsi"/>
                <w:color w:val="000000"/>
                <w:lang w:eastAsia="ar-SA"/>
              </w:rPr>
              <w:t>User will manually select the deviation authority to whom the deviation approval activity needs to be allocated.</w:t>
            </w:r>
          </w:p>
          <w:p>
            <w:pPr>
              <w:pStyle w:val="60"/>
              <w:numPr>
                <w:ilvl w:val="0"/>
                <w:numId w:val="32"/>
              </w:numPr>
              <w:spacing w:before="720" w:beforeLines="0" w:after="0" w:line="240" w:lineRule="auto"/>
              <w:jc w:val="both"/>
              <w:rPr>
                <w:rFonts w:asciiTheme="minorHAnsi" w:hAnsiTheme="minorHAnsi"/>
                <w:color w:val="000000"/>
              </w:rPr>
              <w:pPrChange w:id="5096" w:author="shalu.megotia" w:date="2022-04-25T14:36:39Z">
                <w:pPr>
                  <w:pStyle w:val="60"/>
                  <w:numPr>
                    <w:ilvl w:val="0"/>
                    <w:numId w:val="32"/>
                  </w:numPr>
                  <w:spacing w:after="0" w:line="240" w:lineRule="auto"/>
                  <w:jc w:val="both"/>
                </w:pPr>
              </w:pPrChange>
            </w:pPr>
            <w:r>
              <w:rPr>
                <w:rFonts w:cs="Calibri" w:asciiTheme="minorHAnsi" w:hAnsiTheme="minorHAnsi"/>
                <w:color w:val="000000"/>
                <w:lang w:eastAsia="ar-SA"/>
              </w:rPr>
              <w:t>User will manually select the sanctioning authority flag in case the deviation is to be approved by the sanctioning authority along with sanctioning process. Please note that final sanctioning authority will be provided by CU/CA user at the start of sanctioning process.</w:t>
            </w:r>
          </w:p>
          <w:p>
            <w:pPr>
              <w:pStyle w:val="60"/>
              <w:numPr>
                <w:ilvl w:val="0"/>
                <w:numId w:val="32"/>
              </w:numPr>
              <w:spacing w:before="720" w:beforeLines="0" w:after="0" w:line="240" w:lineRule="auto"/>
              <w:jc w:val="both"/>
              <w:rPr>
                <w:rFonts w:asciiTheme="minorHAnsi" w:hAnsiTheme="minorHAnsi"/>
                <w:color w:val="000000"/>
              </w:rPr>
              <w:pPrChange w:id="5097" w:author="shalu.megotia" w:date="2022-04-25T14:36:39Z">
                <w:pPr>
                  <w:pStyle w:val="60"/>
                  <w:numPr>
                    <w:ilvl w:val="0"/>
                    <w:numId w:val="32"/>
                  </w:numPr>
                  <w:spacing w:after="0" w:line="240" w:lineRule="auto"/>
                  <w:jc w:val="both"/>
                </w:pPr>
              </w:pPrChange>
            </w:pPr>
            <w:r>
              <w:rPr>
                <w:rFonts w:cs="Calibri" w:asciiTheme="minorHAnsi" w:hAnsiTheme="minorHAnsi"/>
                <w:color w:val="000000"/>
                <w:lang w:eastAsia="ar-SA"/>
              </w:rPr>
              <w:t>At this stage user has option to add user specified deviations.</w:t>
            </w:r>
          </w:p>
          <w:p>
            <w:pPr>
              <w:pStyle w:val="60"/>
              <w:numPr>
                <w:ilvl w:val="0"/>
                <w:numId w:val="32"/>
              </w:numPr>
              <w:spacing w:before="720" w:beforeLines="0" w:after="0" w:line="240" w:lineRule="auto"/>
              <w:jc w:val="both"/>
              <w:rPr>
                <w:rFonts w:asciiTheme="minorHAnsi" w:hAnsiTheme="minorHAnsi"/>
                <w:color w:val="000000"/>
              </w:rPr>
              <w:pPrChange w:id="5098" w:author="shalu.megotia" w:date="2022-04-25T14:36:39Z">
                <w:pPr>
                  <w:pStyle w:val="60"/>
                  <w:numPr>
                    <w:ilvl w:val="0"/>
                    <w:numId w:val="32"/>
                  </w:numPr>
                  <w:spacing w:after="0" w:line="240" w:lineRule="auto"/>
                  <w:jc w:val="both"/>
                </w:pPr>
              </w:pPrChange>
            </w:pPr>
            <w:r>
              <w:rPr>
                <w:rFonts w:asciiTheme="minorHAnsi" w:hAnsiTheme="minorHAnsi"/>
                <w:color w:val="000000"/>
              </w:rPr>
              <w:t>Auto-reject deviations: If any such deviations are raised by the system, then case should be rejected and further such rejected case should not be re-opened.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spacing w:before="720" w:beforeLines="0"/>
              <w:rPr>
                <w:b/>
                <w:color w:val="000000"/>
              </w:rPr>
              <w:pPrChange w:id="5099" w:author="shalu.megotia" w:date="2022-04-25T14:36:39Z">
                <w:pPr/>
              </w:pPrChange>
            </w:pPr>
            <w:r>
              <w:rPr>
                <w:b/>
                <w:color w:val="000000"/>
              </w:rPr>
              <w:t xml:space="preserve">Some reference points </w:t>
            </w:r>
          </w:p>
        </w:tc>
        <w:tc>
          <w:tcPr>
            <w:tcW w:w="7796" w:type="dxa"/>
          </w:tcPr>
          <w:p>
            <w:pPr>
              <w:spacing w:before="720" w:beforeLines="0"/>
              <w:jc w:val="both"/>
              <w:rPr>
                <w:color w:val="000000"/>
              </w:rPr>
              <w:pPrChange w:id="5100" w:author="shalu.megotia" w:date="2022-04-25T14:36:39Z">
                <w:pPr>
                  <w:jc w:val="both"/>
                </w:pPr>
              </w:pPrChange>
            </w:pPr>
            <w:r>
              <w:rPr>
                <w:color w:val="000000"/>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spacing w:before="720" w:beforeLines="0"/>
              <w:rPr>
                <w:b/>
                <w:color w:val="000000"/>
              </w:rPr>
              <w:pPrChange w:id="5101" w:author="shalu.megotia" w:date="2022-04-25T14:36:39Z">
                <w:pPr/>
              </w:pPrChange>
            </w:pPr>
            <w:r>
              <w:rPr>
                <w:b/>
                <w:color w:val="000000"/>
              </w:rPr>
              <w:t xml:space="preserve">Queries /Open points </w:t>
            </w:r>
          </w:p>
        </w:tc>
        <w:tc>
          <w:tcPr>
            <w:tcW w:w="7796" w:type="dxa"/>
          </w:tcPr>
          <w:p>
            <w:pPr>
              <w:spacing w:before="720" w:beforeLines="0"/>
              <w:jc w:val="both"/>
              <w:pPrChange w:id="5102" w:author="shalu.megotia" w:date="2022-04-25T14:36:39Z">
                <w:pPr>
                  <w:jc w:val="both"/>
                </w:pPr>
              </w:pPrChange>
            </w:pPr>
            <w:r>
              <w:t>NA</w:t>
            </w:r>
          </w:p>
        </w:tc>
      </w:tr>
    </w:tbl>
    <w:p>
      <w:pPr>
        <w:spacing w:before="720" w:beforeLines="0"/>
        <w:pPrChange w:id="5103" w:author="shalu.megotia" w:date="2022-04-25T14:36:39Z">
          <w:pPr/>
        </w:pPrChange>
      </w:pPr>
    </w:p>
    <w:p>
      <w:pPr>
        <w:spacing w:before="720" w:beforeLines="0"/>
        <w:pPrChange w:id="5104" w:author="shalu.megotia" w:date="2022-04-25T14:36:39Z">
          <w:pPr/>
        </w:pPrChange>
      </w:pPr>
    </w:p>
    <w:p>
      <w:pPr>
        <w:spacing w:before="720" w:beforeLines="0"/>
        <w:pPrChange w:id="5105" w:author="shalu.megotia" w:date="2022-04-25T14:36:39Z">
          <w:pPr/>
        </w:pPrChange>
      </w:pPr>
    </w:p>
    <w:p>
      <w:pPr>
        <w:spacing w:before="720" w:beforeLines="0"/>
        <w:pPrChange w:id="5106"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5107" w:author="shalu.megotia" w:date="2022-04-25T14:36:39Z">
          <w:pPr>
            <w:pStyle w:val="4"/>
            <w:numPr>
              <w:ilvl w:val="2"/>
              <w:numId w:val="3"/>
            </w:numPr>
            <w:tabs>
              <w:tab w:val="left" w:pos="0"/>
            </w:tabs>
            <w:ind w:left="0" w:firstLine="0"/>
          </w:pPr>
        </w:pPrChange>
      </w:pPr>
      <w:bookmarkStart w:id="136" w:name="_Toc72191927"/>
      <w:r>
        <w:rPr>
          <w:rFonts w:asciiTheme="minorHAnsi" w:hAnsiTheme="minorHAnsi" w:cstheme="minorHAnsi"/>
          <w:b/>
          <w:bCs/>
          <w:color w:val="auto"/>
          <w:sz w:val="22"/>
          <w:szCs w:val="22"/>
        </w:rPr>
        <w:t>Deviations Approval</w:t>
      </w:r>
      <w:bookmarkEnd w:id="136"/>
    </w:p>
    <w:p>
      <w:pPr>
        <w:spacing w:before="720" w:beforeLines="0"/>
        <w:pPrChange w:id="5108" w:author="shalu.megotia" w:date="2022-04-25T14:36:39Z">
          <w:pPr/>
        </w:pPrChange>
      </w:pPr>
    </w:p>
    <w:tbl>
      <w:tblPr>
        <w:tblStyle w:val="12"/>
        <w:tblW w:w="9498"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spacing w:before="720" w:beforeLines="0"/>
              <w:rPr>
                <w:b/>
                <w:color w:val="000000"/>
              </w:rPr>
              <w:pPrChange w:id="5109" w:author="shalu.megotia" w:date="2022-04-25T14:36:39Z">
                <w:pPr/>
              </w:pPrChange>
            </w:pPr>
            <w:r>
              <w:rPr>
                <w:b/>
                <w:color w:val="000000"/>
              </w:rPr>
              <w:t xml:space="preserve">Brief description </w:t>
            </w:r>
          </w:p>
        </w:tc>
        <w:tc>
          <w:tcPr>
            <w:tcW w:w="7796" w:type="dxa"/>
          </w:tcPr>
          <w:p>
            <w:pPr>
              <w:spacing w:before="720" w:beforeLines="0"/>
              <w:jc w:val="both"/>
              <w:rPr>
                <w:color w:val="000000"/>
              </w:rPr>
              <w:pPrChange w:id="5110" w:author="shalu.megotia" w:date="2022-04-25T14:36:39Z">
                <w:pPr>
                  <w:jc w:val="both"/>
                </w:pPr>
              </w:pPrChange>
            </w:pPr>
            <w:r>
              <w:t xml:space="preserve">In this activity, user will be able to approve the deviations assigned to him/her in the previous activity of deviations check.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spacing w:before="720" w:beforeLines="0"/>
              <w:rPr>
                <w:b/>
                <w:color w:val="000000"/>
              </w:rPr>
              <w:pPrChange w:id="5111" w:author="shalu.megotia" w:date="2022-04-25T14:36:39Z">
                <w:pPr/>
              </w:pPrChange>
            </w:pPr>
            <w:r>
              <w:rPr>
                <w:b/>
                <w:color w:val="000000"/>
              </w:rPr>
              <w:t>Pre-conditions</w:t>
            </w:r>
          </w:p>
        </w:tc>
        <w:tc>
          <w:tcPr>
            <w:tcW w:w="7796" w:type="dxa"/>
          </w:tcPr>
          <w:p>
            <w:pPr>
              <w:pStyle w:val="60"/>
              <w:numPr>
                <w:ilvl w:val="0"/>
                <w:numId w:val="31"/>
              </w:numPr>
              <w:spacing w:before="720" w:beforeLines="0"/>
              <w:jc w:val="both"/>
              <w:rPr>
                <w:rFonts w:asciiTheme="minorHAnsi" w:hAnsiTheme="minorHAnsi"/>
                <w:color w:val="000000"/>
              </w:rPr>
              <w:pPrChange w:id="5112" w:author="shalu.megotia" w:date="2022-04-25T14:36:39Z">
                <w:pPr>
                  <w:pStyle w:val="60"/>
                  <w:numPr>
                    <w:ilvl w:val="0"/>
                    <w:numId w:val="31"/>
                  </w:numPr>
                  <w:jc w:val="both"/>
                </w:pPr>
              </w:pPrChange>
            </w:pPr>
            <w:r>
              <w:rPr>
                <w:rFonts w:asciiTheme="minorHAnsi" w:hAnsiTheme="minorHAnsi"/>
                <w:color w:val="000000"/>
              </w:rPr>
              <w:t xml:space="preserve">All the other pre-underwriting activities are completed.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spacing w:before="720" w:beforeLines="0"/>
              <w:rPr>
                <w:b/>
                <w:color w:val="000000"/>
              </w:rPr>
              <w:pPrChange w:id="5113" w:author="shalu.megotia" w:date="2022-04-25T14:36:39Z">
                <w:pPr/>
              </w:pPrChange>
            </w:pPr>
            <w:r>
              <w:rPr>
                <w:b/>
                <w:color w:val="000000"/>
              </w:rPr>
              <w:t>Primary users</w:t>
            </w:r>
          </w:p>
        </w:tc>
        <w:tc>
          <w:tcPr>
            <w:tcW w:w="7796" w:type="dxa"/>
          </w:tcPr>
          <w:p>
            <w:pPr>
              <w:spacing w:before="720" w:beforeLines="0"/>
              <w:jc w:val="both"/>
              <w:pPrChange w:id="5114"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spacing w:before="720" w:beforeLines="0"/>
              <w:rPr>
                <w:b/>
                <w:color w:val="000000"/>
              </w:rPr>
              <w:pPrChange w:id="5115" w:author="shalu.megotia" w:date="2022-04-25T14:36:39Z">
                <w:pPr/>
              </w:pPrChange>
            </w:pPr>
            <w:r>
              <w:rPr>
                <w:b/>
                <w:color w:val="000000"/>
              </w:rPr>
              <w:t>Process flow of events</w:t>
            </w:r>
          </w:p>
        </w:tc>
        <w:tc>
          <w:tcPr>
            <w:tcW w:w="7796" w:type="dxa"/>
          </w:tcPr>
          <w:p>
            <w:pPr>
              <w:spacing w:before="720" w:beforeLines="0"/>
              <w:rPr>
                <w:b/>
                <w:color w:val="000000"/>
              </w:rPr>
              <w:pPrChange w:id="5116" w:author="shalu.megotia" w:date="2022-04-25T14:36:39Z">
                <w:pPr/>
              </w:pPrChange>
            </w:pPr>
            <w:r>
              <w:rPr>
                <w:b/>
                <w:color w:val="000000"/>
              </w:rPr>
              <w:t xml:space="preserve">Deviation </w:t>
            </w:r>
            <w:del w:id="5117" w:author="Abhinav Shandilya" w:date="2021-05-31T11:22:00Z">
              <w:r>
                <w:rPr>
                  <w:b/>
                  <w:color w:val="000000"/>
                </w:rPr>
                <w:delText>Check</w:delText>
              </w:r>
            </w:del>
            <w:ins w:id="5118" w:author="Abhinav Shandilya" w:date="2021-05-31T11:22:00Z">
              <w:r>
                <w:rPr>
                  <w:b/>
                  <w:color w:val="000000"/>
                </w:rPr>
                <w:t>Approval</w:t>
              </w:r>
            </w:ins>
            <w:del w:id="5119" w:author="Abhinav Shandilya" w:date="2021-05-31T11:22:00Z">
              <w:r>
                <w:rPr>
                  <w:b/>
                  <w:color w:val="000000"/>
                </w:rPr>
                <w:delText xml:space="preserve"> </w:delText>
              </w:r>
            </w:del>
            <w:r>
              <w:rPr>
                <w:b/>
                <w:color w:val="000000"/>
              </w:rPr>
              <w:t>- Main Flow (System defined deviations)</w:t>
            </w:r>
          </w:p>
          <w:p>
            <w:pPr>
              <w:pStyle w:val="60"/>
              <w:numPr>
                <w:ilvl w:val="0"/>
                <w:numId w:val="26"/>
              </w:numPr>
              <w:spacing w:before="720" w:beforeLines="0" w:after="0" w:line="240" w:lineRule="auto"/>
              <w:rPr>
                <w:rFonts w:asciiTheme="minorHAnsi" w:hAnsiTheme="minorHAnsi"/>
                <w:color w:val="000000"/>
              </w:rPr>
              <w:pPrChange w:id="5120" w:author="shalu.megotia" w:date="2022-04-25T14:36:39Z">
                <w:pPr>
                  <w:pStyle w:val="60"/>
                  <w:numPr>
                    <w:ilvl w:val="0"/>
                    <w:numId w:val="26"/>
                  </w:numPr>
                  <w:spacing w:after="0" w:line="240" w:lineRule="auto"/>
                </w:pPr>
              </w:pPrChange>
            </w:pPr>
            <w:r>
              <w:rPr>
                <w:rFonts w:asciiTheme="minorHAnsi" w:hAnsiTheme="minorHAnsi"/>
                <w:color w:val="000000"/>
              </w:rPr>
              <w:t>System populates the applicable deviations from the deviations</w:t>
            </w:r>
            <w:ins w:id="5121" w:author="Abhinav Shandilya" w:date="2021-05-31T11:23:00Z">
              <w:r>
                <w:rPr>
                  <w:rFonts w:asciiTheme="minorHAnsi" w:hAnsiTheme="minorHAnsi"/>
                  <w:color w:val="000000"/>
                </w:rPr>
                <w:t xml:space="preserve"> Check Screen</w:t>
              </w:r>
            </w:ins>
            <w:del w:id="5122" w:author="Abhinav Shandilya" w:date="2021-05-31T11:23:00Z">
              <w:r>
                <w:rPr>
                  <w:rFonts w:asciiTheme="minorHAnsi" w:hAnsiTheme="minorHAnsi"/>
                  <w:color w:val="000000"/>
                </w:rPr>
                <w:delText xml:space="preserve"> master</w:delText>
              </w:r>
            </w:del>
            <w:r>
              <w:rPr>
                <w:rFonts w:asciiTheme="minorHAnsi" w:hAnsiTheme="minorHAnsi"/>
                <w:color w:val="000000"/>
              </w:rPr>
              <w:t>.</w:t>
            </w:r>
          </w:p>
          <w:p>
            <w:pPr>
              <w:pStyle w:val="60"/>
              <w:numPr>
                <w:ilvl w:val="0"/>
                <w:numId w:val="26"/>
              </w:numPr>
              <w:spacing w:before="720" w:beforeLines="0" w:after="0" w:line="240" w:lineRule="auto"/>
              <w:rPr>
                <w:rFonts w:asciiTheme="minorHAnsi" w:hAnsiTheme="minorHAnsi"/>
                <w:color w:val="000000"/>
              </w:rPr>
              <w:pPrChange w:id="5123" w:author="shalu.megotia" w:date="2022-04-25T14:36:39Z">
                <w:pPr>
                  <w:pStyle w:val="60"/>
                  <w:numPr>
                    <w:ilvl w:val="0"/>
                    <w:numId w:val="26"/>
                  </w:numPr>
                  <w:spacing w:after="0" w:line="240" w:lineRule="auto"/>
                </w:pPr>
              </w:pPrChange>
            </w:pPr>
            <w:r>
              <w:rPr>
                <w:rFonts w:asciiTheme="minorHAnsi" w:hAnsiTheme="minorHAnsi"/>
                <w:color w:val="000000"/>
              </w:rPr>
              <w:t>User provides the comments</w:t>
            </w:r>
            <w:ins w:id="5124" w:author="Abhinav Shandilya" w:date="2021-05-31T11:23:00Z">
              <w:r>
                <w:rPr>
                  <w:rFonts w:asciiTheme="minorHAnsi" w:hAnsiTheme="minorHAnsi"/>
                  <w:color w:val="000000"/>
                </w:rPr>
                <w:t xml:space="preserve"> and action</w:t>
              </w:r>
            </w:ins>
            <w:r>
              <w:rPr>
                <w:rFonts w:asciiTheme="minorHAnsi" w:hAnsiTheme="minorHAnsi"/>
                <w:color w:val="000000"/>
              </w:rPr>
              <w:t xml:space="preserve"> against the deviations.</w:t>
            </w:r>
          </w:p>
          <w:p>
            <w:pPr>
              <w:pStyle w:val="60"/>
              <w:numPr>
                <w:ilvl w:val="0"/>
                <w:numId w:val="26"/>
              </w:numPr>
              <w:spacing w:before="720" w:beforeLines="0" w:after="0" w:line="240" w:lineRule="auto"/>
              <w:rPr>
                <w:rFonts w:asciiTheme="minorHAnsi" w:hAnsiTheme="minorHAnsi"/>
                <w:color w:val="000000"/>
              </w:rPr>
              <w:pPrChange w:id="5125" w:author="shalu.megotia" w:date="2022-04-25T14:36:39Z">
                <w:pPr>
                  <w:pStyle w:val="60"/>
                  <w:numPr>
                    <w:ilvl w:val="0"/>
                    <w:numId w:val="26"/>
                  </w:numPr>
                  <w:spacing w:after="0" w:line="240" w:lineRule="auto"/>
                </w:pPr>
              </w:pPrChange>
            </w:pPr>
            <w:r>
              <w:rPr>
                <w:rFonts w:asciiTheme="minorHAnsi" w:hAnsiTheme="minorHAnsi"/>
                <w:color w:val="000000"/>
              </w:rPr>
              <w:t>User saves the screen and submits the activity.</w:t>
            </w:r>
          </w:p>
          <w:p>
            <w:pPr>
              <w:pStyle w:val="60"/>
              <w:numPr>
                <w:ilvl w:val="0"/>
                <w:numId w:val="26"/>
              </w:numPr>
              <w:spacing w:before="720" w:beforeLines="0" w:after="0" w:line="240" w:lineRule="auto"/>
              <w:rPr>
                <w:rFonts w:asciiTheme="minorHAnsi" w:hAnsiTheme="minorHAnsi"/>
                <w:color w:val="000000"/>
              </w:rPr>
              <w:pPrChange w:id="5126" w:author="shalu.megotia" w:date="2022-04-25T14:36:39Z">
                <w:pPr>
                  <w:pStyle w:val="60"/>
                  <w:numPr>
                    <w:ilvl w:val="0"/>
                    <w:numId w:val="26"/>
                  </w:numPr>
                  <w:spacing w:after="0" w:line="240" w:lineRule="auto"/>
                </w:pPr>
              </w:pPrChange>
            </w:pPr>
            <w:r>
              <w:rPr>
                <w:rFonts w:asciiTheme="minorHAnsi" w:hAnsiTheme="minorHAnsi"/>
                <w:color w:val="000000"/>
              </w:rPr>
              <w:t>Application moves to underwriting activity.</w:t>
            </w:r>
          </w:p>
          <w:p>
            <w:pPr>
              <w:spacing w:before="720" w:beforeLines="0"/>
              <w:rPr>
                <w:b/>
                <w:color w:val="000000"/>
              </w:rPr>
              <w:pPrChange w:id="5127" w:author="shalu.megotia" w:date="2022-04-25T14:36:39Z">
                <w:pPr/>
              </w:pPrChange>
            </w:pPr>
          </w:p>
          <w:p>
            <w:pPr>
              <w:spacing w:before="720" w:beforeLines="0"/>
              <w:rPr>
                <w:b/>
                <w:color w:val="000000"/>
              </w:rPr>
              <w:pPrChange w:id="5128" w:author="shalu.megotia" w:date="2022-04-25T14:36:39Z">
                <w:pPr/>
              </w:pPrChange>
            </w:pPr>
            <w:r>
              <w:rPr>
                <w:b/>
                <w:color w:val="000000"/>
              </w:rPr>
              <w:t>Deviation Check - Alternate Flow (User Defined Deviations)</w:t>
            </w:r>
          </w:p>
          <w:p>
            <w:pPr>
              <w:pStyle w:val="60"/>
              <w:numPr>
                <w:ilvl w:val="0"/>
                <w:numId w:val="26"/>
              </w:numPr>
              <w:spacing w:before="720" w:beforeLines="0" w:after="0" w:line="240" w:lineRule="auto"/>
              <w:rPr>
                <w:rFonts w:asciiTheme="minorHAnsi" w:hAnsiTheme="minorHAnsi"/>
                <w:color w:val="000000"/>
              </w:rPr>
              <w:pPrChange w:id="5129" w:author="shalu.megotia" w:date="2022-04-25T14:36:39Z">
                <w:pPr>
                  <w:pStyle w:val="60"/>
                  <w:numPr>
                    <w:ilvl w:val="0"/>
                    <w:numId w:val="26"/>
                  </w:numPr>
                  <w:spacing w:after="0" w:line="240" w:lineRule="auto"/>
                </w:pPr>
              </w:pPrChange>
            </w:pPr>
            <w:r>
              <w:rPr>
                <w:rFonts w:asciiTheme="minorHAnsi" w:hAnsiTheme="minorHAnsi"/>
                <w:color w:val="000000"/>
              </w:rPr>
              <w:t xml:space="preserve">System populates the applicable deviations from the deviations </w:t>
            </w:r>
            <w:del w:id="5130" w:author="Abhinav Shandilya" w:date="2021-05-31T11:24:00Z">
              <w:r>
                <w:rPr>
                  <w:rFonts w:asciiTheme="minorHAnsi" w:hAnsiTheme="minorHAnsi"/>
                  <w:color w:val="000000"/>
                </w:rPr>
                <w:delText xml:space="preserve">master </w:delText>
              </w:r>
            </w:del>
            <w:ins w:id="5131" w:author="Abhinav Shandilya" w:date="2021-05-31T11:24:00Z">
              <w:r>
                <w:rPr>
                  <w:rFonts w:asciiTheme="minorHAnsi" w:hAnsiTheme="minorHAnsi"/>
                  <w:color w:val="000000"/>
                </w:rPr>
                <w:t>Check screen ,</w:t>
              </w:r>
            </w:ins>
            <w:r>
              <w:rPr>
                <w:rFonts w:asciiTheme="minorHAnsi" w:hAnsiTheme="minorHAnsi"/>
                <w:color w:val="000000"/>
              </w:rPr>
              <w:t xml:space="preserve">if </w:t>
            </w:r>
            <w:ins w:id="5132" w:author="Abhinav Shandilya" w:date="2021-05-31T11:24:00Z">
              <w:r>
                <w:rPr>
                  <w:rFonts w:asciiTheme="minorHAnsi" w:hAnsiTheme="minorHAnsi"/>
                  <w:color w:val="000000"/>
                </w:rPr>
                <w:t xml:space="preserve">added </w:t>
              </w:r>
            </w:ins>
            <w:r>
              <w:rPr>
                <w:rFonts w:asciiTheme="minorHAnsi" w:hAnsiTheme="minorHAnsi"/>
                <w:color w:val="000000"/>
              </w:rPr>
              <w:t>any.</w:t>
            </w:r>
          </w:p>
          <w:p>
            <w:pPr>
              <w:pStyle w:val="60"/>
              <w:numPr>
                <w:ilvl w:val="0"/>
                <w:numId w:val="26"/>
              </w:numPr>
              <w:spacing w:before="720" w:beforeLines="0" w:after="0" w:line="240" w:lineRule="auto"/>
              <w:rPr>
                <w:del w:id="5134" w:author="Abhinav Shandilya" w:date="2021-05-31T11:24:00Z"/>
                <w:rFonts w:asciiTheme="minorHAnsi" w:hAnsiTheme="minorHAnsi"/>
                <w:color w:val="000000"/>
              </w:rPr>
              <w:pPrChange w:id="5133" w:author="shalu.megotia" w:date="2022-04-25T14:36:39Z">
                <w:pPr>
                  <w:pStyle w:val="60"/>
                  <w:numPr>
                    <w:ilvl w:val="0"/>
                    <w:numId w:val="26"/>
                  </w:numPr>
                  <w:spacing w:after="0" w:line="240" w:lineRule="auto"/>
                </w:pPr>
              </w:pPrChange>
            </w:pPr>
            <w:del w:id="5135" w:author="Abhinav Shandilya" w:date="2021-05-31T11:24:00Z">
              <w:r>
                <w:rPr>
                  <w:rFonts w:asciiTheme="minorHAnsi" w:hAnsiTheme="minorHAnsi"/>
                  <w:color w:val="000000"/>
                </w:rPr>
                <w:delText>User add deviation in user defined deviation grid.</w:delText>
              </w:r>
            </w:del>
          </w:p>
          <w:p>
            <w:pPr>
              <w:pStyle w:val="60"/>
              <w:numPr>
                <w:ilvl w:val="0"/>
                <w:numId w:val="26"/>
              </w:numPr>
              <w:spacing w:before="720" w:beforeLines="0" w:after="0" w:line="240" w:lineRule="auto"/>
              <w:rPr>
                <w:rFonts w:asciiTheme="minorHAnsi" w:hAnsiTheme="minorHAnsi"/>
                <w:color w:val="000000"/>
              </w:rPr>
              <w:pPrChange w:id="5136" w:author="shalu.megotia" w:date="2022-04-25T14:36:39Z">
                <w:pPr>
                  <w:pStyle w:val="60"/>
                  <w:numPr>
                    <w:ilvl w:val="0"/>
                    <w:numId w:val="26"/>
                  </w:numPr>
                  <w:spacing w:after="0" w:line="240" w:lineRule="auto"/>
                </w:pPr>
              </w:pPrChange>
            </w:pPr>
            <w:r>
              <w:rPr>
                <w:rFonts w:asciiTheme="minorHAnsi" w:hAnsiTheme="minorHAnsi"/>
                <w:color w:val="000000"/>
              </w:rPr>
              <w:t xml:space="preserve">User </w:t>
            </w:r>
            <w:ins w:id="5137" w:author="Abhinav Shandilya" w:date="2021-05-31T11:24:00Z">
              <w:r>
                <w:rPr>
                  <w:rFonts w:asciiTheme="minorHAnsi" w:hAnsiTheme="minorHAnsi"/>
                  <w:color w:val="000000"/>
                </w:rPr>
                <w:t xml:space="preserve">takes action and </w:t>
              </w:r>
            </w:ins>
            <w:r>
              <w:rPr>
                <w:rFonts w:asciiTheme="minorHAnsi" w:hAnsiTheme="minorHAnsi"/>
                <w:color w:val="000000"/>
              </w:rPr>
              <w:t>provides the comments against the deviations.</w:t>
            </w:r>
          </w:p>
          <w:p>
            <w:pPr>
              <w:pStyle w:val="60"/>
              <w:numPr>
                <w:ilvl w:val="0"/>
                <w:numId w:val="26"/>
              </w:numPr>
              <w:spacing w:before="720" w:beforeLines="0" w:after="0" w:line="240" w:lineRule="auto"/>
              <w:rPr>
                <w:rFonts w:asciiTheme="minorHAnsi" w:hAnsiTheme="minorHAnsi"/>
                <w:color w:val="000000"/>
              </w:rPr>
              <w:pPrChange w:id="5138" w:author="shalu.megotia" w:date="2022-04-25T14:36:39Z">
                <w:pPr>
                  <w:pStyle w:val="60"/>
                  <w:numPr>
                    <w:ilvl w:val="0"/>
                    <w:numId w:val="26"/>
                  </w:numPr>
                  <w:spacing w:after="0" w:line="240" w:lineRule="auto"/>
                </w:pPr>
              </w:pPrChange>
            </w:pPr>
            <w:r>
              <w:rPr>
                <w:rFonts w:asciiTheme="minorHAnsi" w:hAnsiTheme="minorHAnsi"/>
                <w:color w:val="000000"/>
              </w:rPr>
              <w:t>User saves the screen and submits the activity.</w:t>
            </w:r>
          </w:p>
          <w:p>
            <w:pPr>
              <w:pStyle w:val="60"/>
              <w:numPr>
                <w:ilvl w:val="0"/>
                <w:numId w:val="26"/>
              </w:numPr>
              <w:spacing w:before="720" w:beforeLines="0" w:after="0" w:line="240" w:lineRule="auto"/>
              <w:rPr>
                <w:rFonts w:asciiTheme="minorHAnsi" w:hAnsiTheme="minorHAnsi"/>
                <w:color w:val="000000"/>
              </w:rPr>
              <w:pPrChange w:id="5139" w:author="shalu.megotia" w:date="2022-04-25T14:36:39Z">
                <w:pPr>
                  <w:pStyle w:val="60"/>
                  <w:numPr>
                    <w:ilvl w:val="0"/>
                    <w:numId w:val="26"/>
                  </w:numPr>
                  <w:spacing w:after="0" w:line="240" w:lineRule="auto"/>
                </w:pPr>
              </w:pPrChange>
            </w:pPr>
            <w:r>
              <w:rPr>
                <w:rFonts w:asciiTheme="minorHAnsi" w:hAnsiTheme="minorHAnsi"/>
                <w:color w:val="000000"/>
              </w:rPr>
              <w:t>Application moves to underwriting activity.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spacing w:before="720" w:beforeLines="0"/>
              <w:rPr>
                <w:b/>
                <w:color w:val="000000"/>
              </w:rPr>
              <w:pPrChange w:id="5140" w:author="shalu.megotia" w:date="2022-04-25T14:36:39Z">
                <w:pPr/>
              </w:pPrChange>
            </w:pPr>
            <w:r>
              <w:rPr>
                <w:b/>
                <w:color w:val="000000"/>
              </w:rPr>
              <w:t>UI Details</w:t>
            </w:r>
          </w:p>
        </w:tc>
        <w:tc>
          <w:tcPr>
            <w:tcW w:w="7796" w:type="dxa"/>
          </w:tcPr>
          <w:p>
            <w:pPr>
              <w:spacing w:before="720" w:beforeLines="0"/>
              <w:jc w:val="both"/>
              <w:rPr>
                <w:rFonts w:eastAsia="Calibri"/>
                <w:color w:val="000000"/>
              </w:rPr>
              <w:pPrChange w:id="5141" w:author="shalu.megotia" w:date="2022-04-25T14:36:39Z">
                <w:pPr>
                  <w:jc w:val="both"/>
                </w:pPr>
              </w:pPrChange>
            </w:pPr>
            <w:r>
              <w:rPr>
                <w:rFonts w:eastAsia="Calibri"/>
                <w:color w:val="000000"/>
              </w:rPr>
              <w:t xml:space="preserve"> Screens for Deviation Check is as:</w:t>
            </w:r>
          </w:p>
          <w:p>
            <w:pPr>
              <w:spacing w:before="720" w:beforeLines="0"/>
              <w:jc w:val="both"/>
              <w:rPr>
                <w:color w:val="000000"/>
              </w:rPr>
              <w:pPrChange w:id="5142" w:author="shalu.megotia" w:date="2022-04-25T14:36:39Z">
                <w:pPr>
                  <w:jc w:val="both"/>
                </w:pPr>
              </w:pPrChange>
            </w:pPr>
            <w:bookmarkStart w:id="137" w:name="_MON_1515572020"/>
            <w:bookmarkEnd w:id="137"/>
          </w:p>
          <w:p>
            <w:pPr>
              <w:spacing w:before="720" w:beforeLines="0"/>
              <w:jc w:val="both"/>
              <w:rPr>
                <w:color w:val="000000"/>
              </w:rPr>
              <w:pPrChange w:id="5143" w:author="shalu.megotia" w:date="2022-04-25T14:36:39Z">
                <w:pPr>
                  <w:jc w:val="both"/>
                </w:pPr>
              </w:pPrChange>
            </w:pPr>
            <w:del w:id="5144" w:author="Neeraj Shrivastava" w:date="2021-05-10T01:17:00Z">
              <w:bookmarkStart w:id="138" w:name="_MON_1681819023"/>
              <w:bookmarkEnd w:id="138"/>
            </w:del>
            <w:del w:id="5145" w:author="Neeraj Shrivastava" w:date="2021-05-10T01:17:00Z"/>
            <w:del w:id="5146" w:author="Neeraj Shrivastava" w:date="2021-05-10T01:17:00Z"/>
            <w:del w:id="5147" w:author="Neeraj Shrivastava" w:date="2021-05-10T01:17:00Z">
              <w:r>
                <w:rPr>
                  <w:color w:val="000000"/>
                </w:rPr>
                <w:object>
                  <v:shape id="_x0000_i1091" o:spt="75" type="#_x0000_t75" style="height:50.25pt;width:79.5pt;" o:ole="t" filled="f" o:preferrelative="t" stroked="f" coordsize="21600,21600">
                    <v:path/>
                    <v:fill on="f" focussize="0,0"/>
                    <v:stroke on="f" joinstyle="miter"/>
                    <v:imagedata r:id="rId150" o:title=""/>
                    <o:lock v:ext="edit" aspectratio="t"/>
                    <w10:wrap type="none"/>
                    <w10:anchorlock/>
                  </v:shape>
                  <o:OLEObject Type="Embed" ProgID="Excel.Sheet.12" ShapeID="_x0000_i1091" DrawAspect="Icon" ObjectID="_1468075791" r:id="rId149">
                    <o:LockedField>false</o:LockedField>
                  </o:OLEObject>
                </w:object>
              </w:r>
            </w:del>
            <w:del w:id="5149" w:author="Neeraj Shrivastava" w:date="2021-05-10T01:17:00Z"/>
            <w:ins w:id="5150" w:author="Neeraj Shrivastava" w:date="2021-05-10T01:28:00Z">
              <w:bookmarkStart w:id="139" w:name="_MON_1683040065"/>
              <w:bookmarkEnd w:id="139"/>
            </w:ins>
            <w:ins w:id="5151" w:author="Neeraj Shrivastava" w:date="2021-05-10T01:28:00Z"/>
            <w:ins w:id="5152" w:author="Neeraj Shrivastava" w:date="2021-05-10T01:28:00Z"/>
            <w:ins w:id="5153" w:author="Neeraj Shrivastava" w:date="2021-05-10T01:28:00Z">
              <w:r>
                <w:rPr>
                  <w:color w:val="000000"/>
                </w:rPr>
                <w:object>
                  <v:shape id="_x0000_i1092" o:spt="75" type="#_x0000_t75" style="height:64.5pt;width:108pt;" o:ole="t" filled="f" o:preferrelative="t" stroked="f" coordsize="21600,21600">
                    <v:path/>
                    <v:fill on="f" focussize="0,0"/>
                    <v:stroke on="f" joinstyle="miter"/>
                    <v:imagedata r:id="rId152" o:title=""/>
                    <o:lock v:ext="edit" aspectratio="t"/>
                    <w10:wrap type="none"/>
                    <w10:anchorlock/>
                  </v:shape>
                  <o:OLEObject Type="Embed" ProgID="Excel.Sheet.12" ShapeID="_x0000_i1092" DrawAspect="Icon" ObjectID="_1468075792" r:id="rId151">
                    <o:LockedField>false</o:LockedField>
                  </o:OLEObject>
                </w:object>
              </w:r>
            </w:ins>
            <w:ins w:id="5155" w:author="Neeraj Shrivastava" w:date="2021-05-10T01:28:00Z"/>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spacing w:before="720" w:beforeLines="0"/>
              <w:rPr>
                <w:b/>
                <w:color w:val="000000"/>
              </w:rPr>
              <w:pPrChange w:id="5156" w:author="shalu.megotia" w:date="2022-04-25T14:36:39Z">
                <w:pPr/>
              </w:pPrChange>
            </w:pPr>
            <w:r>
              <w:rPr>
                <w:b/>
                <w:color w:val="000000"/>
              </w:rPr>
              <w:t>Post Conditions</w:t>
            </w:r>
          </w:p>
        </w:tc>
        <w:tc>
          <w:tcPr>
            <w:tcW w:w="7796" w:type="dxa"/>
          </w:tcPr>
          <w:p>
            <w:pPr>
              <w:pStyle w:val="60"/>
              <w:numPr>
                <w:ilvl w:val="0"/>
                <w:numId w:val="27"/>
              </w:numPr>
              <w:spacing w:before="720" w:beforeLines="0" w:after="0" w:line="240" w:lineRule="auto"/>
              <w:jc w:val="both"/>
              <w:rPr>
                <w:rFonts w:asciiTheme="minorHAnsi" w:hAnsiTheme="minorHAnsi"/>
              </w:rPr>
              <w:pPrChange w:id="5157" w:author="shalu.megotia" w:date="2022-04-25T14:36:39Z">
                <w:pPr>
                  <w:pStyle w:val="60"/>
                  <w:numPr>
                    <w:ilvl w:val="0"/>
                    <w:numId w:val="27"/>
                  </w:numPr>
                  <w:spacing w:after="0" w:line="240" w:lineRule="auto"/>
                  <w:jc w:val="both"/>
                </w:pPr>
              </w:pPrChange>
            </w:pPr>
            <w:r>
              <w:rPr>
                <w:rFonts w:asciiTheme="minorHAnsi" w:hAnsiTheme="minorHAnsi"/>
              </w:rPr>
              <w:t>Application moves to underwriting stage.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spacing w:before="720" w:beforeLines="0"/>
              <w:rPr>
                <w:b/>
                <w:color w:val="000000"/>
              </w:rPr>
              <w:pPrChange w:id="5158" w:author="shalu.megotia" w:date="2022-04-25T14:36:39Z">
                <w:pPr/>
              </w:pPrChange>
            </w:pPr>
            <w:r>
              <w:rPr>
                <w:b/>
                <w:color w:val="000000"/>
              </w:rPr>
              <w:t>Business Rules</w:t>
            </w:r>
          </w:p>
        </w:tc>
        <w:tc>
          <w:tcPr>
            <w:tcW w:w="7796" w:type="dxa"/>
          </w:tcPr>
          <w:p>
            <w:pPr>
              <w:pStyle w:val="60"/>
              <w:numPr>
                <w:ilvl w:val="0"/>
                <w:numId w:val="32"/>
              </w:numPr>
              <w:spacing w:before="720" w:beforeLines="0" w:after="0" w:line="240" w:lineRule="auto"/>
              <w:jc w:val="both"/>
              <w:rPr>
                <w:rFonts w:asciiTheme="minorHAnsi" w:hAnsiTheme="minorHAnsi"/>
                <w:color w:val="000000"/>
              </w:rPr>
              <w:pPrChange w:id="5159" w:author="shalu.megotia" w:date="2022-04-25T14:36:39Z">
                <w:pPr>
                  <w:pStyle w:val="60"/>
                  <w:numPr>
                    <w:ilvl w:val="0"/>
                    <w:numId w:val="32"/>
                  </w:numPr>
                  <w:spacing w:after="0" w:line="240" w:lineRule="auto"/>
                  <w:jc w:val="both"/>
                </w:pPr>
              </w:pPrChange>
            </w:pPr>
            <w:r>
              <w:rPr>
                <w:rFonts w:cs="Calibri" w:asciiTheme="minorHAnsi" w:hAnsiTheme="minorHAnsi"/>
                <w:color w:val="000000"/>
                <w:lang w:eastAsia="ar-SA"/>
              </w:rPr>
              <w:t>User will manually select the UW to whom the Underwriting activity needs to be allocated at submit instance.</w:t>
            </w:r>
          </w:p>
          <w:p>
            <w:pPr>
              <w:pStyle w:val="60"/>
              <w:numPr>
                <w:ilvl w:val="0"/>
                <w:numId w:val="32"/>
              </w:numPr>
              <w:spacing w:before="720" w:beforeLines="0" w:after="0" w:line="240" w:lineRule="auto"/>
              <w:jc w:val="both"/>
              <w:rPr>
                <w:rFonts w:asciiTheme="minorHAnsi" w:hAnsiTheme="minorHAnsi"/>
                <w:color w:val="000000"/>
              </w:rPr>
              <w:pPrChange w:id="5160" w:author="shalu.megotia" w:date="2022-04-25T14:36:39Z">
                <w:pPr>
                  <w:pStyle w:val="60"/>
                  <w:numPr>
                    <w:ilvl w:val="0"/>
                    <w:numId w:val="32"/>
                  </w:numPr>
                  <w:spacing w:after="0" w:line="240" w:lineRule="auto"/>
                  <w:jc w:val="both"/>
                </w:pPr>
              </w:pPrChange>
            </w:pPr>
            <w:r>
              <w:rPr>
                <w:rFonts w:cs="Calibri" w:asciiTheme="minorHAnsi" w:hAnsiTheme="minorHAnsi"/>
                <w:color w:val="000000"/>
                <w:lang w:eastAsia="ar-SA"/>
              </w:rPr>
              <w:t>User will manually select the CA to whom the Agreement Printing activity needs to be allocated at submit instance.</w:t>
            </w:r>
          </w:p>
          <w:p>
            <w:pPr>
              <w:pStyle w:val="60"/>
              <w:numPr>
                <w:ilvl w:val="0"/>
                <w:numId w:val="32"/>
              </w:numPr>
              <w:spacing w:before="720" w:beforeLines="0" w:after="0" w:line="240" w:lineRule="auto"/>
              <w:jc w:val="both"/>
              <w:rPr>
                <w:rFonts w:asciiTheme="minorHAnsi" w:hAnsiTheme="minorHAnsi"/>
                <w:color w:val="000000"/>
              </w:rPr>
              <w:pPrChange w:id="5161" w:author="shalu.megotia" w:date="2022-04-25T14:36:39Z">
                <w:pPr>
                  <w:pStyle w:val="60"/>
                  <w:numPr>
                    <w:ilvl w:val="0"/>
                    <w:numId w:val="32"/>
                  </w:numPr>
                  <w:spacing w:after="0" w:line="240" w:lineRule="auto"/>
                  <w:jc w:val="both"/>
                </w:pPr>
              </w:pPrChange>
            </w:pPr>
            <w:r>
              <w:rPr>
                <w:rFonts w:cs="Calibri" w:asciiTheme="minorHAnsi" w:hAnsiTheme="minorHAnsi"/>
                <w:color w:val="000000"/>
                <w:lang w:eastAsia="ar-SA"/>
              </w:rPr>
              <w:t>At this stage user has option to delete user specified deviations.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spacing w:before="720" w:beforeLines="0"/>
              <w:rPr>
                <w:b/>
                <w:color w:val="000000"/>
              </w:rPr>
              <w:pPrChange w:id="5162" w:author="shalu.megotia" w:date="2022-04-25T14:36:39Z">
                <w:pPr/>
              </w:pPrChange>
            </w:pPr>
            <w:r>
              <w:rPr>
                <w:b/>
                <w:color w:val="000000"/>
              </w:rPr>
              <w:t xml:space="preserve">Some reference points </w:t>
            </w:r>
          </w:p>
        </w:tc>
        <w:tc>
          <w:tcPr>
            <w:tcW w:w="7796" w:type="dxa"/>
          </w:tcPr>
          <w:p>
            <w:pPr>
              <w:spacing w:before="720" w:beforeLines="0"/>
              <w:jc w:val="both"/>
              <w:rPr>
                <w:color w:val="000000"/>
              </w:rPr>
              <w:pPrChange w:id="5163" w:author="shalu.megotia" w:date="2022-04-25T14:36:39Z">
                <w:pPr>
                  <w:jc w:val="both"/>
                </w:pPr>
              </w:pPrChange>
            </w:pPr>
            <w:r>
              <w:rPr>
                <w:color w:val="000000"/>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2" w:type="dxa"/>
          </w:tcPr>
          <w:p>
            <w:pPr>
              <w:spacing w:before="720" w:beforeLines="0"/>
              <w:rPr>
                <w:b/>
                <w:color w:val="000000"/>
              </w:rPr>
              <w:pPrChange w:id="5164" w:author="shalu.megotia" w:date="2022-04-25T14:36:39Z">
                <w:pPr/>
              </w:pPrChange>
            </w:pPr>
            <w:r>
              <w:rPr>
                <w:b/>
                <w:color w:val="000000"/>
              </w:rPr>
              <w:t xml:space="preserve">Queries /Open points </w:t>
            </w:r>
          </w:p>
        </w:tc>
        <w:tc>
          <w:tcPr>
            <w:tcW w:w="7796" w:type="dxa"/>
          </w:tcPr>
          <w:p>
            <w:pPr>
              <w:spacing w:before="720" w:beforeLines="0"/>
              <w:jc w:val="both"/>
              <w:pPrChange w:id="5165" w:author="shalu.megotia" w:date="2022-04-25T14:36:39Z">
                <w:pPr>
                  <w:jc w:val="both"/>
                </w:pPr>
              </w:pPrChange>
            </w:pPr>
            <w:r>
              <w:t>NA</w:t>
            </w:r>
          </w:p>
        </w:tc>
      </w:tr>
    </w:tbl>
    <w:p>
      <w:pPr>
        <w:spacing w:before="720" w:beforeLines="0"/>
        <w:pPrChange w:id="5166" w:author="shalu.megotia" w:date="2022-04-25T14:36:39Z">
          <w:pPr/>
        </w:pPrChange>
      </w:pPr>
    </w:p>
    <w:p>
      <w:pPr>
        <w:spacing w:before="720" w:beforeLines="0"/>
        <w:pPrChange w:id="5167" w:author="shalu.megotia" w:date="2022-04-25T14:36:39Z">
          <w:pPr/>
        </w:pPrChange>
      </w:pPr>
    </w:p>
    <w:p>
      <w:pPr>
        <w:spacing w:before="720" w:beforeLines="0"/>
        <w:pPrChange w:id="5168" w:author="shalu.megotia" w:date="2022-04-25T14:36:39Z">
          <w:pPr/>
        </w:pPrChange>
      </w:pPr>
    </w:p>
    <w:p>
      <w:pPr>
        <w:spacing w:before="720" w:beforeLines="0"/>
        <w:pPrChange w:id="5169" w:author="shalu.megotia" w:date="2022-04-25T14:36:39Z">
          <w:pPr/>
        </w:pPrChange>
      </w:pPr>
    </w:p>
    <w:p>
      <w:pPr>
        <w:spacing w:before="720" w:beforeLines="0"/>
        <w:pPrChange w:id="5170" w:author="shalu.megotia" w:date="2022-04-25T14:36:39Z">
          <w:pPr/>
        </w:pPrChange>
      </w:pPr>
    </w:p>
    <w:p>
      <w:pPr>
        <w:spacing w:before="720" w:beforeLines="0"/>
        <w:pPrChange w:id="5171" w:author="shalu.megotia" w:date="2022-04-25T14:36:39Z">
          <w:pPr/>
        </w:pPrChange>
      </w:pPr>
    </w:p>
    <w:p>
      <w:pPr>
        <w:spacing w:before="720" w:beforeLines="0"/>
        <w:pPrChange w:id="5172" w:author="shalu.megotia" w:date="2022-04-25T14:36:39Z">
          <w:pPr/>
        </w:pPrChange>
      </w:pPr>
    </w:p>
    <w:p>
      <w:pPr>
        <w:pStyle w:val="3"/>
        <w:numPr>
          <w:ilvl w:val="1"/>
          <w:numId w:val="3"/>
        </w:numPr>
        <w:spacing w:before="720" w:beforeLines="0"/>
        <w:rPr>
          <w:rFonts w:cs="Arial" w:asciiTheme="minorHAnsi" w:hAnsiTheme="minorHAnsi" w:eastAsiaTheme="minorHAnsi"/>
          <w:b/>
          <w:bCs/>
          <w:caps/>
          <w:color w:val="auto"/>
          <w:kern w:val="32"/>
          <w:sz w:val="22"/>
          <w:szCs w:val="22"/>
        </w:rPr>
        <w:pPrChange w:id="5173" w:author="shalu.megotia" w:date="2022-04-25T14:36:39Z">
          <w:pPr>
            <w:pStyle w:val="3"/>
            <w:numPr>
              <w:ilvl w:val="1"/>
              <w:numId w:val="3"/>
            </w:numPr>
          </w:pPr>
        </w:pPrChange>
      </w:pPr>
      <w:bookmarkStart w:id="140" w:name="_Toc72191928"/>
      <w:r>
        <w:rPr>
          <w:rFonts w:cs="Arial" w:asciiTheme="minorHAnsi" w:hAnsiTheme="minorHAnsi" w:eastAsiaTheme="minorHAnsi"/>
          <w:b/>
          <w:bCs/>
          <w:caps/>
          <w:color w:val="auto"/>
          <w:kern w:val="32"/>
          <w:sz w:val="22"/>
          <w:szCs w:val="22"/>
        </w:rPr>
        <w:t>UNDERWRITING &amp; PRE-LIMIT LOADING</w:t>
      </w:r>
      <w:bookmarkEnd w:id="140"/>
    </w:p>
    <w:p>
      <w:pPr>
        <w:spacing w:before="720" w:beforeLines="0"/>
        <w:pPrChange w:id="5174" w:author="shalu.megotia" w:date="2022-04-25T14:36:39Z">
          <w:pPr/>
        </w:pPrChange>
      </w:pPr>
    </w:p>
    <w:p>
      <w:pPr>
        <w:spacing w:before="720" w:beforeLines="0"/>
        <w:jc w:val="both"/>
        <w:pPrChange w:id="5175" w:author="shalu.megotia" w:date="2022-04-25T14:36:39Z">
          <w:pPr>
            <w:jc w:val="both"/>
          </w:pPr>
        </w:pPrChange>
      </w:pPr>
      <w:r>
        <w:t>Below is the Underwriting &amp; Pre-Limit Loading - Level 1 workflow-</w:t>
      </w:r>
    </w:p>
    <w:p>
      <w:pPr>
        <w:spacing w:before="720" w:beforeLines="0"/>
        <w:pPrChange w:id="5176" w:author="shalu.megotia" w:date="2022-04-25T14:36:39Z">
          <w:pPr/>
        </w:pPrChange>
      </w:pPr>
    </w:p>
    <w:p>
      <w:pPr>
        <w:spacing w:before="720" w:beforeLines="0"/>
        <w:pPrChange w:id="5177" w:author="shalu.megotia" w:date="2022-04-25T14:36:39Z">
          <w:pPr/>
        </w:pPrChange>
      </w:pPr>
    </w:p>
    <w:p>
      <w:pPr>
        <w:spacing w:before="720" w:beforeLines="0"/>
        <w:jc w:val="center"/>
        <w:rPr>
          <w:ins w:id="5179" w:author="Abhinav Shandilya" w:date="2021-06-14T17:07:00Z"/>
        </w:rPr>
        <w:pPrChange w:id="5178" w:author="shalu.megotia" w:date="2022-04-25T14:36:39Z">
          <w:pPr>
            <w:jc w:val="center"/>
          </w:pPr>
        </w:pPrChange>
      </w:pPr>
      <w:ins w:id="5180" w:author="Abhinav Shandilya" w:date="2021-09-28T12:04:00Z">
        <w:r>
          <w:rPr>
            <w:rFonts w:asciiTheme="minorHAnsi" w:hAnsiTheme="minorHAnsi" w:eastAsiaTheme="minorHAnsi" w:cstheme="minorBidi"/>
            <w:rPrChange w:id="5183" w:author="Unknown" w:date="">
              <w:rPr>
                <w:rFonts w:ascii="Calibri" w:hAnsi="Calibri" w:eastAsia="Calibri" w:cs="Times New Roman"/>
              </w:rPr>
            </w:rPrChange>
          </w:rPr>
          <w:drawing>
            <wp:inline distT="0" distB="0" distL="0" distR="0">
              <wp:extent cx="4760595" cy="886333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4760595" cy="8863330"/>
                      </a:xfrm>
                      <a:prstGeom prst="rect">
                        <a:avLst/>
                      </a:prstGeom>
                      <a:noFill/>
                      <a:ln>
                        <a:noFill/>
                      </a:ln>
                    </pic:spPr>
                  </pic:pic>
                </a:graphicData>
              </a:graphic>
            </wp:inline>
          </w:drawing>
        </w:r>
      </w:ins>
    </w:p>
    <w:p>
      <w:pPr>
        <w:spacing w:before="720" w:beforeLines="0"/>
        <w:jc w:val="center"/>
        <w:rPr>
          <w:ins w:id="5185" w:author="Abhinav Shandilya" w:date="2021-06-14T17:07:00Z"/>
        </w:rPr>
        <w:pPrChange w:id="5184" w:author="shalu.megotia" w:date="2022-04-25T14:36:39Z">
          <w:pPr>
            <w:jc w:val="center"/>
          </w:pPr>
        </w:pPrChange>
      </w:pPr>
    </w:p>
    <w:p>
      <w:pPr>
        <w:spacing w:before="720" w:beforeLines="0"/>
        <w:jc w:val="center"/>
        <w:rPr>
          <w:ins w:id="5187" w:author="Abhinav Shandilya" w:date="2021-06-14T17:07:00Z"/>
        </w:rPr>
        <w:pPrChange w:id="5186" w:author="shalu.megotia" w:date="2022-04-25T14:36:39Z">
          <w:pPr>
            <w:jc w:val="center"/>
          </w:pPr>
        </w:pPrChange>
      </w:pPr>
    </w:p>
    <w:p>
      <w:pPr>
        <w:spacing w:before="720" w:beforeLines="0"/>
        <w:jc w:val="center"/>
        <w:pPrChange w:id="5188" w:author="shalu.megotia" w:date="2022-04-25T14:36:39Z">
          <w:pPr>
            <w:jc w:val="center"/>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5189" w:author="shalu.megotia" w:date="2022-04-25T14:36:39Z">
          <w:pPr>
            <w:pStyle w:val="4"/>
            <w:numPr>
              <w:ilvl w:val="2"/>
              <w:numId w:val="3"/>
            </w:numPr>
            <w:tabs>
              <w:tab w:val="left" w:pos="0"/>
            </w:tabs>
            <w:ind w:left="0" w:firstLine="0"/>
          </w:pPr>
        </w:pPrChange>
      </w:pPr>
      <w:bookmarkStart w:id="141" w:name="_Toc72191929"/>
      <w:r>
        <w:rPr>
          <w:rFonts w:asciiTheme="minorHAnsi" w:hAnsiTheme="minorHAnsi" w:cstheme="minorHAnsi"/>
          <w:b/>
          <w:bCs/>
          <w:color w:val="auto"/>
          <w:sz w:val="22"/>
          <w:szCs w:val="22"/>
        </w:rPr>
        <w:t>Underwriting</w:t>
      </w:r>
      <w:bookmarkEnd w:id="141"/>
    </w:p>
    <w:p>
      <w:pPr>
        <w:spacing w:before="720" w:beforeLines="0"/>
        <w:pPrChange w:id="5190" w:author="shalu.megotia" w:date="2022-04-25T14:36:39Z">
          <w:pPr/>
        </w:pPrChange>
      </w:pPr>
    </w:p>
    <w:p>
      <w:pPr>
        <w:spacing w:before="720" w:beforeLines="0"/>
        <w:ind w:left="720"/>
        <w:jc w:val="both"/>
        <w:rPr>
          <w:rFonts w:cstheme="minorHAnsi"/>
          <w:b/>
          <w:bCs/>
          <w:u w:val="single"/>
        </w:rPr>
        <w:pPrChange w:id="5191" w:author="shalu.megotia" w:date="2022-04-25T14:36:39Z">
          <w:pPr>
            <w:ind w:left="720"/>
            <w:jc w:val="both"/>
          </w:pPr>
        </w:pPrChange>
      </w:pPr>
    </w:p>
    <w:tbl>
      <w:tblPr>
        <w:tblStyle w:val="12"/>
        <w:tblW w:w="9498"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192" w:author="shalu.megotia" w:date="2022-04-25T14:36:39Z">
                <w:pPr/>
              </w:pPrChange>
            </w:pPr>
            <w:r>
              <w:rPr>
                <w:b/>
                <w:color w:val="000000"/>
              </w:rPr>
              <w:t xml:space="preserve">Brief description </w:t>
            </w:r>
          </w:p>
        </w:tc>
        <w:tc>
          <w:tcPr>
            <w:tcW w:w="7654" w:type="dxa"/>
          </w:tcPr>
          <w:p>
            <w:pPr>
              <w:spacing w:before="720" w:beforeLines="0"/>
              <w:jc w:val="both"/>
              <w:rPr>
                <w:b/>
                <w:bCs/>
                <w:u w:val="single"/>
              </w:rPr>
              <w:pPrChange w:id="5193" w:author="shalu.megotia" w:date="2022-04-25T14:36:39Z">
                <w:pPr>
                  <w:jc w:val="both"/>
                </w:pPr>
              </w:pPrChange>
            </w:pPr>
            <w:r>
              <w:rPr>
                <w:b/>
                <w:bCs/>
                <w:u w:val="single"/>
              </w:rPr>
              <w:t>Sanctioning Process- Schematic cases</w:t>
            </w:r>
          </w:p>
          <w:p>
            <w:pPr>
              <w:spacing w:before="720" w:beforeLines="0"/>
              <w:jc w:val="both"/>
              <w:pPrChange w:id="5194" w:author="shalu.megotia" w:date="2022-04-25T14:36:39Z">
                <w:pPr>
                  <w:jc w:val="both"/>
                </w:pPr>
              </w:pPrChange>
            </w:pPr>
          </w:p>
          <w:p>
            <w:pPr>
              <w:spacing w:before="720" w:beforeLines="0"/>
              <w:jc w:val="both"/>
              <w:pPrChange w:id="5195" w:author="shalu.megotia" w:date="2022-04-25T14:36:39Z">
                <w:pPr>
                  <w:jc w:val="both"/>
                </w:pPr>
              </w:pPrChange>
            </w:pPr>
            <w:r>
              <w:t>- First Level Sanctioning activity will always to application CU/CA user. Assignment of users and committee will be done manually by the user. Final approval authority will be captured at this level by the CU/CA manually. System will allow that level for approving or rejecting the case.</w:t>
            </w:r>
          </w:p>
          <w:p>
            <w:pPr>
              <w:spacing w:before="720" w:beforeLines="0"/>
              <w:jc w:val="both"/>
              <w:pPrChange w:id="5196" w:author="shalu.megotia" w:date="2022-04-25T14:36:39Z">
                <w:pPr>
                  <w:jc w:val="both"/>
                </w:pPr>
              </w:pPrChange>
            </w:pPr>
            <w:r>
              <w:t>- CU/CA will assign the case to Sanctioning authority/Committee for sanction.</w:t>
            </w:r>
          </w:p>
          <w:p>
            <w:pPr>
              <w:spacing w:before="720" w:beforeLines="0"/>
              <w:jc w:val="both"/>
              <w:pPrChange w:id="5197" w:author="shalu.megotia" w:date="2022-04-25T14:36:39Z">
                <w:pPr>
                  <w:jc w:val="both"/>
                </w:pPr>
              </w:pPrChange>
            </w:pPr>
            <w:r>
              <w:t>- Committee representative will capture the decision in the system on behalf of committee.</w:t>
            </w:r>
          </w:p>
          <w:p>
            <w:pPr>
              <w:spacing w:before="720" w:beforeLines="0"/>
              <w:jc w:val="both"/>
              <w:pPrChange w:id="5198" w:author="shalu.megotia" w:date="2022-04-25T14:36:39Z">
                <w:pPr>
                  <w:jc w:val="both"/>
                </w:pPr>
              </w:pPrChange>
            </w:pPr>
            <w:r>
              <w:t>- At any level user can push back the case to CU.</w:t>
            </w:r>
          </w:p>
          <w:p>
            <w:pPr>
              <w:spacing w:before="720" w:beforeLines="0"/>
              <w:jc w:val="both"/>
              <w:pPrChange w:id="5199" w:author="shalu.megotia" w:date="2022-04-25T14:36:39Z">
                <w:pPr>
                  <w:jc w:val="both"/>
                </w:pPr>
              </w:pPrChange>
            </w:pPr>
          </w:p>
          <w:p>
            <w:pPr>
              <w:spacing w:before="720" w:beforeLines="0"/>
              <w:jc w:val="both"/>
              <w:rPr>
                <w:b/>
                <w:bCs/>
                <w:u w:val="single"/>
              </w:rPr>
              <w:pPrChange w:id="5200" w:author="shalu.megotia" w:date="2022-04-25T14:36:39Z">
                <w:pPr>
                  <w:jc w:val="both"/>
                </w:pPr>
              </w:pPrChange>
            </w:pPr>
            <w:r>
              <w:rPr>
                <w:b/>
                <w:bCs/>
                <w:u w:val="single"/>
              </w:rPr>
              <w:t>Sanctioning Process- Non-Schematic Cases</w:t>
            </w:r>
          </w:p>
          <w:p>
            <w:pPr>
              <w:spacing w:before="720" w:beforeLines="0"/>
              <w:jc w:val="both"/>
              <w:pPrChange w:id="5201" w:author="shalu.megotia" w:date="2022-04-25T14:36:39Z">
                <w:pPr>
                  <w:jc w:val="both"/>
                </w:pPr>
              </w:pPrChange>
            </w:pPr>
          </w:p>
          <w:p>
            <w:pPr>
              <w:pStyle w:val="62"/>
              <w:numPr>
                <w:ilvl w:val="0"/>
                <w:numId w:val="39"/>
              </w:numPr>
              <w:spacing w:before="720" w:beforeLines="0"/>
              <w:jc w:val="both"/>
              <w:pPrChange w:id="5202" w:author="shalu.megotia" w:date="2022-04-25T14:36:39Z">
                <w:pPr>
                  <w:jc w:val="both"/>
                </w:pPr>
              </w:pPrChange>
            </w:pPr>
            <w:del w:id="5203" w:author="Neeraj Shrivastava" w:date="2021-05-18T00:51:00Z">
              <w:r>
                <w:rPr/>
                <w:delText xml:space="preserve">- </w:delText>
              </w:r>
            </w:del>
            <w:r>
              <w:t>First Level Sanctioning activity will always to application CA user. Assignment of users and committee will be done manually by the user. Final approval authority will be captured at this level such that system only allows that level for approving or rejecting the case.</w:t>
            </w:r>
          </w:p>
          <w:p>
            <w:pPr>
              <w:pStyle w:val="62"/>
              <w:numPr>
                <w:ilvl w:val="0"/>
                <w:numId w:val="39"/>
              </w:numPr>
              <w:spacing w:before="720" w:beforeLines="0"/>
              <w:jc w:val="both"/>
              <w:rPr>
                <w:ins w:id="5205" w:author="Neeraj Shrivastava" w:date="2021-05-18T00:51:00Z"/>
              </w:rPr>
              <w:pPrChange w:id="5204" w:author="shalu.megotia" w:date="2022-04-25T14:36:39Z">
                <w:pPr>
                  <w:jc w:val="both"/>
                </w:pPr>
              </w:pPrChange>
            </w:pPr>
            <w:del w:id="5206" w:author="Neeraj Shrivastava" w:date="2021-05-18T00:51:00Z">
              <w:r>
                <w:rPr/>
                <w:delText xml:space="preserve">- </w:delText>
              </w:r>
            </w:del>
            <w:r>
              <w:t>CA User will send the application to Risk for Risk comments.</w:t>
            </w:r>
          </w:p>
          <w:p>
            <w:pPr>
              <w:pStyle w:val="62"/>
              <w:numPr>
                <w:ilvl w:val="1"/>
                <w:numId w:val="42"/>
              </w:numPr>
              <w:spacing w:before="720" w:beforeLines="0"/>
              <w:jc w:val="both"/>
              <w:rPr>
                <w:ins w:id="5208" w:author="Neeraj Shrivastava" w:date="2021-05-18T00:51:00Z"/>
              </w:rPr>
              <w:pPrChange w:id="5207" w:author="shalu.megotia" w:date="2022-04-25T14:36:39Z">
                <w:pPr>
                  <w:jc w:val="both"/>
                </w:pPr>
              </w:pPrChange>
            </w:pPr>
            <w:ins w:id="5209" w:author="Neeraj Shrivastava" w:date="2021-05-18T00:51:00Z">
              <w:r>
                <w:rPr/>
                <w:t>CA will assign the case to TL-CB / Head - CR manually. At a time one user only.</w:t>
              </w:r>
            </w:ins>
          </w:p>
          <w:p>
            <w:pPr>
              <w:pStyle w:val="62"/>
              <w:numPr>
                <w:ilvl w:val="1"/>
                <w:numId w:val="42"/>
              </w:numPr>
              <w:spacing w:before="720" w:beforeLines="0"/>
              <w:jc w:val="both"/>
              <w:rPr>
                <w:ins w:id="5211" w:author="Neeraj Shrivastava" w:date="2021-05-18T00:51:00Z"/>
              </w:rPr>
              <w:pPrChange w:id="5210" w:author="shalu.megotia" w:date="2022-04-25T14:36:39Z">
                <w:pPr>
                  <w:jc w:val="both"/>
                </w:pPr>
              </w:pPrChange>
            </w:pPr>
            <w:ins w:id="5212" w:author="Neeraj Shrivastava" w:date="2021-05-18T00:51:00Z">
              <w:r>
                <w:rPr/>
                <w:t>TL-CB/Head-CR will assign to Risk Analyst manually.</w:t>
              </w:r>
            </w:ins>
          </w:p>
          <w:p>
            <w:pPr>
              <w:pStyle w:val="62"/>
              <w:numPr>
                <w:ilvl w:val="1"/>
                <w:numId w:val="42"/>
              </w:numPr>
              <w:spacing w:before="720" w:beforeLines="0"/>
              <w:jc w:val="both"/>
              <w:rPr>
                <w:ins w:id="5214" w:author="Neeraj Shrivastava" w:date="2021-05-18T00:51:00Z"/>
              </w:rPr>
              <w:pPrChange w:id="5213" w:author="shalu.megotia" w:date="2022-04-25T14:36:39Z">
                <w:pPr>
                  <w:jc w:val="both"/>
                </w:pPr>
              </w:pPrChange>
            </w:pPr>
            <w:ins w:id="5215" w:author="Neeraj Shrivastava" w:date="2021-05-18T00:51:00Z">
              <w:r>
                <w:rPr/>
                <w:t>Risk analyst will incorporate comments, and send it back to TL-CB or Head-CR.</w:t>
              </w:r>
            </w:ins>
          </w:p>
          <w:p>
            <w:pPr>
              <w:pStyle w:val="62"/>
              <w:numPr>
                <w:ilvl w:val="1"/>
                <w:numId w:val="42"/>
              </w:numPr>
              <w:spacing w:before="720" w:beforeLines="0"/>
              <w:jc w:val="both"/>
              <w:rPr>
                <w:ins w:id="5217" w:author="Neeraj Shrivastava" w:date="2021-05-18T00:51:00Z"/>
              </w:rPr>
              <w:pPrChange w:id="5216" w:author="shalu.megotia" w:date="2022-04-25T14:36:39Z">
                <w:pPr>
                  <w:jc w:val="both"/>
                </w:pPr>
              </w:pPrChange>
            </w:pPr>
            <w:ins w:id="5218" w:author="Neeraj Shrivastava" w:date="2021-05-18T00:51:00Z">
              <w:r>
                <w:rPr/>
                <w:t xml:space="preserve">TL-CB or Head-CR (whosoever is assigned) can update the comments, and will send it back to CA. </w:t>
              </w:r>
            </w:ins>
          </w:p>
          <w:p>
            <w:pPr>
              <w:pStyle w:val="62"/>
              <w:numPr>
                <w:ilvl w:val="1"/>
                <w:numId w:val="42"/>
              </w:numPr>
              <w:spacing w:before="720" w:beforeLines="0"/>
              <w:jc w:val="both"/>
              <w:rPr>
                <w:ins w:id="5220" w:author="Abhinav Shandilya" w:date="2021-05-19T13:31:00Z"/>
              </w:rPr>
              <w:pPrChange w:id="5219" w:author="shalu.megotia" w:date="2022-04-25T14:36:39Z">
                <w:pPr>
                  <w:pStyle w:val="62"/>
                  <w:numPr>
                    <w:ilvl w:val="1"/>
                    <w:numId w:val="42"/>
                  </w:numPr>
                  <w:jc w:val="both"/>
                </w:pPr>
              </w:pPrChange>
            </w:pPr>
            <w:ins w:id="5221" w:author="Neeraj Shrivastava" w:date="2021-05-18T00:51:00Z">
              <w:r>
                <w:rPr/>
                <w:t>Further based on the comments, application can be either pushed back to Pre-underwriting</w:t>
              </w:r>
            </w:ins>
            <w:ins w:id="5222" w:author="Abhinav Shandilya" w:date="2021-05-19T13:38:00Z">
              <w:r>
                <w:rPr/>
                <w:t xml:space="preserve"> or DDE</w:t>
              </w:r>
            </w:ins>
            <w:ins w:id="5223" w:author="Neeraj Shrivastava" w:date="2021-05-18T00:51:00Z">
              <w:r>
                <w:rPr/>
                <w:t xml:space="preserve">, or it sign-off is provided it will be forwarded </w:t>
              </w:r>
            </w:ins>
            <w:ins w:id="5224" w:author="Neeraj Shrivastava" w:date="2021-05-18T00:51:00Z">
              <w:del w:id="5225" w:author="Abhinav Shandilya" w:date="2021-06-03T12:42:00Z">
                <w:r>
                  <w:rPr/>
                  <w:delText>for sanctioning.</w:delText>
                </w:r>
              </w:del>
            </w:ins>
            <w:ins w:id="5226" w:author="Abhinav Shandilya" w:date="2021-06-03T12:42:00Z">
              <w:r>
                <w:rPr/>
                <w:t>to CA</w:t>
              </w:r>
            </w:ins>
            <w:ins w:id="5227" w:author="Abhinav Shandilya" w:date="2021-06-03T12:43:00Z">
              <w:r>
                <w:rPr/>
                <w:t>.</w:t>
              </w:r>
            </w:ins>
          </w:p>
          <w:p>
            <w:pPr>
              <w:pStyle w:val="62"/>
              <w:numPr>
                <w:ilvl w:val="1"/>
                <w:numId w:val="42"/>
              </w:numPr>
              <w:spacing w:before="720" w:beforeLines="0"/>
              <w:jc w:val="both"/>
              <w:rPr>
                <w:ins w:id="5229" w:author="Neeraj Shrivastava" w:date="2021-05-18T00:51:00Z"/>
              </w:rPr>
              <w:pPrChange w:id="5228" w:author="shalu.megotia" w:date="2022-04-25T14:36:39Z">
                <w:pPr>
                  <w:jc w:val="both"/>
                </w:pPr>
              </w:pPrChange>
            </w:pPr>
            <w:ins w:id="5230" w:author="Abhinav Shandilya" w:date="2021-05-19T13:32:00Z">
              <w:r>
                <w:rPr/>
                <w:t>Risk User can</w:t>
              </w:r>
            </w:ins>
            <w:ins w:id="5231" w:author="Abhinav Shandilya" w:date="2021-05-19T13:31:00Z">
              <w:r>
                <w:rPr/>
                <w:t xml:space="preserve"> pus</w:t>
              </w:r>
            </w:ins>
            <w:ins w:id="5232" w:author="Abhinav Shandilya" w:date="2021-05-19T13:32:00Z">
              <w:r>
                <w:rPr/>
                <w:t>h</w:t>
              </w:r>
            </w:ins>
            <w:ins w:id="5233" w:author="Abhinav Shandilya" w:date="2021-05-19T13:31:00Z">
              <w:r>
                <w:rPr/>
                <w:t xml:space="preserve"> back multiple times at</w:t>
              </w:r>
            </w:ins>
            <w:ins w:id="5234" w:author="Abhinav Shandilya" w:date="2021-05-19T13:32:00Z">
              <w:r>
                <w:rPr/>
                <w:t xml:space="preserve"> CA Stage as per requirement</w:t>
              </w:r>
            </w:ins>
          </w:p>
          <w:p>
            <w:pPr>
              <w:spacing w:before="720" w:beforeLines="0"/>
              <w:jc w:val="both"/>
              <w:pPrChange w:id="5235" w:author="shalu.megotia" w:date="2022-04-25T14:36:39Z">
                <w:pPr>
                  <w:jc w:val="both"/>
                </w:pPr>
              </w:pPrChange>
            </w:pPr>
          </w:p>
          <w:p>
            <w:pPr>
              <w:pStyle w:val="62"/>
              <w:numPr>
                <w:ilvl w:val="0"/>
                <w:numId w:val="39"/>
              </w:numPr>
              <w:spacing w:before="720" w:beforeLines="0"/>
              <w:jc w:val="both"/>
              <w:pPrChange w:id="5236" w:author="shalu.megotia" w:date="2022-04-25T14:36:39Z">
                <w:pPr>
                  <w:jc w:val="both"/>
                </w:pPr>
              </w:pPrChange>
            </w:pPr>
            <w:del w:id="5237" w:author="Neeraj Shrivastava" w:date="2021-05-18T00:51:00Z">
              <w:r>
                <w:rPr/>
                <w:delText xml:space="preserve">- </w:delText>
              </w:r>
            </w:del>
            <w:r>
              <w:t>CA user then assign the case to SCA for recommendations.</w:t>
            </w:r>
          </w:p>
          <w:p>
            <w:pPr>
              <w:pStyle w:val="62"/>
              <w:numPr>
                <w:ilvl w:val="0"/>
                <w:numId w:val="39"/>
              </w:numPr>
              <w:spacing w:before="720" w:beforeLines="0"/>
              <w:jc w:val="both"/>
              <w:pPrChange w:id="5238" w:author="shalu.megotia" w:date="2022-04-25T14:36:39Z">
                <w:pPr>
                  <w:jc w:val="both"/>
                </w:pPr>
              </w:pPrChange>
            </w:pPr>
            <w:del w:id="5239" w:author="Neeraj Shrivastava" w:date="2021-05-18T00:51:00Z">
              <w:r>
                <w:rPr/>
                <w:delText xml:space="preserve">- </w:delText>
              </w:r>
            </w:del>
            <w:r>
              <w:t>SCA will assign the case to Recommending committee for recommendations.</w:t>
            </w:r>
          </w:p>
          <w:p>
            <w:pPr>
              <w:pStyle w:val="62"/>
              <w:numPr>
                <w:ilvl w:val="0"/>
                <w:numId w:val="39"/>
              </w:numPr>
              <w:spacing w:before="720" w:beforeLines="0"/>
              <w:jc w:val="both"/>
              <w:pPrChange w:id="5240" w:author="shalu.megotia" w:date="2022-04-25T14:36:39Z">
                <w:pPr>
                  <w:jc w:val="both"/>
                </w:pPr>
              </w:pPrChange>
            </w:pPr>
            <w:del w:id="5241" w:author="Neeraj Shrivastava" w:date="2021-05-18T00:51:00Z">
              <w:r>
                <w:rPr/>
                <w:delText xml:space="preserve">- </w:delText>
              </w:r>
            </w:del>
            <w:r>
              <w:t>Committee representative will capture the recommendations in the system on behalf of committee.</w:t>
            </w:r>
          </w:p>
          <w:p>
            <w:pPr>
              <w:pStyle w:val="62"/>
              <w:numPr>
                <w:ilvl w:val="0"/>
                <w:numId w:val="39"/>
              </w:numPr>
              <w:spacing w:before="720" w:beforeLines="0"/>
              <w:jc w:val="both"/>
              <w:pPrChange w:id="5242" w:author="shalu.megotia" w:date="2022-04-25T14:36:39Z">
                <w:pPr>
                  <w:jc w:val="both"/>
                </w:pPr>
              </w:pPrChange>
            </w:pPr>
            <w:del w:id="5243" w:author="Neeraj Shrivastava" w:date="2021-05-18T00:51:00Z">
              <w:r>
                <w:rPr/>
                <w:delText xml:space="preserve">- </w:delText>
              </w:r>
            </w:del>
            <w:r>
              <w:t>Committee representative will assign the case to Sanctioning Committee for sanction.</w:t>
            </w:r>
          </w:p>
          <w:p>
            <w:pPr>
              <w:pStyle w:val="62"/>
              <w:numPr>
                <w:ilvl w:val="0"/>
                <w:numId w:val="39"/>
              </w:numPr>
              <w:spacing w:before="720" w:beforeLines="0"/>
              <w:jc w:val="both"/>
              <w:pPrChange w:id="5244" w:author="shalu.megotia" w:date="2022-04-25T14:36:39Z">
                <w:pPr>
                  <w:jc w:val="both"/>
                </w:pPr>
              </w:pPrChange>
            </w:pPr>
            <w:del w:id="5245" w:author="Neeraj Shrivastava" w:date="2021-05-18T00:51:00Z">
              <w:r>
                <w:rPr/>
                <w:delText xml:space="preserve">- </w:delText>
              </w:r>
            </w:del>
            <w:r>
              <w:t>At any level user can push back the case to CA.</w:t>
            </w:r>
          </w:p>
          <w:p>
            <w:pPr>
              <w:spacing w:before="720" w:beforeLines="0"/>
              <w:jc w:val="both"/>
              <w:pPrChange w:id="5246" w:author="shalu.megotia" w:date="2022-04-25T14:36:39Z">
                <w:pPr>
                  <w:jc w:val="both"/>
                </w:pPr>
              </w:pPrChange>
            </w:pPr>
          </w:p>
          <w:p>
            <w:pPr>
              <w:spacing w:before="720" w:beforeLines="0"/>
              <w:jc w:val="both"/>
              <w:pPrChange w:id="5247" w:author="shalu.megotia" w:date="2022-04-25T14:36:39Z">
                <w:pPr>
                  <w:jc w:val="both"/>
                </w:pPr>
              </w:pPrChange>
            </w:pPr>
            <w:r>
              <w:t xml:space="preserve">User will be able to recommend / approve the application. The following decisions will be available for the user – </w:t>
            </w:r>
          </w:p>
          <w:p>
            <w:pPr>
              <w:pStyle w:val="60"/>
              <w:numPr>
                <w:ilvl w:val="0"/>
                <w:numId w:val="43"/>
              </w:numPr>
              <w:spacing w:before="720" w:beforeLines="0"/>
              <w:jc w:val="both"/>
              <w:rPr>
                <w:rFonts w:asciiTheme="minorHAnsi" w:hAnsiTheme="minorHAnsi"/>
              </w:rPr>
              <w:pPrChange w:id="5248" w:author="shalu.megotia" w:date="2022-04-25T14:36:39Z">
                <w:pPr>
                  <w:pStyle w:val="60"/>
                  <w:numPr>
                    <w:ilvl w:val="0"/>
                    <w:numId w:val="43"/>
                  </w:numPr>
                  <w:jc w:val="both"/>
                </w:pPr>
              </w:pPrChange>
            </w:pPr>
            <w:r>
              <w:rPr>
                <w:rFonts w:asciiTheme="minorHAnsi" w:hAnsiTheme="minorHAnsi"/>
              </w:rPr>
              <w:t>Approve – This option will be available to the final sanctioning authority only.</w:t>
            </w:r>
          </w:p>
          <w:p>
            <w:pPr>
              <w:pStyle w:val="60"/>
              <w:numPr>
                <w:ilvl w:val="0"/>
                <w:numId w:val="43"/>
              </w:numPr>
              <w:spacing w:before="720" w:beforeLines="0" w:after="0"/>
              <w:jc w:val="both"/>
              <w:rPr>
                <w:rFonts w:asciiTheme="minorHAnsi" w:hAnsiTheme="minorHAnsi"/>
              </w:rPr>
              <w:pPrChange w:id="5249" w:author="shalu.megotia" w:date="2022-04-25T14:36:39Z">
                <w:pPr>
                  <w:pStyle w:val="60"/>
                  <w:numPr>
                    <w:ilvl w:val="0"/>
                    <w:numId w:val="43"/>
                  </w:numPr>
                  <w:spacing w:after="0"/>
                  <w:jc w:val="both"/>
                </w:pPr>
              </w:pPrChange>
            </w:pPr>
            <w:r>
              <w:rPr>
                <w:rFonts w:asciiTheme="minorHAnsi" w:hAnsiTheme="minorHAnsi"/>
              </w:rPr>
              <w:t>Recommend – This option will be applicable for intermediate (sanctioning) users who will submit case to higher authority for taking decision on the case.</w:t>
            </w:r>
          </w:p>
          <w:p>
            <w:pPr>
              <w:pStyle w:val="60"/>
              <w:numPr>
                <w:ilvl w:val="0"/>
                <w:numId w:val="43"/>
              </w:numPr>
              <w:spacing w:before="720" w:beforeLines="0" w:after="0"/>
              <w:jc w:val="both"/>
              <w:rPr>
                <w:rFonts w:asciiTheme="minorHAnsi" w:hAnsiTheme="minorHAnsi"/>
              </w:rPr>
              <w:pPrChange w:id="5250" w:author="shalu.megotia" w:date="2022-04-25T14:36:39Z">
                <w:pPr>
                  <w:pStyle w:val="60"/>
                  <w:numPr>
                    <w:ilvl w:val="0"/>
                    <w:numId w:val="43"/>
                  </w:numPr>
                  <w:spacing w:after="0"/>
                  <w:jc w:val="both"/>
                </w:pPr>
              </w:pPrChange>
            </w:pPr>
            <w:r>
              <w:rPr>
                <w:rFonts w:asciiTheme="minorHAnsi" w:hAnsiTheme="minorHAnsi"/>
              </w:rPr>
              <w:t xml:space="preserve">Not Recommend - This option will be applicable for intermediate (underwriting) users who will submit case to higher authority for taking decision on the case. </w:t>
            </w:r>
          </w:p>
          <w:p>
            <w:pPr>
              <w:pStyle w:val="60"/>
              <w:numPr>
                <w:ilvl w:val="0"/>
                <w:numId w:val="43"/>
              </w:numPr>
              <w:spacing w:before="720" w:beforeLines="0"/>
              <w:jc w:val="both"/>
              <w:rPr>
                <w:rFonts w:asciiTheme="minorHAnsi" w:hAnsiTheme="minorHAnsi"/>
              </w:rPr>
              <w:pPrChange w:id="5251" w:author="shalu.megotia" w:date="2022-04-25T14:36:39Z">
                <w:pPr>
                  <w:pStyle w:val="60"/>
                  <w:numPr>
                    <w:ilvl w:val="0"/>
                    <w:numId w:val="43"/>
                  </w:numPr>
                  <w:jc w:val="both"/>
                </w:pPr>
              </w:pPrChange>
            </w:pPr>
            <w:r>
              <w:rPr>
                <w:rFonts w:asciiTheme="minorHAnsi" w:hAnsiTheme="minorHAnsi"/>
              </w:rPr>
              <w:t xml:space="preserve">Reject – This option will be available to the final sanctioning authority only. </w:t>
            </w:r>
          </w:p>
          <w:p>
            <w:pPr>
              <w:pStyle w:val="60"/>
              <w:numPr>
                <w:ilvl w:val="0"/>
                <w:numId w:val="43"/>
              </w:numPr>
              <w:spacing w:before="720" w:beforeLines="0"/>
              <w:jc w:val="both"/>
              <w:rPr>
                <w:rFonts w:asciiTheme="minorHAnsi" w:hAnsiTheme="minorHAnsi"/>
              </w:rPr>
              <w:pPrChange w:id="5252" w:author="shalu.megotia" w:date="2022-04-25T14:36:39Z">
                <w:pPr>
                  <w:pStyle w:val="60"/>
                  <w:numPr>
                    <w:ilvl w:val="0"/>
                    <w:numId w:val="43"/>
                  </w:numPr>
                  <w:jc w:val="both"/>
                </w:pPr>
              </w:pPrChange>
            </w:pPr>
            <w:r>
              <w:rPr>
                <w:rFonts w:asciiTheme="minorHAnsi" w:hAnsiTheme="minorHAnsi"/>
              </w:rPr>
              <w:t>Pushback to Pre-Underwriting</w:t>
            </w:r>
            <w:ins w:id="5253" w:author="kamini verma" w:date="2021-11-26T16:00:00Z">
              <w:r>
                <w:rPr>
                  <w:rFonts w:asciiTheme="minorHAnsi" w:hAnsiTheme="minorHAnsi"/>
                </w:rPr>
                <w:t>/DDE</w:t>
              </w:r>
            </w:ins>
            <w:r>
              <w:rPr>
                <w:rFonts w:asciiTheme="minorHAnsi" w:hAnsiTheme="minorHAnsi"/>
              </w:rPr>
              <w:t>– In case any change is required in the application, any of the underwriting users can push back the application to pre -Underwriting stage. Such cases will be assigned to application CU/CA</w:t>
            </w:r>
          </w:p>
          <w:p>
            <w:pPr>
              <w:pStyle w:val="60"/>
              <w:spacing w:before="720" w:beforeLines="0"/>
              <w:jc w:val="both"/>
              <w:rPr>
                <w:ins w:id="5255" w:author="Neeraj Shrivastava" w:date="2021-05-18T00:51:00Z"/>
                <w:rFonts w:asciiTheme="minorHAnsi" w:hAnsiTheme="minorHAnsi"/>
              </w:rPr>
              <w:pPrChange w:id="5254" w:author="shalu.megotia" w:date="2022-04-25T14:36:39Z">
                <w:pPr>
                  <w:pStyle w:val="60"/>
                  <w:jc w:val="both"/>
                </w:pPr>
              </w:pPrChange>
            </w:pPr>
          </w:p>
          <w:p>
            <w:pPr>
              <w:pStyle w:val="60"/>
              <w:spacing w:before="720" w:beforeLines="0"/>
              <w:jc w:val="both"/>
              <w:rPr>
                <w:rFonts w:asciiTheme="minorHAnsi" w:hAnsiTheme="minorHAnsi"/>
              </w:rPr>
              <w:pPrChange w:id="5256" w:author="shalu.megotia" w:date="2022-04-25T14:36:39Z">
                <w:pPr>
                  <w:pStyle w:val="60"/>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257" w:author="shalu.megotia" w:date="2022-04-25T14:36:39Z">
                <w:pPr/>
              </w:pPrChange>
            </w:pPr>
            <w:r>
              <w:rPr>
                <w:b/>
                <w:color w:val="000000"/>
              </w:rPr>
              <w:t>Pre-conditions</w:t>
            </w:r>
          </w:p>
        </w:tc>
        <w:tc>
          <w:tcPr>
            <w:tcW w:w="7654" w:type="dxa"/>
          </w:tcPr>
          <w:p>
            <w:pPr>
              <w:pStyle w:val="60"/>
              <w:numPr>
                <w:ilvl w:val="0"/>
                <w:numId w:val="31"/>
              </w:numPr>
              <w:spacing w:before="720" w:beforeLines="0"/>
              <w:jc w:val="both"/>
              <w:rPr>
                <w:rFonts w:asciiTheme="minorHAnsi" w:hAnsiTheme="minorHAnsi"/>
                <w:color w:val="000000"/>
              </w:rPr>
              <w:pPrChange w:id="5258" w:author="shalu.megotia" w:date="2022-04-25T14:36:39Z">
                <w:pPr>
                  <w:pStyle w:val="60"/>
                  <w:numPr>
                    <w:ilvl w:val="0"/>
                    <w:numId w:val="31"/>
                  </w:numPr>
                  <w:jc w:val="both"/>
                </w:pPr>
              </w:pPrChange>
            </w:pPr>
            <w:r>
              <w:rPr>
                <w:rFonts w:asciiTheme="minorHAnsi" w:hAnsiTheme="minorHAnsi"/>
                <w:color w:val="000000"/>
              </w:rPr>
              <w:t>Pre-Underwriting stage is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259" w:author="shalu.megotia" w:date="2022-04-25T14:36:39Z">
                <w:pPr/>
              </w:pPrChange>
            </w:pPr>
            <w:r>
              <w:rPr>
                <w:b/>
                <w:color w:val="000000"/>
              </w:rPr>
              <w:t>Primary users</w:t>
            </w:r>
          </w:p>
        </w:tc>
        <w:tc>
          <w:tcPr>
            <w:tcW w:w="7654" w:type="dxa"/>
          </w:tcPr>
          <w:p>
            <w:pPr>
              <w:spacing w:before="720" w:beforeLines="0"/>
              <w:jc w:val="both"/>
              <w:pPrChange w:id="5260" w:author="shalu.megotia" w:date="2022-04-25T14:36:39Z">
                <w:pPr>
                  <w:jc w:val="both"/>
                </w:pPr>
              </w:pPrChange>
            </w:pPr>
            <w:r>
              <w:t>Sanctioning Users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261" w:author="shalu.megotia" w:date="2022-04-25T14:36:39Z">
                <w:pPr/>
              </w:pPrChange>
            </w:pPr>
            <w:r>
              <w:rPr>
                <w:b/>
                <w:color w:val="000000"/>
              </w:rPr>
              <w:t>Process flow of events</w:t>
            </w:r>
          </w:p>
        </w:tc>
        <w:tc>
          <w:tcPr>
            <w:tcW w:w="7654" w:type="dxa"/>
          </w:tcPr>
          <w:p>
            <w:pPr>
              <w:spacing w:before="720" w:beforeLines="0"/>
              <w:rPr>
                <w:b/>
                <w:color w:val="000000"/>
              </w:rPr>
              <w:pPrChange w:id="5262" w:author="shalu.megotia" w:date="2022-04-25T14:36:39Z">
                <w:pPr/>
              </w:pPrChange>
            </w:pPr>
            <w:r>
              <w:rPr>
                <w:b/>
                <w:color w:val="000000"/>
              </w:rPr>
              <w:t>Underwriting Main Flow (Application Approved)</w:t>
            </w:r>
          </w:p>
          <w:p>
            <w:pPr>
              <w:pStyle w:val="60"/>
              <w:numPr>
                <w:ilvl w:val="0"/>
                <w:numId w:val="26"/>
              </w:numPr>
              <w:spacing w:before="720" w:beforeLines="0" w:after="0" w:line="240" w:lineRule="auto"/>
              <w:rPr>
                <w:rFonts w:asciiTheme="minorHAnsi" w:hAnsiTheme="minorHAnsi"/>
                <w:color w:val="000000"/>
              </w:rPr>
              <w:pPrChange w:id="5263" w:author="shalu.megotia" w:date="2022-04-25T14:36:39Z">
                <w:pPr>
                  <w:pStyle w:val="60"/>
                  <w:numPr>
                    <w:ilvl w:val="0"/>
                    <w:numId w:val="26"/>
                  </w:numPr>
                  <w:spacing w:after="0" w:line="240" w:lineRule="auto"/>
                </w:pPr>
              </w:pPrChange>
            </w:pPr>
            <w:r>
              <w:rPr>
                <w:rFonts w:asciiTheme="minorHAnsi" w:hAnsiTheme="minorHAnsi"/>
                <w:color w:val="000000"/>
              </w:rPr>
              <w:t>Initial and Intermittent level underwriter users input the recommendation for loan amounts for all the Facilities as per application.</w:t>
            </w:r>
          </w:p>
          <w:p>
            <w:pPr>
              <w:pStyle w:val="60"/>
              <w:numPr>
                <w:ilvl w:val="0"/>
                <w:numId w:val="26"/>
              </w:numPr>
              <w:spacing w:before="720" w:beforeLines="0" w:after="0" w:line="240" w:lineRule="auto"/>
              <w:rPr>
                <w:rFonts w:asciiTheme="minorHAnsi" w:hAnsiTheme="minorHAnsi"/>
                <w:color w:val="000000"/>
              </w:rPr>
              <w:pPrChange w:id="5264" w:author="shalu.megotia" w:date="2022-04-25T14:36:39Z">
                <w:pPr>
                  <w:pStyle w:val="60"/>
                  <w:numPr>
                    <w:ilvl w:val="0"/>
                    <w:numId w:val="26"/>
                  </w:numPr>
                  <w:spacing w:after="0" w:line="240" w:lineRule="auto"/>
                </w:pPr>
              </w:pPrChange>
            </w:pPr>
            <w:r>
              <w:rPr>
                <w:rFonts w:asciiTheme="minorHAnsi" w:hAnsiTheme="minorHAnsi"/>
                <w:color w:val="000000"/>
              </w:rPr>
              <w:t>User selects the decision as ‘Recommend’.</w:t>
            </w:r>
          </w:p>
          <w:p>
            <w:pPr>
              <w:pStyle w:val="60"/>
              <w:numPr>
                <w:ilvl w:val="0"/>
                <w:numId w:val="26"/>
              </w:numPr>
              <w:spacing w:before="720" w:beforeLines="0" w:after="0" w:line="240" w:lineRule="auto"/>
              <w:rPr>
                <w:rFonts w:asciiTheme="minorHAnsi" w:hAnsiTheme="minorHAnsi"/>
                <w:color w:val="000000"/>
              </w:rPr>
              <w:pPrChange w:id="5265" w:author="shalu.megotia" w:date="2022-04-25T14:36:39Z">
                <w:pPr>
                  <w:pStyle w:val="60"/>
                  <w:numPr>
                    <w:ilvl w:val="0"/>
                    <w:numId w:val="26"/>
                  </w:numPr>
                  <w:spacing w:after="0" w:line="240" w:lineRule="auto"/>
                </w:pPr>
              </w:pPrChange>
            </w:pPr>
            <w:r>
              <w:rPr>
                <w:rFonts w:asciiTheme="minorHAnsi" w:hAnsiTheme="minorHAnsi"/>
                <w:color w:val="000000"/>
              </w:rPr>
              <w:t>User selects next level / Final underwriter and completes the activity.</w:t>
            </w:r>
          </w:p>
          <w:p>
            <w:pPr>
              <w:pStyle w:val="60"/>
              <w:numPr>
                <w:ilvl w:val="0"/>
                <w:numId w:val="26"/>
              </w:numPr>
              <w:spacing w:before="720" w:beforeLines="0" w:after="0" w:line="240" w:lineRule="auto"/>
              <w:rPr>
                <w:ins w:id="5267" w:author="Abhinav Shandilya" w:date="2021-05-19T14:30:00Z"/>
                <w:rFonts w:asciiTheme="minorHAnsi" w:hAnsiTheme="minorHAnsi"/>
                <w:color w:val="000000"/>
              </w:rPr>
              <w:pPrChange w:id="5266" w:author="shalu.megotia" w:date="2022-04-25T14:36:39Z">
                <w:pPr>
                  <w:pStyle w:val="60"/>
                  <w:numPr>
                    <w:ilvl w:val="0"/>
                    <w:numId w:val="26"/>
                  </w:numPr>
                  <w:spacing w:after="0" w:line="240" w:lineRule="auto"/>
                </w:pPr>
              </w:pPrChange>
            </w:pPr>
            <w:r>
              <w:rPr>
                <w:rFonts w:asciiTheme="minorHAnsi" w:hAnsiTheme="minorHAnsi"/>
                <w:color w:val="000000"/>
              </w:rPr>
              <w:t>Final Approver inputs the approved loan amounts and loan tenors for all the facilities as per application.</w:t>
            </w:r>
          </w:p>
          <w:p>
            <w:pPr>
              <w:pStyle w:val="60"/>
              <w:numPr>
                <w:ilvl w:val="0"/>
                <w:numId w:val="26"/>
              </w:numPr>
              <w:spacing w:before="720" w:beforeLines="0" w:after="0" w:line="240" w:lineRule="auto"/>
              <w:rPr>
                <w:ins w:id="5269" w:author="Abhinav Shandilya" w:date="2021-05-19T14:30:00Z"/>
                <w:rFonts w:asciiTheme="minorHAnsi" w:hAnsiTheme="minorHAnsi"/>
                <w:color w:val="000000"/>
              </w:rPr>
              <w:pPrChange w:id="5268" w:author="shalu.megotia" w:date="2022-04-25T14:36:39Z">
                <w:pPr>
                  <w:pStyle w:val="60"/>
                  <w:numPr>
                    <w:ilvl w:val="0"/>
                    <w:numId w:val="26"/>
                  </w:numPr>
                  <w:spacing w:after="0" w:line="240" w:lineRule="auto"/>
                </w:pPr>
              </w:pPrChange>
            </w:pPr>
            <w:ins w:id="5270" w:author="Abhinav Shandilya" w:date="2021-05-19T14:30:00Z">
              <w:r>
                <w:rPr>
                  <w:rFonts w:asciiTheme="minorHAnsi" w:hAnsiTheme="minorHAnsi"/>
                  <w:color w:val="000000"/>
                </w:rPr>
                <w:t>Approver approves the deviation</w:t>
              </w:r>
            </w:ins>
            <w:ins w:id="5271" w:author="Abhinav Shandilya" w:date="2021-05-19T14:31:00Z">
              <w:r>
                <w:rPr>
                  <w:rFonts w:asciiTheme="minorHAnsi" w:hAnsiTheme="minorHAnsi"/>
                  <w:color w:val="000000"/>
                </w:rPr>
                <w:t>, if any</w:t>
              </w:r>
            </w:ins>
          </w:p>
          <w:p>
            <w:pPr>
              <w:pStyle w:val="60"/>
              <w:numPr>
                <w:ilvl w:val="0"/>
                <w:numId w:val="26"/>
              </w:numPr>
              <w:spacing w:before="720" w:beforeLines="0" w:after="0" w:line="240" w:lineRule="auto"/>
              <w:rPr>
                <w:ins w:id="5273" w:author="Abhinav Shandilya" w:date="2021-05-19T14:30:00Z"/>
                <w:rFonts w:asciiTheme="minorHAnsi" w:hAnsiTheme="minorHAnsi"/>
                <w:color w:val="000000"/>
              </w:rPr>
              <w:pPrChange w:id="5272" w:author="shalu.megotia" w:date="2022-04-25T14:36:39Z">
                <w:pPr>
                  <w:pStyle w:val="60"/>
                  <w:numPr>
                    <w:ilvl w:val="0"/>
                    <w:numId w:val="26"/>
                  </w:numPr>
                  <w:spacing w:after="0" w:line="240" w:lineRule="auto"/>
                </w:pPr>
              </w:pPrChange>
            </w:pPr>
            <w:ins w:id="5274" w:author="Abhinav Shandilya" w:date="2021-05-19T14:30:00Z">
              <w:r>
                <w:rPr>
                  <w:rFonts w:asciiTheme="minorHAnsi" w:hAnsiTheme="minorHAnsi"/>
                  <w:color w:val="000000"/>
                </w:rPr>
                <w:t>Approver approves the document waiver</w:t>
              </w:r>
            </w:ins>
            <w:ins w:id="5275" w:author="Abhinav Shandilya" w:date="2021-05-19T14:31:00Z">
              <w:r>
                <w:rPr>
                  <w:rFonts w:asciiTheme="minorHAnsi" w:hAnsiTheme="minorHAnsi"/>
                  <w:color w:val="000000"/>
                </w:rPr>
                <w:t>, if any</w:t>
              </w:r>
            </w:ins>
            <w:ins w:id="5276" w:author="Abhinav Shandilya" w:date="2021-05-19T14:30:00Z">
              <w:r>
                <w:rPr>
                  <w:rFonts w:asciiTheme="minorHAnsi" w:hAnsiTheme="minorHAnsi"/>
                  <w:color w:val="000000"/>
                </w:rPr>
                <w:t>.</w:t>
              </w:r>
            </w:ins>
          </w:p>
          <w:p>
            <w:pPr>
              <w:pStyle w:val="60"/>
              <w:numPr>
                <w:ilvl w:val="0"/>
                <w:numId w:val="26"/>
              </w:numPr>
              <w:spacing w:before="720" w:beforeLines="0" w:after="0" w:line="240" w:lineRule="auto"/>
              <w:rPr>
                <w:rFonts w:asciiTheme="minorHAnsi" w:hAnsiTheme="minorHAnsi"/>
                <w:color w:val="000000"/>
              </w:rPr>
              <w:pPrChange w:id="5277" w:author="shalu.megotia" w:date="2022-04-25T14:36:39Z">
                <w:pPr>
                  <w:pStyle w:val="60"/>
                  <w:numPr>
                    <w:ilvl w:val="0"/>
                    <w:numId w:val="26"/>
                  </w:numPr>
                  <w:spacing w:after="0" w:line="240" w:lineRule="auto"/>
                </w:pPr>
              </w:pPrChange>
            </w:pPr>
            <w:ins w:id="5278" w:author="Abhinav Shandilya" w:date="2021-05-19T14:30:00Z">
              <w:r>
                <w:rPr>
                  <w:rFonts w:asciiTheme="minorHAnsi" w:hAnsiTheme="minorHAnsi"/>
                  <w:color w:val="000000"/>
                </w:rPr>
                <w:t>Approver approves fee</w:t>
              </w:r>
            </w:ins>
            <w:ins w:id="5279" w:author="Abhinav Shandilya" w:date="2021-05-19T14:31:00Z">
              <w:r>
                <w:rPr>
                  <w:rFonts w:asciiTheme="minorHAnsi" w:hAnsiTheme="minorHAnsi"/>
                  <w:color w:val="000000"/>
                </w:rPr>
                <w:t xml:space="preserve"> Waiver, if any</w:t>
              </w:r>
            </w:ins>
          </w:p>
          <w:p>
            <w:pPr>
              <w:pStyle w:val="60"/>
              <w:numPr>
                <w:ilvl w:val="0"/>
                <w:numId w:val="26"/>
              </w:numPr>
              <w:spacing w:before="720" w:beforeLines="0" w:after="0" w:line="240" w:lineRule="auto"/>
              <w:rPr>
                <w:rFonts w:asciiTheme="minorHAnsi" w:hAnsiTheme="minorHAnsi"/>
                <w:color w:val="000000"/>
              </w:rPr>
              <w:pPrChange w:id="5280" w:author="shalu.megotia" w:date="2022-04-25T14:36:39Z">
                <w:pPr>
                  <w:pStyle w:val="60"/>
                  <w:numPr>
                    <w:ilvl w:val="0"/>
                    <w:numId w:val="26"/>
                  </w:numPr>
                  <w:spacing w:after="0" w:line="240" w:lineRule="auto"/>
                </w:pPr>
              </w:pPrChange>
            </w:pPr>
            <w:r>
              <w:rPr>
                <w:rFonts w:asciiTheme="minorHAnsi" w:hAnsiTheme="minorHAnsi"/>
                <w:color w:val="000000"/>
              </w:rPr>
              <w:t>Approver takes the “approve” decision &amp; completes the activity.</w:t>
            </w:r>
          </w:p>
          <w:p>
            <w:pPr>
              <w:pStyle w:val="60"/>
              <w:numPr>
                <w:ilvl w:val="0"/>
                <w:numId w:val="26"/>
              </w:numPr>
              <w:spacing w:before="720" w:beforeLines="0" w:after="0" w:line="240" w:lineRule="auto"/>
              <w:rPr>
                <w:rFonts w:asciiTheme="minorHAnsi" w:hAnsiTheme="minorHAnsi"/>
                <w:color w:val="000000"/>
              </w:rPr>
              <w:pPrChange w:id="5281" w:author="shalu.megotia" w:date="2022-04-25T14:36:39Z">
                <w:pPr>
                  <w:pStyle w:val="60"/>
                  <w:numPr>
                    <w:ilvl w:val="0"/>
                    <w:numId w:val="26"/>
                  </w:numPr>
                  <w:spacing w:after="0" w:line="240" w:lineRule="auto"/>
                </w:pPr>
              </w:pPrChange>
            </w:pPr>
            <w:r>
              <w:rPr>
                <w:rFonts w:asciiTheme="minorHAnsi" w:hAnsiTheme="minorHAnsi"/>
                <w:color w:val="000000"/>
              </w:rPr>
              <w:t>Application moves to next activity.</w:t>
            </w:r>
          </w:p>
          <w:p>
            <w:pPr>
              <w:spacing w:before="720" w:beforeLines="0"/>
              <w:ind w:left="360"/>
              <w:rPr>
                <w:color w:val="000000"/>
              </w:rPr>
              <w:pPrChange w:id="5282" w:author="shalu.megotia" w:date="2022-04-25T14:36:39Z">
                <w:pPr>
                  <w:ind w:left="360"/>
                </w:pPr>
              </w:pPrChange>
            </w:pPr>
          </w:p>
          <w:p>
            <w:pPr>
              <w:spacing w:before="720" w:beforeLines="0"/>
              <w:rPr>
                <w:b/>
                <w:color w:val="000000"/>
              </w:rPr>
              <w:pPrChange w:id="5283" w:author="shalu.megotia" w:date="2022-04-25T14:36:39Z">
                <w:pPr/>
              </w:pPrChange>
            </w:pPr>
            <w:r>
              <w:rPr>
                <w:b/>
                <w:color w:val="000000"/>
              </w:rPr>
              <w:t>Underwriting – Alternate Flow (Application Rejected)</w:t>
            </w:r>
          </w:p>
          <w:p>
            <w:pPr>
              <w:pStyle w:val="60"/>
              <w:numPr>
                <w:ilvl w:val="0"/>
                <w:numId w:val="26"/>
              </w:numPr>
              <w:spacing w:before="720" w:beforeLines="0" w:after="0" w:line="240" w:lineRule="auto"/>
              <w:rPr>
                <w:rFonts w:asciiTheme="minorHAnsi" w:hAnsiTheme="minorHAnsi"/>
                <w:color w:val="000000"/>
              </w:rPr>
              <w:pPrChange w:id="5284" w:author="shalu.megotia" w:date="2022-04-25T14:36:39Z">
                <w:pPr>
                  <w:pStyle w:val="60"/>
                  <w:numPr>
                    <w:ilvl w:val="0"/>
                    <w:numId w:val="26"/>
                  </w:numPr>
                  <w:spacing w:after="0" w:line="240" w:lineRule="auto"/>
                </w:pPr>
              </w:pPrChange>
            </w:pPr>
            <w:r>
              <w:rPr>
                <w:rFonts w:asciiTheme="minorHAnsi" w:hAnsiTheme="minorHAnsi"/>
                <w:color w:val="000000"/>
              </w:rPr>
              <w:t>Initial and Intermittent level underwriter users input the recommendation for loan amounts and loan tenors for all the facilities as per application.</w:t>
            </w:r>
          </w:p>
          <w:p>
            <w:pPr>
              <w:pStyle w:val="60"/>
              <w:numPr>
                <w:ilvl w:val="0"/>
                <w:numId w:val="26"/>
              </w:numPr>
              <w:spacing w:before="720" w:beforeLines="0" w:after="0" w:line="240" w:lineRule="auto"/>
              <w:rPr>
                <w:rFonts w:asciiTheme="minorHAnsi" w:hAnsiTheme="minorHAnsi"/>
                <w:color w:val="000000"/>
              </w:rPr>
              <w:pPrChange w:id="5285" w:author="shalu.megotia" w:date="2022-04-25T14:36:39Z">
                <w:pPr>
                  <w:pStyle w:val="60"/>
                  <w:numPr>
                    <w:ilvl w:val="0"/>
                    <w:numId w:val="26"/>
                  </w:numPr>
                  <w:spacing w:after="0" w:line="240" w:lineRule="auto"/>
                </w:pPr>
              </w:pPrChange>
            </w:pPr>
            <w:r>
              <w:rPr>
                <w:rFonts w:asciiTheme="minorHAnsi" w:hAnsiTheme="minorHAnsi"/>
                <w:color w:val="000000"/>
              </w:rPr>
              <w:t>User selects the decision as Not Recommend’.</w:t>
            </w:r>
          </w:p>
          <w:p>
            <w:pPr>
              <w:pStyle w:val="60"/>
              <w:numPr>
                <w:ilvl w:val="0"/>
                <w:numId w:val="26"/>
              </w:numPr>
              <w:spacing w:before="720" w:beforeLines="0" w:after="0" w:line="240" w:lineRule="auto"/>
              <w:rPr>
                <w:rFonts w:asciiTheme="minorHAnsi" w:hAnsiTheme="minorHAnsi"/>
                <w:color w:val="000000"/>
              </w:rPr>
              <w:pPrChange w:id="5286" w:author="shalu.megotia" w:date="2022-04-25T14:36:39Z">
                <w:pPr>
                  <w:pStyle w:val="60"/>
                  <w:numPr>
                    <w:ilvl w:val="0"/>
                    <w:numId w:val="26"/>
                  </w:numPr>
                  <w:spacing w:after="0" w:line="240" w:lineRule="auto"/>
                </w:pPr>
              </w:pPrChange>
            </w:pPr>
            <w:r>
              <w:rPr>
                <w:rFonts w:asciiTheme="minorHAnsi" w:hAnsiTheme="minorHAnsi"/>
                <w:color w:val="000000"/>
              </w:rPr>
              <w:t>User completes the activity.</w:t>
            </w:r>
          </w:p>
          <w:p>
            <w:pPr>
              <w:pStyle w:val="60"/>
              <w:numPr>
                <w:ilvl w:val="0"/>
                <w:numId w:val="26"/>
              </w:numPr>
              <w:spacing w:before="720" w:beforeLines="0" w:after="0" w:line="240" w:lineRule="auto"/>
              <w:rPr>
                <w:rFonts w:asciiTheme="minorHAnsi" w:hAnsiTheme="minorHAnsi"/>
                <w:color w:val="000000"/>
              </w:rPr>
              <w:pPrChange w:id="5287" w:author="shalu.megotia" w:date="2022-04-25T14:36:39Z">
                <w:pPr>
                  <w:pStyle w:val="60"/>
                  <w:numPr>
                    <w:ilvl w:val="0"/>
                    <w:numId w:val="26"/>
                  </w:numPr>
                  <w:spacing w:after="0" w:line="240" w:lineRule="auto"/>
                </w:pPr>
              </w:pPrChange>
            </w:pPr>
            <w:r>
              <w:rPr>
                <w:rFonts w:asciiTheme="minorHAnsi" w:hAnsiTheme="minorHAnsi"/>
                <w:color w:val="000000"/>
              </w:rPr>
              <w:t>Final Approver takes the decision to reject the application.</w:t>
            </w:r>
          </w:p>
          <w:p>
            <w:pPr>
              <w:pStyle w:val="60"/>
              <w:numPr>
                <w:ilvl w:val="0"/>
                <w:numId w:val="26"/>
              </w:numPr>
              <w:spacing w:before="720" w:beforeLines="0" w:after="0" w:line="240" w:lineRule="auto"/>
              <w:rPr>
                <w:rFonts w:asciiTheme="minorHAnsi" w:hAnsiTheme="minorHAnsi"/>
                <w:color w:val="000000"/>
              </w:rPr>
              <w:pPrChange w:id="5288" w:author="shalu.megotia" w:date="2022-04-25T14:36:39Z">
                <w:pPr>
                  <w:pStyle w:val="60"/>
                  <w:numPr>
                    <w:ilvl w:val="0"/>
                    <w:numId w:val="26"/>
                  </w:numPr>
                  <w:spacing w:after="0" w:line="240" w:lineRule="auto"/>
                </w:pPr>
              </w:pPrChange>
            </w:pPr>
            <w:r>
              <w:rPr>
                <w:rFonts w:asciiTheme="minorHAnsi" w:hAnsiTheme="minorHAnsi"/>
                <w:color w:val="000000"/>
              </w:rPr>
              <w:t>Final Approver completes the activity.</w:t>
            </w:r>
          </w:p>
          <w:p>
            <w:pPr>
              <w:pStyle w:val="60"/>
              <w:numPr>
                <w:ilvl w:val="0"/>
                <w:numId w:val="26"/>
              </w:numPr>
              <w:spacing w:before="720" w:beforeLines="0" w:after="0" w:line="240" w:lineRule="auto"/>
              <w:rPr>
                <w:rFonts w:asciiTheme="minorHAnsi" w:hAnsiTheme="minorHAnsi"/>
                <w:color w:val="000000"/>
              </w:rPr>
              <w:pPrChange w:id="5289" w:author="shalu.megotia" w:date="2022-04-25T14:36:39Z">
                <w:pPr>
                  <w:pStyle w:val="60"/>
                  <w:numPr>
                    <w:ilvl w:val="0"/>
                    <w:numId w:val="26"/>
                  </w:numPr>
                  <w:spacing w:after="0" w:line="240" w:lineRule="auto"/>
                </w:pPr>
              </w:pPrChange>
            </w:pPr>
            <w:r>
              <w:rPr>
                <w:rFonts w:asciiTheme="minorHAnsi" w:hAnsiTheme="minorHAnsi"/>
                <w:color w:val="000000"/>
              </w:rPr>
              <w:t>Application moves to reject review activity.</w:t>
            </w:r>
          </w:p>
          <w:p>
            <w:pPr>
              <w:spacing w:before="720" w:beforeLines="0"/>
              <w:ind w:left="360"/>
              <w:rPr>
                <w:color w:val="000000"/>
              </w:rPr>
              <w:pPrChange w:id="5290" w:author="shalu.megotia" w:date="2022-04-25T14:36:39Z">
                <w:pPr>
                  <w:ind w:left="360"/>
                </w:pPr>
              </w:pPrChange>
            </w:pPr>
          </w:p>
          <w:p>
            <w:pPr>
              <w:spacing w:before="720" w:beforeLines="0"/>
              <w:rPr>
                <w:b/>
                <w:color w:val="000000"/>
              </w:rPr>
              <w:pPrChange w:id="5291" w:author="shalu.megotia" w:date="2022-04-25T14:36:39Z">
                <w:pPr/>
              </w:pPrChange>
            </w:pPr>
            <w:r>
              <w:rPr>
                <w:b/>
                <w:color w:val="000000"/>
              </w:rPr>
              <w:t>Underwriting – Alternate Flow (Application Push Back)</w:t>
            </w:r>
          </w:p>
          <w:p>
            <w:pPr>
              <w:pStyle w:val="60"/>
              <w:numPr>
                <w:ilvl w:val="0"/>
                <w:numId w:val="26"/>
              </w:numPr>
              <w:spacing w:before="720" w:beforeLines="0" w:after="0" w:line="240" w:lineRule="auto"/>
              <w:rPr>
                <w:rFonts w:asciiTheme="minorHAnsi" w:hAnsiTheme="minorHAnsi"/>
                <w:color w:val="000000"/>
              </w:rPr>
              <w:pPrChange w:id="5292" w:author="shalu.megotia" w:date="2022-04-25T14:36:39Z">
                <w:pPr>
                  <w:pStyle w:val="60"/>
                  <w:numPr>
                    <w:ilvl w:val="0"/>
                    <w:numId w:val="26"/>
                  </w:numPr>
                  <w:spacing w:after="0" w:line="240" w:lineRule="auto"/>
                </w:pPr>
              </w:pPrChange>
            </w:pPr>
            <w:r>
              <w:rPr>
                <w:rFonts w:asciiTheme="minorHAnsi" w:hAnsiTheme="minorHAnsi"/>
                <w:color w:val="000000"/>
              </w:rPr>
              <w:t>Initial and / or Intermittent level underwriter users underwrites the application and find certain data discrepancy / revised information.</w:t>
            </w:r>
          </w:p>
          <w:p>
            <w:pPr>
              <w:pStyle w:val="60"/>
              <w:numPr>
                <w:ilvl w:val="0"/>
                <w:numId w:val="26"/>
              </w:numPr>
              <w:spacing w:before="720" w:beforeLines="0" w:after="0" w:line="240" w:lineRule="auto"/>
              <w:rPr>
                <w:rFonts w:asciiTheme="minorHAnsi" w:hAnsiTheme="minorHAnsi"/>
                <w:color w:val="000000"/>
              </w:rPr>
              <w:pPrChange w:id="5293" w:author="shalu.megotia" w:date="2022-04-25T14:36:39Z">
                <w:pPr>
                  <w:pStyle w:val="60"/>
                  <w:numPr>
                    <w:ilvl w:val="0"/>
                    <w:numId w:val="26"/>
                  </w:numPr>
                  <w:spacing w:after="0" w:line="240" w:lineRule="auto"/>
                </w:pPr>
              </w:pPrChange>
            </w:pPr>
            <w:r>
              <w:rPr>
                <w:rFonts w:asciiTheme="minorHAnsi" w:hAnsiTheme="minorHAnsi"/>
                <w:color w:val="000000"/>
              </w:rPr>
              <w:t>User decides to send back the application. User updates his observations.</w:t>
            </w:r>
          </w:p>
          <w:p>
            <w:pPr>
              <w:pStyle w:val="60"/>
              <w:numPr>
                <w:ilvl w:val="0"/>
                <w:numId w:val="26"/>
              </w:numPr>
              <w:spacing w:before="720" w:beforeLines="0" w:after="0" w:line="240" w:lineRule="auto"/>
              <w:rPr>
                <w:rFonts w:asciiTheme="minorHAnsi" w:hAnsiTheme="minorHAnsi"/>
                <w:color w:val="000000"/>
              </w:rPr>
              <w:pPrChange w:id="5294" w:author="shalu.megotia" w:date="2022-04-25T14:36:39Z">
                <w:pPr>
                  <w:pStyle w:val="60"/>
                  <w:numPr>
                    <w:ilvl w:val="0"/>
                    <w:numId w:val="26"/>
                  </w:numPr>
                  <w:spacing w:after="0" w:line="240" w:lineRule="auto"/>
                </w:pPr>
              </w:pPrChange>
            </w:pPr>
            <w:r>
              <w:rPr>
                <w:rFonts w:asciiTheme="minorHAnsi" w:hAnsiTheme="minorHAnsi"/>
                <w:color w:val="000000"/>
              </w:rPr>
              <w:t>User selects pushback option and completes the activity.</w:t>
            </w:r>
          </w:p>
          <w:p>
            <w:pPr>
              <w:pStyle w:val="60"/>
              <w:numPr>
                <w:ilvl w:val="0"/>
                <w:numId w:val="26"/>
              </w:numPr>
              <w:spacing w:before="720" w:beforeLines="0" w:after="0" w:line="240" w:lineRule="auto"/>
              <w:rPr>
                <w:rFonts w:asciiTheme="minorHAnsi" w:hAnsiTheme="minorHAnsi"/>
                <w:color w:val="000000"/>
              </w:rPr>
              <w:pPrChange w:id="5295" w:author="shalu.megotia" w:date="2022-04-25T14:36:39Z">
                <w:pPr>
                  <w:pStyle w:val="60"/>
                  <w:numPr>
                    <w:ilvl w:val="0"/>
                    <w:numId w:val="26"/>
                  </w:numPr>
                  <w:spacing w:after="0" w:line="240" w:lineRule="auto"/>
                </w:pPr>
              </w:pPrChange>
            </w:pPr>
            <w:r>
              <w:rPr>
                <w:rFonts w:asciiTheme="minorHAnsi" w:hAnsiTheme="minorHAnsi"/>
                <w:color w:val="000000"/>
              </w:rPr>
              <w:t>Case is sent back to Pre-Underwriting based on option selected by underwriter.</w:t>
            </w:r>
          </w:p>
          <w:p>
            <w:pPr>
              <w:spacing w:before="720" w:beforeLines="0"/>
              <w:rPr>
                <w:color w:val="000000"/>
              </w:rPr>
              <w:pPrChange w:id="5296" w:author="shalu.megotia" w:date="2022-04-25T14:36:39Z">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297" w:author="shalu.megotia" w:date="2022-04-25T14:36:39Z">
                <w:pPr/>
              </w:pPrChange>
            </w:pPr>
            <w:r>
              <w:rPr>
                <w:b/>
                <w:color w:val="000000"/>
              </w:rPr>
              <w:t>UI Details</w:t>
            </w:r>
          </w:p>
        </w:tc>
        <w:tc>
          <w:tcPr>
            <w:tcW w:w="7654" w:type="dxa"/>
          </w:tcPr>
          <w:p>
            <w:pPr>
              <w:spacing w:before="720" w:beforeLines="0"/>
              <w:jc w:val="both"/>
              <w:rPr>
                <w:rFonts w:eastAsia="Calibri"/>
                <w:color w:val="000000"/>
              </w:rPr>
              <w:pPrChange w:id="5298" w:author="shalu.megotia" w:date="2022-04-25T14:36:39Z">
                <w:pPr>
                  <w:jc w:val="both"/>
                </w:pPr>
              </w:pPrChange>
            </w:pPr>
            <w:r>
              <w:rPr>
                <w:rFonts w:eastAsia="Calibri"/>
                <w:color w:val="000000"/>
              </w:rPr>
              <w:t>Screens for Underwriting (Application Approval / Recommendation) is as:</w:t>
            </w:r>
          </w:p>
          <w:p>
            <w:pPr>
              <w:spacing w:before="720" w:beforeLines="0"/>
              <w:jc w:val="both"/>
              <w:rPr>
                <w:color w:val="000000"/>
              </w:rPr>
              <w:pPrChange w:id="5299" w:author="shalu.megotia" w:date="2022-04-25T14:36:39Z">
                <w:pPr>
                  <w:jc w:val="both"/>
                </w:pPr>
              </w:pPrChange>
            </w:pPr>
            <w:del w:id="5300" w:author="Neeraj Shrivastava" w:date="2021-05-10T01:30:00Z">
              <w:bookmarkStart w:id="142" w:name="_MON_1681821405"/>
              <w:bookmarkEnd w:id="142"/>
            </w:del>
            <w:del w:id="5301" w:author="Neeraj Shrivastava" w:date="2021-05-10T01:30:00Z"/>
            <w:del w:id="5302" w:author="Neeraj Shrivastava" w:date="2021-05-10T01:30:00Z"/>
            <w:del w:id="5303" w:author="Neeraj Shrivastava" w:date="2021-05-10T01:30:00Z">
              <w:r>
                <w:rPr>
                  <w:color w:val="000000"/>
                </w:rPr>
                <w:object>
                  <v:shape id="_x0000_i1093" o:spt="75" type="#_x0000_t75" style="height:50.25pt;width:79.5pt;" o:ole="t" filled="f" o:preferrelative="t" stroked="f" coordsize="21600,21600">
                    <v:path/>
                    <v:fill on="f" focussize="0,0"/>
                    <v:stroke on="f" joinstyle="miter"/>
                    <v:imagedata r:id="rId155" o:title=""/>
                    <o:lock v:ext="edit" aspectratio="t"/>
                    <w10:wrap type="none"/>
                    <w10:anchorlock/>
                  </v:shape>
                  <o:OLEObject Type="Embed" ProgID="Excel.Sheet.12" ShapeID="_x0000_i1093" DrawAspect="Icon" ObjectID="_1468075793" r:id="rId154">
                    <o:LockedField>false</o:LockedField>
                  </o:OLEObject>
                </w:object>
              </w:r>
            </w:del>
            <w:del w:id="5305" w:author="Neeraj Shrivastava" w:date="2021-05-10T01:30:00Z"/>
            <w:ins w:id="5306" w:author="Neeraj Shrivastava" w:date="2021-05-10T01:30:00Z">
              <w:bookmarkStart w:id="143" w:name="_MON_1682952861"/>
              <w:bookmarkEnd w:id="143"/>
            </w:ins>
            <w:ins w:id="5307" w:author="Neeraj Shrivastava" w:date="2021-05-10T01:30:00Z"/>
            <w:ins w:id="5308" w:author="Neeraj Shrivastava" w:date="2021-05-10T01:30:00Z"/>
            <w:ins w:id="5309" w:author="Neeraj Shrivastava" w:date="2021-05-10T01:30:00Z">
              <w:r>
                <w:rPr>
                  <w:color w:val="000000"/>
                </w:rPr>
                <w:object>
                  <v:shape id="_x0000_i1094" o:spt="75" type="#_x0000_t75" style="height:64.5pt;width:108pt;" o:ole="t" filled="f" o:preferrelative="t" stroked="f" coordsize="21600,21600">
                    <v:path/>
                    <v:fill on="f" focussize="0,0"/>
                    <v:stroke on="f" joinstyle="miter"/>
                    <v:imagedata r:id="rId157" o:title=""/>
                    <o:lock v:ext="edit" aspectratio="t"/>
                    <w10:wrap type="none"/>
                    <w10:anchorlock/>
                  </v:shape>
                  <o:OLEObject Type="Embed" ProgID="Excel.Sheet.12" ShapeID="_x0000_i1094" DrawAspect="Icon" ObjectID="_1468075794" r:id="rId156">
                    <o:LockedField>false</o:LockedField>
                  </o:OLEObject>
                </w:object>
              </w:r>
            </w:ins>
            <w:ins w:id="5311" w:author="Neeraj Shrivastava" w:date="2021-05-10T01:30:00Z"/>
          </w:p>
          <w:p>
            <w:pPr>
              <w:spacing w:before="720" w:beforeLines="0"/>
              <w:jc w:val="both"/>
              <w:rPr>
                <w:color w:val="000000"/>
              </w:rPr>
              <w:pPrChange w:id="5312" w:author="shalu.megotia" w:date="2022-04-25T14:36:39Z">
                <w:pPr>
                  <w:jc w:val="both"/>
                </w:pPr>
              </w:pPrChange>
            </w:pPr>
          </w:p>
          <w:p>
            <w:pPr>
              <w:spacing w:before="720" w:beforeLines="0"/>
              <w:jc w:val="both"/>
              <w:rPr>
                <w:color w:val="000000"/>
              </w:rPr>
              <w:pPrChange w:id="5313" w:author="shalu.megotia" w:date="2022-04-25T14:36:39Z">
                <w:pPr>
                  <w:jc w:val="both"/>
                </w:pPr>
              </w:pPrChange>
            </w:pPr>
            <w:r>
              <w:rPr>
                <w:color w:val="000000"/>
              </w:rPr>
              <w:t>Sanctioning-Risk Recommendation Screen will be as:</w:t>
            </w:r>
          </w:p>
          <w:p>
            <w:pPr>
              <w:spacing w:before="720" w:beforeLines="0"/>
              <w:jc w:val="both"/>
              <w:rPr>
                <w:color w:val="000000"/>
              </w:rPr>
              <w:pPrChange w:id="5314" w:author="shalu.megotia" w:date="2022-04-25T14:36:39Z">
                <w:pPr>
                  <w:jc w:val="both"/>
                </w:pPr>
              </w:pPrChange>
            </w:pPr>
          </w:p>
          <w:p>
            <w:pPr>
              <w:spacing w:before="720" w:beforeLines="0"/>
              <w:jc w:val="both"/>
              <w:rPr>
                <w:color w:val="000000"/>
              </w:rPr>
              <w:pPrChange w:id="5315" w:author="shalu.megotia" w:date="2022-04-25T14:36:39Z">
                <w:pPr>
                  <w:jc w:val="both"/>
                </w:pPr>
              </w:pPrChange>
            </w:pPr>
            <w:del w:id="5316" w:author="Neeraj Shrivastava" w:date="2021-05-18T00:50:00Z">
              <w:bookmarkStart w:id="144" w:name="_MON_1681820036"/>
              <w:bookmarkEnd w:id="144"/>
            </w:del>
            <w:del w:id="5317" w:author="Neeraj Shrivastava" w:date="2021-05-18T00:50:00Z"/>
            <w:del w:id="5318" w:author="Neeraj Shrivastava" w:date="2021-05-18T00:50:00Z"/>
            <w:del w:id="5319" w:author="Neeraj Shrivastava" w:date="2021-05-18T00:50:00Z">
              <w:r>
                <w:rPr>
                  <w:color w:val="000000"/>
                </w:rPr>
                <w:object>
                  <v:shape id="_x0000_i1095" o:spt="75" type="#_x0000_t75" style="height:50.25pt;width:79.5pt;" o:ole="t" filled="f" o:preferrelative="t" stroked="f" coordsize="21600,21600">
                    <v:path/>
                    <v:fill on="f" focussize="0,0"/>
                    <v:stroke on="f" joinstyle="miter"/>
                    <v:imagedata r:id="rId159" o:title=""/>
                    <o:lock v:ext="edit" aspectratio="t"/>
                    <w10:wrap type="none"/>
                    <w10:anchorlock/>
                  </v:shape>
                  <o:OLEObject Type="Embed" ProgID="Excel.Sheet.12" ShapeID="_x0000_i1095" DrawAspect="Icon" ObjectID="_1468075795" r:id="rId158">
                    <o:LockedField>false</o:LockedField>
                  </o:OLEObject>
                </w:object>
              </w:r>
            </w:del>
            <w:del w:id="5321" w:author="Neeraj Shrivastava" w:date="2021-05-18T00:50:00Z"/>
            <w:ins w:id="5322" w:author="Neeraj Shrivastava" w:date="2021-05-18T00:50:00Z">
              <w:bookmarkStart w:id="145" w:name="_MON_1682952843"/>
              <w:bookmarkEnd w:id="145"/>
            </w:ins>
            <w:ins w:id="5323" w:author="Neeraj Shrivastava" w:date="2021-05-18T00:50:00Z"/>
            <w:ins w:id="5324" w:author="Neeraj Shrivastava" w:date="2021-05-18T00:50:00Z"/>
            <w:ins w:id="5325" w:author="Neeraj Shrivastava" w:date="2021-05-18T00:50:00Z">
              <w:r>
                <w:rPr>
                  <w:color w:val="000000"/>
                </w:rPr>
                <w:object>
                  <v:shape id="_x0000_i1096" o:spt="75" type="#_x0000_t75" style="height:64.5pt;width:108pt;" o:ole="t" filled="f" o:preferrelative="t" stroked="f" coordsize="21600,21600">
                    <v:path/>
                    <v:fill on="f" focussize="0,0"/>
                    <v:stroke on="f" joinstyle="miter"/>
                    <v:imagedata r:id="rId161" o:title=""/>
                    <o:lock v:ext="edit" aspectratio="t"/>
                    <w10:wrap type="none"/>
                    <w10:anchorlock/>
                  </v:shape>
                  <o:OLEObject Type="Embed" ProgID="Excel.Sheet.12" ShapeID="_x0000_i1096" DrawAspect="Icon" ObjectID="_1468075796" r:id="rId160">
                    <o:LockedField>false</o:LockedField>
                  </o:OLEObject>
                </w:object>
              </w:r>
            </w:ins>
            <w:ins w:id="5327" w:author="Neeraj Shrivastava" w:date="2021-05-18T00:50:00Z"/>
          </w:p>
          <w:p>
            <w:pPr>
              <w:spacing w:before="720" w:beforeLines="0"/>
              <w:jc w:val="both"/>
              <w:rPr>
                <w:color w:val="000000"/>
              </w:rPr>
              <w:pPrChange w:id="5328" w:author="shalu.megotia" w:date="2022-04-25T14:36:39Z">
                <w:pPr>
                  <w:jc w:val="both"/>
                </w:pPr>
              </w:pPrChange>
            </w:pPr>
          </w:p>
          <w:p>
            <w:pPr>
              <w:spacing w:before="720" w:beforeLines="0"/>
              <w:jc w:val="both"/>
              <w:rPr>
                <w:color w:val="000000"/>
              </w:rPr>
              <w:pPrChange w:id="5329" w:author="shalu.megotia" w:date="2022-04-25T14:36:39Z">
                <w:pPr>
                  <w:jc w:val="both"/>
                </w:pPr>
              </w:pPrChange>
            </w:pPr>
            <w:r>
              <w:rPr>
                <w:color w:val="000000"/>
              </w:rPr>
              <w:t>Covenants Details screen will be as:</w:t>
            </w:r>
          </w:p>
          <w:p>
            <w:pPr>
              <w:spacing w:before="720" w:beforeLines="0"/>
              <w:jc w:val="both"/>
              <w:rPr>
                <w:color w:val="000000"/>
              </w:rPr>
              <w:pPrChange w:id="5330" w:author="shalu.megotia" w:date="2022-04-25T14:36:39Z">
                <w:pPr>
                  <w:jc w:val="both"/>
                </w:pPr>
              </w:pPrChange>
            </w:pPr>
          </w:p>
          <w:p>
            <w:pPr>
              <w:spacing w:before="720" w:beforeLines="0"/>
              <w:jc w:val="both"/>
              <w:rPr>
                <w:color w:val="000000"/>
              </w:rPr>
              <w:pPrChange w:id="5331" w:author="shalu.megotia" w:date="2022-04-25T14:36:39Z">
                <w:pPr>
                  <w:jc w:val="both"/>
                </w:pPr>
              </w:pPrChange>
            </w:pPr>
            <w:bookmarkStart w:id="146" w:name="_MON_1681820557"/>
            <w:bookmarkEnd w:id="146"/>
            <w:r>
              <w:rPr>
                <w:color w:val="000000"/>
              </w:rPr>
              <w:object>
                <v:shape id="_x0000_i1097" o:spt="75" type="#_x0000_t75" style="height:64.5pt;width:108pt;" o:ole="t" filled="f" o:preferrelative="t" stroked="f" coordsize="21600,21600">
                  <v:path/>
                  <v:fill on="f" focussize="0,0"/>
                  <v:stroke on="f" joinstyle="miter"/>
                  <v:imagedata r:id="rId163" o:title=""/>
                  <o:lock v:ext="edit" aspectratio="t"/>
                  <w10:wrap type="none"/>
                  <w10:anchorlock/>
                </v:shape>
                <o:OLEObject Type="Embed" ProgID="Excel.Sheet.12" ShapeID="_x0000_i1097" DrawAspect="Icon" ObjectID="_1468075797" r:id="rId162">
                  <o:LockedField>false</o:LockedField>
                </o:OLEObject>
              </w:object>
            </w:r>
          </w:p>
          <w:p>
            <w:pPr>
              <w:spacing w:before="720" w:beforeLines="0"/>
              <w:jc w:val="both"/>
              <w:rPr>
                <w:color w:val="000000"/>
              </w:rPr>
              <w:pPrChange w:id="5332" w:author="shalu.megotia" w:date="2022-04-25T14:36:39Z">
                <w:pPr>
                  <w:jc w:val="both"/>
                </w:pPr>
              </w:pPrChange>
            </w:pPr>
          </w:p>
          <w:p>
            <w:pPr>
              <w:spacing w:before="720" w:beforeLines="0"/>
              <w:jc w:val="both"/>
              <w:rPr>
                <w:color w:val="000000"/>
              </w:rPr>
              <w:pPrChange w:id="5333" w:author="shalu.megotia" w:date="2022-04-25T14:36:39Z">
                <w:pPr>
                  <w:jc w:val="both"/>
                </w:pPr>
              </w:pPrChange>
            </w:pPr>
            <w:r>
              <w:rPr>
                <w:color w:val="000000"/>
              </w:rPr>
              <w:t>Deviation approval screen will be as:</w:t>
            </w:r>
          </w:p>
          <w:p>
            <w:pPr>
              <w:spacing w:before="720" w:beforeLines="0"/>
              <w:jc w:val="both"/>
              <w:rPr>
                <w:color w:val="000000"/>
              </w:rPr>
              <w:pPrChange w:id="5334" w:author="shalu.megotia" w:date="2022-04-25T14:36:39Z">
                <w:pPr>
                  <w:jc w:val="both"/>
                </w:pPr>
              </w:pPrChange>
            </w:pPr>
          </w:p>
          <w:p>
            <w:pPr>
              <w:spacing w:before="720" w:beforeLines="0"/>
              <w:jc w:val="both"/>
              <w:rPr>
                <w:color w:val="000000"/>
              </w:rPr>
              <w:pPrChange w:id="5335" w:author="shalu.megotia" w:date="2022-04-25T14:36:39Z">
                <w:pPr>
                  <w:jc w:val="both"/>
                </w:pPr>
              </w:pPrChange>
            </w:pPr>
            <w:bookmarkStart w:id="147" w:name="_MON_1683040113"/>
            <w:bookmarkEnd w:id="147"/>
            <w:r>
              <w:rPr>
                <w:color w:val="000000"/>
              </w:rPr>
              <w:object>
                <v:shape id="_x0000_i1098" o:spt="75" type="#_x0000_t75" style="height:64.5pt;width:108pt;" o:ole="t" filled="f" o:preferrelative="t" stroked="f" coordsize="21600,21600">
                  <v:path/>
                  <v:fill on="f" focussize="0,0"/>
                  <v:stroke on="f" joinstyle="miter"/>
                  <v:imagedata r:id="rId165" o:title=""/>
                  <o:lock v:ext="edit" aspectratio="t"/>
                  <w10:wrap type="none"/>
                  <w10:anchorlock/>
                </v:shape>
                <o:OLEObject Type="Embed" ProgID="Excel.Sheet.12" ShapeID="_x0000_i1098" DrawAspect="Icon" ObjectID="_1468075798" r:id="rId164">
                  <o:LockedField>false</o:LockedField>
                </o:OLEObject>
              </w:object>
            </w:r>
          </w:p>
          <w:p>
            <w:pPr>
              <w:spacing w:before="720" w:beforeLines="0"/>
              <w:jc w:val="both"/>
              <w:rPr>
                <w:color w:val="000000"/>
              </w:rPr>
              <w:pPrChange w:id="5336" w:author="shalu.megotia" w:date="2022-04-25T14:36:39Z">
                <w:pPr>
                  <w:jc w:val="both"/>
                </w:pPr>
              </w:pPrChange>
            </w:pPr>
          </w:p>
          <w:p>
            <w:pPr>
              <w:spacing w:before="720" w:beforeLines="0"/>
              <w:jc w:val="both"/>
              <w:rPr>
                <w:color w:val="000000"/>
              </w:rPr>
              <w:pPrChange w:id="5337" w:author="shalu.megotia" w:date="2022-04-25T14:36:39Z">
                <w:pPr>
                  <w:jc w:val="both"/>
                </w:pPr>
              </w:pPrChange>
            </w:pPr>
          </w:p>
          <w:p>
            <w:pPr>
              <w:spacing w:before="720" w:beforeLines="0"/>
              <w:jc w:val="both"/>
              <w:rPr>
                <w:color w:val="000000"/>
              </w:rPr>
              <w:pPrChange w:id="5338" w:author="shalu.megotia" w:date="2022-04-25T14:36:39Z">
                <w:pPr>
                  <w:jc w:val="both"/>
                </w:pPr>
              </w:pPrChange>
            </w:pPr>
            <w:r>
              <w:rPr>
                <w:color w:val="000000"/>
              </w:rPr>
              <w:t>Applicable CAM Report Templates are as –</w:t>
            </w:r>
          </w:p>
          <w:p>
            <w:pPr>
              <w:spacing w:before="720" w:beforeLines="0"/>
              <w:jc w:val="both"/>
              <w:rPr>
                <w:color w:val="000000"/>
              </w:rPr>
              <w:pPrChange w:id="5339" w:author="shalu.megotia" w:date="2022-04-25T14:36:39Z">
                <w:pPr>
                  <w:jc w:val="both"/>
                </w:pPr>
              </w:pPrChange>
            </w:pPr>
          </w:p>
          <w:p>
            <w:pPr>
              <w:pStyle w:val="62"/>
              <w:numPr>
                <w:ilvl w:val="0"/>
                <w:numId w:val="44"/>
              </w:numPr>
              <w:spacing w:before="720" w:beforeLines="0"/>
              <w:jc w:val="both"/>
              <w:rPr>
                <w:color w:val="000000"/>
              </w:rPr>
              <w:pPrChange w:id="5340" w:author="shalu.megotia" w:date="2022-04-25T14:36:39Z">
                <w:pPr>
                  <w:pStyle w:val="62"/>
                  <w:numPr>
                    <w:ilvl w:val="0"/>
                    <w:numId w:val="44"/>
                  </w:numPr>
                  <w:jc w:val="both"/>
                </w:pPr>
              </w:pPrChange>
            </w:pPr>
            <w:r>
              <w:rPr>
                <w:color w:val="000000"/>
              </w:rPr>
              <w:t>Non Schematic Cases: Applicable for Non-schematic cases</w:t>
            </w:r>
          </w:p>
          <w:p>
            <w:pPr>
              <w:spacing w:before="720" w:beforeLines="0"/>
              <w:jc w:val="both"/>
              <w:rPr>
                <w:color w:val="000000"/>
              </w:rPr>
              <w:pPrChange w:id="5341" w:author="shalu.megotia" w:date="2022-04-25T14:36:39Z">
                <w:pPr>
                  <w:jc w:val="both"/>
                </w:pPr>
              </w:pPrChange>
            </w:pPr>
          </w:p>
          <w:p>
            <w:pPr>
              <w:spacing w:before="720" w:beforeLines="0"/>
              <w:jc w:val="both"/>
              <w:rPr>
                <w:color w:val="000000"/>
              </w:rPr>
              <w:pPrChange w:id="5342" w:author="shalu.megotia" w:date="2022-04-25T14:36:39Z">
                <w:pPr>
                  <w:jc w:val="both"/>
                </w:pPr>
              </w:pPrChange>
            </w:pPr>
            <w:commentRangeStart w:id="32"/>
            <w:commentRangeStart w:id="33"/>
            <w:commentRangeStart w:id="34"/>
            <w:bookmarkStart w:id="148" w:name="_MON_1681820786"/>
            <w:bookmarkEnd w:id="148"/>
            <w:r>
              <w:rPr>
                <w:color w:val="000000"/>
              </w:rPr>
              <w:object>
                <v:shape id="_x0000_i1099" o:spt="75" type="#_x0000_t75" style="height:64.5pt;width:108pt;" o:ole="t" filled="f" o:preferrelative="t" stroked="f" coordsize="21600,21600">
                  <v:path/>
                  <v:fill on="f" focussize="0,0"/>
                  <v:stroke on="f" joinstyle="miter"/>
                  <v:imagedata r:id="rId167" o:title=""/>
                  <o:lock v:ext="edit" aspectratio="t"/>
                  <w10:wrap type="none"/>
                  <w10:anchorlock/>
                </v:shape>
                <o:OLEObject Type="Embed" ProgID="Excel.Sheet.12" ShapeID="_x0000_i1099" DrawAspect="Icon" ObjectID="_1468075799" r:id="rId166">
                  <o:LockedField>false</o:LockedField>
                </o:OLEObject>
              </w:object>
            </w:r>
            <w:commentRangeEnd w:id="32"/>
            <w:r>
              <w:rPr>
                <w:rStyle w:val="16"/>
                <w:rFonts w:ascii="Times New Roman" w:hAnsi="Times New Roman" w:eastAsia="Times New Roman"/>
              </w:rPr>
              <w:commentReference w:id="32"/>
            </w:r>
            <w:commentRangeEnd w:id="33"/>
            <w:r>
              <w:rPr>
                <w:rStyle w:val="16"/>
                <w:rFonts w:ascii="Times New Roman" w:hAnsi="Times New Roman" w:eastAsia="Times New Roman"/>
              </w:rPr>
              <w:commentReference w:id="33"/>
            </w:r>
            <w:commentRangeEnd w:id="34"/>
            <w:r>
              <w:rPr>
                <w:rStyle w:val="16"/>
                <w:rFonts w:ascii="Times New Roman" w:hAnsi="Times New Roman" w:eastAsia="Times New Roman"/>
              </w:rPr>
              <w:commentReference w:id="34"/>
            </w:r>
          </w:p>
          <w:p>
            <w:pPr>
              <w:spacing w:before="720" w:beforeLines="0"/>
              <w:jc w:val="both"/>
              <w:rPr>
                <w:color w:val="000000"/>
              </w:rPr>
              <w:pPrChange w:id="5343" w:author="shalu.megotia" w:date="2022-04-25T14:36:39Z">
                <w:pPr>
                  <w:jc w:val="both"/>
                </w:pPr>
              </w:pPrChange>
            </w:pPr>
          </w:p>
          <w:p>
            <w:pPr>
              <w:pStyle w:val="62"/>
              <w:numPr>
                <w:ilvl w:val="0"/>
                <w:numId w:val="44"/>
              </w:numPr>
              <w:spacing w:before="720" w:beforeLines="0"/>
              <w:jc w:val="both"/>
              <w:rPr>
                <w:color w:val="000000"/>
              </w:rPr>
              <w:pPrChange w:id="5344" w:author="shalu.megotia" w:date="2022-04-25T14:36:39Z">
                <w:pPr>
                  <w:pStyle w:val="62"/>
                  <w:numPr>
                    <w:ilvl w:val="0"/>
                    <w:numId w:val="44"/>
                  </w:numPr>
                  <w:jc w:val="both"/>
                </w:pPr>
              </w:pPrChange>
            </w:pPr>
            <w:r>
              <w:rPr>
                <w:color w:val="000000"/>
              </w:rPr>
              <w:t>Schematic Cases: Applicable for Schematic cases</w:t>
            </w:r>
          </w:p>
          <w:p>
            <w:pPr>
              <w:spacing w:before="720" w:beforeLines="0"/>
              <w:jc w:val="both"/>
              <w:rPr>
                <w:color w:val="000000"/>
              </w:rPr>
              <w:pPrChange w:id="5345" w:author="shalu.megotia" w:date="2022-04-25T14:36:39Z">
                <w:pPr>
                  <w:jc w:val="both"/>
                </w:pPr>
              </w:pPrChange>
            </w:pPr>
          </w:p>
          <w:p>
            <w:pPr>
              <w:spacing w:before="720" w:beforeLines="0"/>
              <w:jc w:val="both"/>
              <w:rPr>
                <w:color w:val="000000"/>
              </w:rPr>
              <w:pPrChange w:id="5346" w:author="shalu.megotia" w:date="2022-04-25T14:36:39Z">
                <w:pPr>
                  <w:jc w:val="both"/>
                </w:pPr>
              </w:pPrChange>
            </w:pPr>
            <w:bookmarkStart w:id="149" w:name="_MON_1681820902"/>
            <w:bookmarkEnd w:id="149"/>
            <w:r>
              <w:rPr>
                <w:color w:val="000000"/>
              </w:rPr>
              <w:object>
                <v:shape id="_x0000_i1100" o:spt="75" type="#_x0000_t75" style="height:64.5pt;width:108pt;" o:ole="t" filled="f" o:preferrelative="t" stroked="f" coordsize="21600,21600">
                  <v:path/>
                  <v:fill on="f" focussize="0,0"/>
                  <v:stroke on="f" joinstyle="miter"/>
                  <v:imagedata r:id="rId169" o:title=""/>
                  <o:lock v:ext="edit" aspectratio="t"/>
                  <w10:wrap type="none"/>
                  <w10:anchorlock/>
                </v:shape>
                <o:OLEObject Type="Embed" ProgID="Excel.Sheet.12" ShapeID="_x0000_i1100" DrawAspect="Icon" ObjectID="_1468075800" r:id="rId168">
                  <o:LockedField>false</o:LockedField>
                </o:OLEObject>
              </w:object>
            </w:r>
          </w:p>
          <w:p>
            <w:pPr>
              <w:spacing w:before="720" w:beforeLines="0"/>
              <w:jc w:val="both"/>
              <w:rPr>
                <w:color w:val="000000"/>
              </w:rPr>
              <w:pPrChange w:id="5347" w:author="shalu.megotia" w:date="2022-04-25T14:36:39Z">
                <w:pPr>
                  <w:jc w:val="both"/>
                </w:pPr>
              </w:pPrChange>
            </w:pPr>
          </w:p>
          <w:p>
            <w:pPr>
              <w:pStyle w:val="62"/>
              <w:numPr>
                <w:ilvl w:val="0"/>
                <w:numId w:val="44"/>
              </w:numPr>
              <w:spacing w:before="720" w:beforeLines="0"/>
              <w:jc w:val="both"/>
              <w:rPr>
                <w:color w:val="000000"/>
              </w:rPr>
              <w:pPrChange w:id="5348" w:author="shalu.megotia" w:date="2022-04-25T14:36:39Z">
                <w:pPr>
                  <w:pStyle w:val="62"/>
                  <w:numPr>
                    <w:ilvl w:val="0"/>
                    <w:numId w:val="44"/>
                  </w:numPr>
                  <w:jc w:val="both"/>
                </w:pPr>
              </w:pPrChange>
            </w:pPr>
            <w:r>
              <w:rPr>
                <w:color w:val="000000"/>
              </w:rPr>
              <w:t>Modification CAM: This is a supplementary CAM report which is applicable in case of customer has asked for negotiation at the approval acceptance.</w:t>
            </w:r>
          </w:p>
          <w:p>
            <w:pPr>
              <w:spacing w:before="720" w:beforeLines="0"/>
              <w:jc w:val="both"/>
              <w:rPr>
                <w:color w:val="000000"/>
              </w:rPr>
              <w:pPrChange w:id="5349" w:author="shalu.megotia" w:date="2022-04-25T14:36:39Z">
                <w:pPr>
                  <w:jc w:val="both"/>
                </w:pPr>
              </w:pPrChange>
            </w:pPr>
          </w:p>
          <w:p>
            <w:pPr>
              <w:spacing w:before="720" w:beforeLines="0"/>
              <w:jc w:val="both"/>
              <w:rPr>
                <w:color w:val="000000"/>
              </w:rPr>
              <w:pPrChange w:id="5350" w:author="shalu.megotia" w:date="2022-04-25T14:36:39Z">
                <w:pPr>
                  <w:jc w:val="both"/>
                </w:pPr>
              </w:pPrChange>
            </w:pPr>
            <w:bookmarkStart w:id="150" w:name="_MON_1681821094"/>
            <w:bookmarkEnd w:id="150"/>
            <w:r>
              <w:rPr>
                <w:color w:val="000000"/>
              </w:rPr>
              <w:object>
                <v:shape id="_x0000_i1101" o:spt="75" type="#_x0000_t75" style="height:64.5pt;width:108pt;" o:ole="t" filled="f" o:preferrelative="t" stroked="f" coordsize="21600,21600">
                  <v:path/>
                  <v:fill on="f" focussize="0,0"/>
                  <v:stroke on="f" joinstyle="miter"/>
                  <v:imagedata r:id="rId171" o:title=""/>
                  <o:lock v:ext="edit" aspectratio="t"/>
                  <w10:wrap type="none"/>
                  <w10:anchorlock/>
                </v:shape>
                <o:OLEObject Type="Embed" ProgID="Excel.Sheet.12" ShapeID="_x0000_i1101" DrawAspect="Icon" ObjectID="_1468075801" r:id="rId170">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351" w:author="shalu.megotia" w:date="2022-04-25T14:36:39Z">
                <w:pPr/>
              </w:pPrChange>
            </w:pPr>
            <w:r>
              <w:rPr>
                <w:b/>
                <w:color w:val="000000"/>
              </w:rPr>
              <w:t>Post Conditions</w:t>
            </w:r>
          </w:p>
        </w:tc>
        <w:tc>
          <w:tcPr>
            <w:tcW w:w="7654" w:type="dxa"/>
          </w:tcPr>
          <w:p>
            <w:pPr>
              <w:pStyle w:val="60"/>
              <w:numPr>
                <w:ilvl w:val="0"/>
                <w:numId w:val="27"/>
              </w:numPr>
              <w:spacing w:before="720" w:beforeLines="0" w:after="0" w:line="240" w:lineRule="auto"/>
              <w:jc w:val="both"/>
              <w:rPr>
                <w:rFonts w:asciiTheme="minorHAnsi" w:hAnsiTheme="minorHAnsi"/>
              </w:rPr>
              <w:pPrChange w:id="5352" w:author="shalu.megotia" w:date="2022-04-25T14:36:39Z">
                <w:pPr>
                  <w:pStyle w:val="60"/>
                  <w:numPr>
                    <w:ilvl w:val="0"/>
                    <w:numId w:val="27"/>
                  </w:numPr>
                  <w:spacing w:after="0" w:line="240" w:lineRule="auto"/>
                  <w:jc w:val="both"/>
                </w:pPr>
              </w:pPrChange>
            </w:pPr>
            <w:r>
              <w:rPr>
                <w:rFonts w:asciiTheme="minorHAnsi" w:hAnsiTheme="minorHAnsi"/>
              </w:rPr>
              <w:t>Approval Acceptance activity is initiated if case is approved.</w:t>
            </w:r>
          </w:p>
          <w:p>
            <w:pPr>
              <w:pStyle w:val="60"/>
              <w:numPr>
                <w:ilvl w:val="0"/>
                <w:numId w:val="27"/>
              </w:numPr>
              <w:spacing w:before="720" w:beforeLines="0" w:after="0" w:line="240" w:lineRule="auto"/>
              <w:jc w:val="both"/>
              <w:rPr>
                <w:rFonts w:asciiTheme="minorHAnsi" w:hAnsiTheme="minorHAnsi"/>
              </w:rPr>
              <w:pPrChange w:id="5353" w:author="shalu.megotia" w:date="2022-04-25T14:36:39Z">
                <w:pPr>
                  <w:pStyle w:val="60"/>
                  <w:numPr>
                    <w:ilvl w:val="0"/>
                    <w:numId w:val="27"/>
                  </w:numPr>
                  <w:spacing w:after="0" w:line="240" w:lineRule="auto"/>
                  <w:jc w:val="both"/>
                </w:pPr>
              </w:pPrChange>
            </w:pPr>
            <w:r>
              <w:rPr>
                <w:rFonts w:asciiTheme="minorHAnsi" w:hAnsiTheme="minorHAnsi"/>
              </w:rPr>
              <w:t>Application moves back to CRM / CA / UW (first UW) for modification if modification is required and application is pushed back by UW.</w:t>
            </w:r>
          </w:p>
          <w:p>
            <w:pPr>
              <w:pStyle w:val="60"/>
              <w:numPr>
                <w:ilvl w:val="0"/>
                <w:numId w:val="27"/>
              </w:numPr>
              <w:spacing w:before="720" w:beforeLines="0" w:after="0" w:line="240" w:lineRule="auto"/>
              <w:jc w:val="both"/>
              <w:rPr>
                <w:rFonts w:asciiTheme="minorHAnsi" w:hAnsiTheme="minorHAnsi"/>
              </w:rPr>
              <w:pPrChange w:id="5354" w:author="shalu.megotia" w:date="2022-04-25T14:36:39Z">
                <w:pPr>
                  <w:pStyle w:val="60"/>
                  <w:numPr>
                    <w:ilvl w:val="0"/>
                    <w:numId w:val="27"/>
                  </w:numPr>
                  <w:spacing w:after="0" w:line="240" w:lineRule="auto"/>
                  <w:jc w:val="both"/>
                </w:pPr>
              </w:pPrChange>
            </w:pPr>
            <w:r>
              <w:rPr>
                <w:rFonts w:asciiTheme="minorHAnsi" w:hAnsiTheme="minorHAnsi"/>
              </w:rPr>
              <w:t>Application moves to reject review activity if case is rejected.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355" w:author="shalu.megotia" w:date="2022-04-25T14:36:39Z">
                <w:pPr/>
              </w:pPrChange>
            </w:pPr>
            <w:r>
              <w:rPr>
                <w:b/>
                <w:color w:val="000000"/>
              </w:rPr>
              <w:t>Business Rules</w:t>
            </w:r>
          </w:p>
        </w:tc>
        <w:tc>
          <w:tcPr>
            <w:tcW w:w="7654" w:type="dxa"/>
          </w:tcPr>
          <w:p>
            <w:pPr>
              <w:pStyle w:val="60"/>
              <w:numPr>
                <w:ilvl w:val="0"/>
                <w:numId w:val="27"/>
              </w:numPr>
              <w:spacing w:before="720" w:beforeLines="0" w:after="0" w:line="240" w:lineRule="auto"/>
              <w:jc w:val="both"/>
              <w:rPr>
                <w:rFonts w:asciiTheme="minorHAnsi" w:hAnsiTheme="minorHAnsi"/>
                <w:color w:val="000000"/>
              </w:rPr>
              <w:pPrChange w:id="5356" w:author="shalu.megotia" w:date="2022-04-25T14:36:39Z">
                <w:pPr>
                  <w:pStyle w:val="60"/>
                  <w:numPr>
                    <w:ilvl w:val="0"/>
                    <w:numId w:val="27"/>
                  </w:numPr>
                  <w:spacing w:after="0" w:line="240" w:lineRule="auto"/>
                  <w:jc w:val="both"/>
                </w:pPr>
              </w:pPrChange>
            </w:pPr>
            <w:r>
              <w:rPr>
                <w:rFonts w:asciiTheme="minorHAnsi" w:hAnsiTheme="minorHAnsi"/>
              </w:rPr>
              <w:t>System will allow the case to be approved by final Sanctioning authority as mentioned in the first step of the sanctioning process by CU/CA user.</w:t>
            </w:r>
          </w:p>
          <w:p>
            <w:pPr>
              <w:pStyle w:val="60"/>
              <w:numPr>
                <w:ilvl w:val="0"/>
                <w:numId w:val="27"/>
              </w:numPr>
              <w:spacing w:before="720" w:beforeLines="0" w:after="0" w:line="240" w:lineRule="auto"/>
              <w:jc w:val="both"/>
              <w:rPr>
                <w:ins w:id="5358" w:author="Abhinav Shandilya" w:date="2021-05-19T14:41:00Z"/>
                <w:rFonts w:asciiTheme="minorHAnsi" w:hAnsiTheme="minorHAnsi"/>
                <w:color w:val="000000"/>
                <w:rPrChange w:id="5359" w:author="Abhinav Shandilya" w:date="2021-05-19T14:41:00Z">
                  <w:rPr>
                    <w:ins w:id="5360" w:author="Abhinav Shandilya" w:date="2021-05-19T14:41:00Z"/>
                    <w:rFonts w:asciiTheme="minorHAnsi" w:hAnsiTheme="minorHAnsi"/>
                  </w:rPr>
                </w:rPrChange>
              </w:rPr>
              <w:pPrChange w:id="5357" w:author="shalu.megotia" w:date="2022-04-25T14:36:39Z">
                <w:pPr>
                  <w:pStyle w:val="60"/>
                  <w:numPr>
                    <w:ilvl w:val="0"/>
                    <w:numId w:val="27"/>
                  </w:numPr>
                  <w:spacing w:after="0" w:line="240" w:lineRule="auto"/>
                  <w:jc w:val="both"/>
                </w:pPr>
              </w:pPrChange>
            </w:pPr>
            <w:r>
              <w:rPr>
                <w:rFonts w:asciiTheme="minorHAnsi" w:hAnsiTheme="minorHAnsi"/>
              </w:rPr>
              <w:t>System will generate the CAM report in pdf format only.</w:t>
            </w:r>
          </w:p>
          <w:p>
            <w:pPr>
              <w:pStyle w:val="60"/>
              <w:numPr>
                <w:ilvl w:val="0"/>
                <w:numId w:val="27"/>
              </w:numPr>
              <w:spacing w:before="720" w:beforeLines="0" w:after="0" w:line="240" w:lineRule="auto"/>
              <w:jc w:val="both"/>
              <w:rPr>
                <w:rFonts w:asciiTheme="minorHAnsi" w:hAnsiTheme="minorHAnsi"/>
                <w:color w:val="000000"/>
              </w:rPr>
              <w:pPrChange w:id="5361" w:author="shalu.megotia" w:date="2022-04-25T14:36:39Z">
                <w:pPr>
                  <w:pStyle w:val="60"/>
                  <w:numPr>
                    <w:ilvl w:val="0"/>
                    <w:numId w:val="27"/>
                  </w:numPr>
                  <w:spacing w:after="0" w:line="240" w:lineRule="auto"/>
                  <w:jc w:val="both"/>
                </w:pPr>
              </w:pPrChange>
            </w:pPr>
            <w:ins w:id="5362" w:author="Abhinav Shandilya" w:date="2021-05-19T14:41:00Z">
              <w:r>
                <w:rPr>
                  <w:rFonts w:asciiTheme="minorHAnsi" w:hAnsiTheme="minorHAnsi"/>
                </w:rPr>
                <w:t xml:space="preserve">System to have option to download the uploaded </w:t>
              </w:r>
            </w:ins>
            <w:ins w:id="5363" w:author="Abhinav Shandilya" w:date="2021-05-19T14:42:00Z">
              <w:r>
                <w:rPr>
                  <w:rFonts w:asciiTheme="minorHAnsi" w:hAnsiTheme="minorHAnsi"/>
                </w:rPr>
                <w:t>account Conduct Report in DDE along with CAM wherein the uploaded Account Conduct report by DDE person can be downloaded.</w:t>
              </w:r>
            </w:ins>
          </w:p>
          <w:p>
            <w:pPr>
              <w:numPr>
                <w:ilvl w:val="0"/>
                <w:numId w:val="27"/>
              </w:numPr>
              <w:spacing w:before="720" w:beforeLines="0" w:line="259" w:lineRule="auto"/>
              <w:jc w:val="both"/>
              <w:rPr>
                <w:rFonts w:cs="Calibri"/>
                <w:color w:val="000000"/>
                <w:lang w:eastAsia="ar-SA"/>
              </w:rPr>
              <w:pPrChange w:id="5364" w:author="shalu.megotia" w:date="2022-04-25T14:36:39Z">
                <w:pPr>
                  <w:numPr>
                    <w:ilvl w:val="0"/>
                    <w:numId w:val="27"/>
                  </w:numPr>
                  <w:spacing w:line="259" w:lineRule="auto"/>
                  <w:jc w:val="both"/>
                </w:pPr>
              </w:pPrChange>
            </w:pPr>
            <w:r>
              <w:rPr>
                <w:rFonts w:cs="Calibri"/>
                <w:color w:val="000000"/>
                <w:lang w:eastAsia="ar-SA"/>
              </w:rPr>
              <w:t>If user has recommended the case then, user must mandatorily select user (To whom case should be assigned).</w:t>
            </w:r>
          </w:p>
          <w:p>
            <w:pPr>
              <w:numPr>
                <w:ilvl w:val="0"/>
                <w:numId w:val="27"/>
              </w:numPr>
              <w:spacing w:before="720" w:beforeLines="0" w:line="259" w:lineRule="auto"/>
              <w:jc w:val="both"/>
              <w:rPr>
                <w:color w:val="000000"/>
              </w:rPr>
              <w:pPrChange w:id="5365" w:author="shalu.megotia" w:date="2022-04-25T14:36:39Z">
                <w:pPr>
                  <w:numPr>
                    <w:ilvl w:val="0"/>
                    <w:numId w:val="27"/>
                  </w:numPr>
                  <w:spacing w:line="259" w:lineRule="auto"/>
                  <w:jc w:val="both"/>
                </w:pPr>
              </w:pPrChange>
            </w:pPr>
            <w:r>
              <w:rPr>
                <w:color w:val="000000"/>
              </w:rPr>
              <w:t>If case is assigned to committee, there will be a designated committee representative in the committee who will act on behalf of all members to confirm final decision/recommendations in the system.</w:t>
            </w:r>
          </w:p>
          <w:p>
            <w:pPr>
              <w:pStyle w:val="60"/>
              <w:numPr>
                <w:ilvl w:val="0"/>
                <w:numId w:val="27"/>
              </w:numPr>
              <w:spacing w:before="720" w:beforeLines="0" w:after="0" w:line="240" w:lineRule="auto"/>
              <w:jc w:val="both"/>
              <w:rPr>
                <w:rFonts w:asciiTheme="minorHAnsi" w:hAnsiTheme="minorHAnsi"/>
                <w:color w:val="000000"/>
              </w:rPr>
              <w:pPrChange w:id="5366" w:author="shalu.megotia" w:date="2022-04-25T14:36:39Z">
                <w:pPr>
                  <w:pStyle w:val="60"/>
                  <w:numPr>
                    <w:ilvl w:val="0"/>
                    <w:numId w:val="27"/>
                  </w:numPr>
                  <w:spacing w:after="0" w:line="240" w:lineRule="auto"/>
                  <w:jc w:val="both"/>
                </w:pPr>
              </w:pPrChange>
            </w:pPr>
            <w:r>
              <w:rPr>
                <w:rFonts w:cs="Calibri" w:asciiTheme="minorHAnsi" w:hAnsiTheme="minorHAnsi"/>
                <w:color w:val="000000"/>
                <w:lang w:eastAsia="ar-SA"/>
              </w:rPr>
              <w:t>CAM Report will get generated at UW stage and if user wants to see, it can be viewed by clicking the link to download CAM.</w:t>
            </w:r>
          </w:p>
          <w:p>
            <w:pPr>
              <w:pStyle w:val="60"/>
              <w:numPr>
                <w:ilvl w:val="0"/>
                <w:numId w:val="27"/>
              </w:numPr>
              <w:spacing w:before="720" w:beforeLines="0" w:after="0" w:line="240" w:lineRule="auto"/>
              <w:jc w:val="both"/>
              <w:rPr>
                <w:rFonts w:asciiTheme="minorHAnsi" w:hAnsiTheme="minorHAnsi"/>
                <w:color w:val="000000"/>
              </w:rPr>
              <w:pPrChange w:id="5367" w:author="shalu.megotia" w:date="2022-04-25T14:36:39Z">
                <w:pPr>
                  <w:pStyle w:val="60"/>
                  <w:numPr>
                    <w:ilvl w:val="0"/>
                    <w:numId w:val="27"/>
                  </w:numPr>
                  <w:spacing w:after="0" w:line="240" w:lineRule="auto"/>
                  <w:jc w:val="both"/>
                </w:pPr>
              </w:pPrChange>
            </w:pPr>
            <w:r>
              <w:rPr>
                <w:rFonts w:asciiTheme="minorHAnsi" w:hAnsiTheme="minorHAnsi"/>
              </w:rPr>
              <w:t>Facilities which are rejected would not be available for review/renew in next cycle.</w:t>
            </w:r>
          </w:p>
          <w:p>
            <w:pPr>
              <w:pStyle w:val="60"/>
              <w:numPr>
                <w:ilvl w:val="0"/>
                <w:numId w:val="27"/>
              </w:numPr>
              <w:spacing w:before="720" w:beforeLines="0" w:after="0" w:line="240" w:lineRule="auto"/>
              <w:jc w:val="both"/>
              <w:rPr>
                <w:rFonts w:asciiTheme="minorHAnsi" w:hAnsiTheme="minorHAnsi"/>
                <w:color w:val="000000"/>
              </w:rPr>
              <w:pPrChange w:id="5368" w:author="shalu.megotia" w:date="2022-04-25T14:36:39Z">
                <w:pPr>
                  <w:pStyle w:val="60"/>
                  <w:numPr>
                    <w:ilvl w:val="0"/>
                    <w:numId w:val="27"/>
                  </w:numPr>
                  <w:spacing w:after="0" w:line="240" w:lineRule="auto"/>
                  <w:jc w:val="both"/>
                </w:pPr>
              </w:pPrChange>
            </w:pPr>
            <w:r>
              <w:rPr>
                <w:rFonts w:asciiTheme="minorHAnsi" w:hAnsiTheme="minorHAnsi"/>
              </w:rPr>
              <w:t>Along with underwriting activities UW will also add and verify Covenants, Deviations.</w:t>
            </w:r>
          </w:p>
          <w:p>
            <w:pPr>
              <w:pStyle w:val="60"/>
              <w:numPr>
                <w:ilvl w:val="0"/>
                <w:numId w:val="27"/>
              </w:numPr>
              <w:spacing w:before="720" w:beforeLines="0" w:after="0" w:line="240" w:lineRule="auto"/>
              <w:jc w:val="both"/>
              <w:rPr>
                <w:color w:val="000000"/>
              </w:rPr>
              <w:pPrChange w:id="5369" w:author="shalu.megotia" w:date="2022-04-25T14:36:39Z">
                <w:pPr>
                  <w:pStyle w:val="60"/>
                  <w:numPr>
                    <w:ilvl w:val="0"/>
                    <w:numId w:val="27"/>
                  </w:numPr>
                  <w:spacing w:after="0" w:line="240" w:lineRule="auto"/>
                  <w:jc w:val="both"/>
                </w:pPr>
              </w:pPrChange>
            </w:pPr>
            <w:r>
              <w:t>While recommending / approving the application, user needs to provide the approved loan amount, u</w:t>
            </w:r>
            <w:r>
              <w:rPr>
                <w:rFonts w:asciiTheme="minorHAnsi" w:hAnsiTheme="minorHAnsi"/>
              </w:rPr>
              <w:t>ser can’t provide higher loan amount than customer has requested.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370" w:author="shalu.megotia" w:date="2022-04-25T14:36:39Z">
                <w:pPr/>
              </w:pPrChange>
            </w:pPr>
            <w:r>
              <w:rPr>
                <w:b/>
                <w:color w:val="000000"/>
              </w:rPr>
              <w:t xml:space="preserve">Some reference points </w:t>
            </w:r>
          </w:p>
        </w:tc>
        <w:tc>
          <w:tcPr>
            <w:tcW w:w="7654" w:type="dxa"/>
          </w:tcPr>
          <w:p>
            <w:pPr>
              <w:spacing w:before="720" w:beforeLines="0"/>
              <w:jc w:val="both"/>
              <w:rPr>
                <w:color w:val="000000"/>
              </w:rPr>
              <w:pPrChange w:id="5371" w:author="shalu.megotia" w:date="2022-04-25T14:36:39Z">
                <w:pPr>
                  <w:jc w:val="both"/>
                </w:pPr>
              </w:pPrChange>
            </w:pPr>
            <w:r>
              <w:rPr>
                <w:color w:val="000000"/>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372" w:author="shalu.megotia" w:date="2022-04-25T14:36:39Z">
                <w:pPr/>
              </w:pPrChange>
            </w:pPr>
            <w:r>
              <w:rPr>
                <w:b/>
                <w:color w:val="000000"/>
              </w:rPr>
              <w:t xml:space="preserve">Queries /Open points </w:t>
            </w:r>
          </w:p>
        </w:tc>
        <w:tc>
          <w:tcPr>
            <w:tcW w:w="7654" w:type="dxa"/>
          </w:tcPr>
          <w:p>
            <w:pPr>
              <w:spacing w:before="720" w:beforeLines="0"/>
              <w:jc w:val="both"/>
              <w:rPr>
                <w:color w:val="000000"/>
              </w:rPr>
              <w:pPrChange w:id="5373" w:author="shalu.megotia" w:date="2022-04-25T14:36:39Z">
                <w:pPr>
                  <w:jc w:val="both"/>
                </w:pPr>
              </w:pPrChange>
            </w:pPr>
            <w:r>
              <w:rPr>
                <w:color w:val="000000"/>
              </w:rPr>
              <w:t>CAM Template for Non-Schematic Modification is also required.</w:t>
            </w:r>
          </w:p>
          <w:p>
            <w:pPr>
              <w:spacing w:before="720" w:beforeLines="0"/>
              <w:jc w:val="both"/>
              <w:pPrChange w:id="5374" w:author="shalu.megotia" w:date="2022-04-25T14:36:39Z">
                <w:pPr>
                  <w:jc w:val="both"/>
                </w:pPr>
              </w:pPrChange>
            </w:pPr>
          </w:p>
        </w:tc>
      </w:tr>
    </w:tbl>
    <w:p>
      <w:pPr>
        <w:spacing w:before="720" w:beforeLines="0"/>
        <w:pPrChange w:id="5375"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5376" w:author="shalu.megotia" w:date="2022-04-25T14:36:39Z">
          <w:pPr>
            <w:pStyle w:val="4"/>
            <w:numPr>
              <w:ilvl w:val="2"/>
              <w:numId w:val="3"/>
            </w:numPr>
            <w:tabs>
              <w:tab w:val="left" w:pos="0"/>
            </w:tabs>
            <w:ind w:left="0" w:firstLine="0"/>
          </w:pPr>
        </w:pPrChange>
      </w:pPr>
      <w:bookmarkStart w:id="151" w:name="_Toc72191930"/>
      <w:r>
        <w:rPr>
          <w:rFonts w:asciiTheme="minorHAnsi" w:hAnsiTheme="minorHAnsi" w:cstheme="minorHAnsi"/>
          <w:b/>
          <w:bCs/>
          <w:color w:val="auto"/>
          <w:sz w:val="22"/>
          <w:szCs w:val="22"/>
        </w:rPr>
        <w:t>Sanction Review</w:t>
      </w:r>
      <w:bookmarkEnd w:id="151"/>
    </w:p>
    <w:p>
      <w:pPr>
        <w:spacing w:before="720" w:beforeLines="0"/>
        <w:pPrChange w:id="5377" w:author="shalu.megotia" w:date="2022-04-25T14:36:39Z">
          <w:pPr/>
        </w:pPrChange>
      </w:pPr>
    </w:p>
    <w:tbl>
      <w:tblPr>
        <w:tblStyle w:val="12"/>
        <w:tblW w:w="9498" w:type="dxa"/>
        <w:tblInd w:w="-289" w:type="dxa"/>
        <w:tblLayout w:type="fixed"/>
        <w:tblCellMar>
          <w:top w:w="0" w:type="dxa"/>
          <w:left w:w="108" w:type="dxa"/>
          <w:bottom w:w="0" w:type="dxa"/>
          <w:right w:w="108" w:type="dxa"/>
        </w:tblCellMar>
      </w:tblPr>
      <w:tblGrid>
        <w:gridCol w:w="1844"/>
        <w:gridCol w:w="7654"/>
      </w:tblGrid>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378" w:author="shalu.megotia" w:date="2022-04-25T14:36:39Z">
                <w:pPr/>
              </w:pPrChange>
            </w:pPr>
            <w:r>
              <w:rPr>
                <w:b/>
              </w:rPr>
              <w:t xml:space="preserve">Brief description </w:t>
            </w:r>
          </w:p>
        </w:tc>
        <w:tc>
          <w:tcPr>
            <w:tcW w:w="7654" w:type="dxa"/>
            <w:tcBorders>
              <w:top w:val="single" w:color="auto" w:sz="4" w:space="0"/>
              <w:left w:val="single" w:color="auto" w:sz="4" w:space="0"/>
              <w:bottom w:val="single" w:color="auto" w:sz="4" w:space="0"/>
              <w:right w:val="single" w:color="auto" w:sz="4" w:space="0"/>
            </w:tcBorders>
          </w:tcPr>
          <w:p>
            <w:pPr>
              <w:pStyle w:val="60"/>
              <w:spacing w:before="720" w:beforeLines="0" w:after="0" w:line="240" w:lineRule="auto"/>
              <w:ind w:left="0"/>
              <w:jc w:val="both"/>
              <w:rPr>
                <w:rFonts w:eastAsia="Times New Roman" w:asciiTheme="minorHAnsi" w:hAnsiTheme="minorHAnsi"/>
              </w:rPr>
              <w:pPrChange w:id="5379" w:author="shalu.megotia" w:date="2022-04-25T14:36:39Z">
                <w:pPr>
                  <w:pStyle w:val="60"/>
                  <w:spacing w:after="0" w:line="240" w:lineRule="auto"/>
                  <w:ind w:left="0"/>
                  <w:jc w:val="both"/>
                </w:pPr>
              </w:pPrChange>
            </w:pPr>
            <w:r>
              <w:rPr>
                <w:rFonts w:asciiTheme="minorHAnsi" w:hAnsiTheme="minorHAnsi"/>
              </w:rPr>
              <w:t>Through this activity user will be able to upload the control return document and provide the sanction review comments in the system</w:t>
            </w:r>
            <w:r>
              <w:rPr>
                <w:rFonts w:eastAsia="Times New Roman" w:asciiTheme="minorHAnsi" w:hAnsiTheme="minorHAnsi"/>
              </w:rPr>
              <w:t>.</w:t>
            </w:r>
          </w:p>
          <w:p>
            <w:pPr>
              <w:pStyle w:val="60"/>
              <w:spacing w:before="720" w:beforeLines="0" w:after="0" w:line="240" w:lineRule="auto"/>
              <w:ind w:left="0"/>
              <w:jc w:val="both"/>
              <w:rPr>
                <w:rFonts w:eastAsia="Times New Roman" w:asciiTheme="minorHAnsi" w:hAnsiTheme="minorHAnsi"/>
              </w:rPr>
              <w:pPrChange w:id="5380" w:author="shalu.megotia" w:date="2022-04-25T14:36:39Z">
                <w:pPr>
                  <w:pStyle w:val="60"/>
                  <w:spacing w:after="0" w:line="240" w:lineRule="auto"/>
                  <w:ind w:left="0"/>
                  <w:jc w:val="both"/>
                </w:pPr>
              </w:pPrChange>
            </w:pPr>
          </w:p>
          <w:p>
            <w:pPr>
              <w:pStyle w:val="60"/>
              <w:numPr>
                <w:ilvl w:val="0"/>
                <w:numId w:val="44"/>
              </w:numPr>
              <w:spacing w:before="720" w:beforeLines="0" w:after="0" w:line="240" w:lineRule="auto"/>
              <w:jc w:val="both"/>
              <w:rPr>
                <w:rFonts w:asciiTheme="minorHAnsi" w:hAnsiTheme="minorHAnsi"/>
              </w:rPr>
              <w:pPrChange w:id="5381" w:author="shalu.megotia" w:date="2022-04-25T14:36:39Z">
                <w:pPr>
                  <w:pStyle w:val="60"/>
                  <w:numPr>
                    <w:ilvl w:val="0"/>
                    <w:numId w:val="44"/>
                  </w:numPr>
                  <w:spacing w:after="0" w:line="240" w:lineRule="auto"/>
                  <w:jc w:val="both"/>
                </w:pPr>
              </w:pPrChange>
            </w:pPr>
            <w:r>
              <w:rPr>
                <w:rFonts w:asciiTheme="minorHAnsi" w:hAnsiTheme="minorHAnsi"/>
              </w:rPr>
              <w:t xml:space="preserve">This activity will be generated after sanctioning in done (in parallel to CBO Admin - Maker &amp; Checker Allocation activity). </w:t>
            </w:r>
          </w:p>
          <w:p>
            <w:pPr>
              <w:pStyle w:val="60"/>
              <w:numPr>
                <w:ilvl w:val="0"/>
                <w:numId w:val="44"/>
              </w:numPr>
              <w:spacing w:before="720" w:beforeLines="0" w:after="0" w:line="240" w:lineRule="auto"/>
              <w:jc w:val="both"/>
              <w:rPr>
                <w:rFonts w:asciiTheme="minorHAnsi" w:hAnsiTheme="minorHAnsi"/>
              </w:rPr>
              <w:pPrChange w:id="5382" w:author="shalu.megotia" w:date="2022-04-25T14:36:39Z">
                <w:pPr>
                  <w:pStyle w:val="60"/>
                  <w:numPr>
                    <w:ilvl w:val="0"/>
                    <w:numId w:val="44"/>
                  </w:numPr>
                  <w:spacing w:after="0" w:line="240" w:lineRule="auto"/>
                  <w:jc w:val="both"/>
                </w:pPr>
              </w:pPrChange>
            </w:pPr>
            <w:r>
              <w:rPr>
                <w:rFonts w:asciiTheme="minorHAnsi" w:hAnsiTheme="minorHAnsi"/>
              </w:rPr>
              <w:t>This activity will be required only in cases &gt; 5Cr (all type of applications).</w:t>
            </w:r>
          </w:p>
          <w:p>
            <w:pPr>
              <w:pStyle w:val="60"/>
              <w:numPr>
                <w:ilvl w:val="0"/>
                <w:numId w:val="44"/>
              </w:numPr>
              <w:spacing w:before="720" w:beforeLines="0" w:after="0" w:line="240" w:lineRule="auto"/>
              <w:jc w:val="both"/>
              <w:rPr>
                <w:rFonts w:asciiTheme="minorHAnsi" w:hAnsiTheme="minorHAnsi"/>
              </w:rPr>
              <w:pPrChange w:id="5383" w:author="shalu.megotia" w:date="2022-04-25T14:36:39Z">
                <w:pPr>
                  <w:pStyle w:val="60"/>
                  <w:numPr>
                    <w:ilvl w:val="0"/>
                    <w:numId w:val="44"/>
                  </w:numPr>
                  <w:spacing w:after="0" w:line="240" w:lineRule="auto"/>
                  <w:jc w:val="both"/>
                </w:pPr>
              </w:pPrChange>
            </w:pPr>
            <w:r>
              <w:rPr>
                <w:rFonts w:asciiTheme="minorHAnsi" w:hAnsiTheme="minorHAnsi"/>
              </w:rPr>
              <w:t>Sanctioning committee Representative User will manually select the committee which will perform the sanction review.</w:t>
            </w:r>
          </w:p>
          <w:p>
            <w:pPr>
              <w:pStyle w:val="60"/>
              <w:numPr>
                <w:ilvl w:val="0"/>
                <w:numId w:val="44"/>
              </w:numPr>
              <w:spacing w:before="720" w:beforeLines="0" w:after="0" w:line="240" w:lineRule="auto"/>
              <w:jc w:val="both"/>
              <w:rPr>
                <w:rFonts w:asciiTheme="minorHAnsi" w:hAnsiTheme="minorHAnsi"/>
              </w:rPr>
              <w:pPrChange w:id="5384" w:author="shalu.megotia" w:date="2022-04-25T14:36:39Z">
                <w:pPr>
                  <w:pStyle w:val="60"/>
                  <w:numPr>
                    <w:ilvl w:val="0"/>
                    <w:numId w:val="44"/>
                  </w:numPr>
                  <w:spacing w:after="0" w:line="240" w:lineRule="auto"/>
                  <w:jc w:val="both"/>
                </w:pPr>
              </w:pPrChange>
            </w:pPr>
            <w:r>
              <w:rPr>
                <w:rFonts w:asciiTheme="minorHAnsi" w:hAnsiTheme="minorHAnsi"/>
              </w:rPr>
              <w:t xml:space="preserve">Through this activity, committee representative will be upload the control return file (pdf or word file) in the system and put remarks. </w:t>
            </w:r>
          </w:p>
          <w:p>
            <w:pPr>
              <w:pStyle w:val="60"/>
              <w:numPr>
                <w:ilvl w:val="0"/>
                <w:numId w:val="44"/>
              </w:numPr>
              <w:spacing w:before="720" w:beforeLines="0" w:after="0" w:line="240" w:lineRule="auto"/>
              <w:jc w:val="both"/>
              <w:rPr>
                <w:rFonts w:asciiTheme="minorHAnsi" w:hAnsiTheme="minorHAnsi"/>
              </w:rPr>
              <w:pPrChange w:id="5385" w:author="shalu.megotia" w:date="2022-04-25T14:36:39Z">
                <w:pPr>
                  <w:pStyle w:val="60"/>
                  <w:numPr>
                    <w:ilvl w:val="0"/>
                    <w:numId w:val="44"/>
                  </w:numPr>
                  <w:spacing w:after="0" w:line="240" w:lineRule="auto"/>
                  <w:jc w:val="both"/>
                </w:pPr>
              </w:pPrChange>
            </w:pPr>
            <w:r>
              <w:rPr>
                <w:rFonts w:asciiTheme="minorHAnsi" w:hAnsiTheme="minorHAnsi"/>
              </w:rPr>
              <w:t>This activity has no impact on main workflow process but same needs to be closed before the disbursement activity is completed.</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386" w:author="shalu.megotia" w:date="2022-04-25T14:36:39Z">
                <w:pPr/>
              </w:pPrChange>
            </w:pPr>
            <w:r>
              <w:rPr>
                <w:b/>
              </w:rPr>
              <w:t>Pre-conditions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5"/>
              </w:numPr>
              <w:spacing w:before="720" w:beforeLines="0" w:after="0" w:line="240" w:lineRule="auto"/>
              <w:jc w:val="both"/>
              <w:rPr>
                <w:rFonts w:eastAsia="Times New Roman" w:asciiTheme="minorHAnsi" w:hAnsiTheme="minorHAnsi"/>
              </w:rPr>
              <w:pPrChange w:id="5387" w:author="shalu.megotia" w:date="2022-04-25T14:36:39Z">
                <w:pPr>
                  <w:pStyle w:val="60"/>
                  <w:numPr>
                    <w:ilvl w:val="0"/>
                    <w:numId w:val="15"/>
                  </w:numPr>
                  <w:spacing w:after="0" w:line="240" w:lineRule="auto"/>
                  <w:jc w:val="both"/>
                </w:pPr>
              </w:pPrChange>
            </w:pPr>
            <w:r>
              <w:rPr>
                <w:rFonts w:asciiTheme="minorHAnsi" w:hAnsiTheme="minorHAnsi"/>
                <w:color w:val="000000"/>
              </w:rPr>
              <w:t>Sanctioning activity</w:t>
            </w:r>
            <w:r>
              <w:rPr>
                <w:rFonts w:eastAsia="Times New Roman" w:asciiTheme="minorHAnsi" w:hAnsiTheme="minorHAnsi"/>
              </w:rPr>
              <w:t xml:space="preserve"> is completed.</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388" w:author="shalu.megotia" w:date="2022-04-25T14:36:39Z">
                <w:pPr/>
              </w:pPrChange>
            </w:pPr>
            <w:r>
              <w:rPr>
                <w:b/>
              </w:rPr>
              <w:t>Primary users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5389" w:author="shalu.megotia" w:date="2022-04-25T14:36:39Z">
                <w:pPr>
                  <w:jc w:val="both"/>
                </w:pPr>
              </w:pPrChange>
            </w:pPr>
            <w:r>
              <w:t>Committee Representative of selected Sanction Review Committee</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390" w:author="shalu.megotia" w:date="2022-04-25T14:36:39Z">
                <w:pPr/>
              </w:pPrChange>
            </w:pPr>
            <w:r>
              <w:rPr>
                <w:b/>
              </w:rPr>
              <w:t>Process flow of events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b/>
                <w:bCs/>
              </w:rPr>
              <w:pPrChange w:id="5391" w:author="shalu.megotia" w:date="2022-04-25T14:36:39Z">
                <w:pPr>
                  <w:jc w:val="both"/>
                </w:pPr>
              </w:pPrChange>
            </w:pPr>
            <w:r>
              <w:rPr>
                <w:b/>
                <w:bCs/>
              </w:rPr>
              <w:t>Primary Flow – Sanction Review</w:t>
            </w:r>
          </w:p>
          <w:p>
            <w:pPr>
              <w:pStyle w:val="60"/>
              <w:numPr>
                <w:ilvl w:val="0"/>
                <w:numId w:val="21"/>
              </w:numPr>
              <w:spacing w:before="720" w:beforeLines="0" w:after="0" w:line="240" w:lineRule="auto"/>
              <w:jc w:val="both"/>
              <w:rPr>
                <w:rFonts w:asciiTheme="minorHAnsi" w:hAnsiTheme="minorHAnsi"/>
                <w:color w:val="000000"/>
              </w:rPr>
              <w:pPrChange w:id="5392" w:author="shalu.megotia" w:date="2022-04-25T14:36:39Z">
                <w:pPr>
                  <w:pStyle w:val="60"/>
                  <w:numPr>
                    <w:ilvl w:val="0"/>
                    <w:numId w:val="21"/>
                  </w:numPr>
                  <w:spacing w:after="0" w:line="240" w:lineRule="auto"/>
                  <w:jc w:val="both"/>
                </w:pPr>
              </w:pPrChange>
            </w:pPr>
            <w:r>
              <w:rPr>
                <w:rFonts w:asciiTheme="minorHAnsi" w:hAnsiTheme="minorHAnsi"/>
                <w:color w:val="000000"/>
              </w:rPr>
              <w:t xml:space="preserve">User opens the activity from worklist. </w:t>
            </w:r>
          </w:p>
          <w:p>
            <w:pPr>
              <w:pStyle w:val="60"/>
              <w:numPr>
                <w:ilvl w:val="0"/>
                <w:numId w:val="21"/>
              </w:numPr>
              <w:spacing w:before="720" w:beforeLines="0" w:after="0" w:line="240" w:lineRule="auto"/>
              <w:jc w:val="both"/>
              <w:rPr>
                <w:rFonts w:asciiTheme="minorHAnsi" w:hAnsiTheme="minorHAnsi"/>
                <w:color w:val="000000"/>
              </w:rPr>
              <w:pPrChange w:id="5393" w:author="shalu.megotia" w:date="2022-04-25T14:36:39Z">
                <w:pPr>
                  <w:pStyle w:val="60"/>
                  <w:numPr>
                    <w:ilvl w:val="0"/>
                    <w:numId w:val="21"/>
                  </w:numPr>
                  <w:spacing w:after="0" w:line="240" w:lineRule="auto"/>
                  <w:jc w:val="both"/>
                </w:pPr>
              </w:pPrChange>
            </w:pPr>
            <w:r>
              <w:rPr>
                <w:rFonts w:asciiTheme="minorHAnsi" w:hAnsiTheme="minorHAnsi"/>
                <w:color w:val="000000"/>
              </w:rPr>
              <w:t>User uploads document into the system.</w:t>
            </w:r>
          </w:p>
          <w:p>
            <w:pPr>
              <w:pStyle w:val="60"/>
              <w:numPr>
                <w:ilvl w:val="0"/>
                <w:numId w:val="21"/>
              </w:numPr>
              <w:spacing w:before="720" w:beforeLines="0" w:after="0" w:line="240" w:lineRule="auto"/>
              <w:jc w:val="both"/>
              <w:rPr>
                <w:rFonts w:asciiTheme="minorHAnsi" w:hAnsiTheme="minorHAnsi"/>
                <w:color w:val="000000"/>
              </w:rPr>
              <w:pPrChange w:id="5394" w:author="shalu.megotia" w:date="2022-04-25T14:36:39Z">
                <w:pPr>
                  <w:pStyle w:val="60"/>
                  <w:numPr>
                    <w:ilvl w:val="0"/>
                    <w:numId w:val="21"/>
                  </w:numPr>
                  <w:spacing w:after="0" w:line="240" w:lineRule="auto"/>
                  <w:jc w:val="both"/>
                </w:pPr>
              </w:pPrChange>
            </w:pPr>
            <w:r>
              <w:rPr>
                <w:rFonts w:asciiTheme="minorHAnsi" w:hAnsiTheme="minorHAnsi"/>
                <w:color w:val="000000"/>
              </w:rPr>
              <w:t>User provides the remarks.</w:t>
            </w:r>
          </w:p>
          <w:p>
            <w:pPr>
              <w:pStyle w:val="60"/>
              <w:numPr>
                <w:ilvl w:val="0"/>
                <w:numId w:val="21"/>
              </w:numPr>
              <w:spacing w:before="720" w:beforeLines="0" w:after="0" w:line="240" w:lineRule="auto"/>
              <w:jc w:val="both"/>
              <w:rPr>
                <w:rFonts w:asciiTheme="minorHAnsi" w:hAnsiTheme="minorHAnsi"/>
                <w:color w:val="000000"/>
              </w:rPr>
              <w:pPrChange w:id="5395" w:author="shalu.megotia" w:date="2022-04-25T14:36:39Z">
                <w:pPr>
                  <w:pStyle w:val="60"/>
                  <w:numPr>
                    <w:ilvl w:val="0"/>
                    <w:numId w:val="21"/>
                  </w:numPr>
                  <w:spacing w:after="0" w:line="240" w:lineRule="auto"/>
                  <w:jc w:val="both"/>
                </w:pPr>
              </w:pPrChange>
            </w:pPr>
            <w:r>
              <w:rPr>
                <w:rFonts w:asciiTheme="minorHAnsi" w:hAnsiTheme="minorHAnsi"/>
                <w:color w:val="000000"/>
              </w:rPr>
              <w:t>User completes the activity.</w:t>
            </w:r>
          </w:p>
          <w:p>
            <w:pPr>
              <w:pStyle w:val="60"/>
              <w:spacing w:before="720" w:beforeLines="0" w:after="0" w:line="240" w:lineRule="auto"/>
              <w:ind w:left="360"/>
              <w:jc w:val="both"/>
              <w:rPr>
                <w:rFonts w:asciiTheme="minorHAnsi" w:hAnsiTheme="minorHAnsi"/>
                <w:color w:val="000000"/>
              </w:rPr>
              <w:pPrChange w:id="5396" w:author="shalu.megotia" w:date="2022-04-25T14:36:39Z">
                <w:pPr>
                  <w:pStyle w:val="60"/>
                  <w:spacing w:after="0" w:line="240" w:lineRule="auto"/>
                  <w:ind w:left="360"/>
                  <w:jc w:val="both"/>
                </w:pPr>
              </w:pPrChange>
            </w:pP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397" w:author="shalu.megotia" w:date="2022-04-25T14:36:39Z">
                <w:pPr/>
              </w:pPrChange>
            </w:pPr>
            <w:r>
              <w:rPr>
                <w:b/>
              </w:rPr>
              <w:t>Post Conditions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8"/>
              </w:numPr>
              <w:spacing w:before="720" w:beforeLines="0"/>
              <w:jc w:val="both"/>
              <w:rPr>
                <w:rFonts w:eastAsia="Times New Roman"/>
              </w:rPr>
              <w:pPrChange w:id="5398" w:author="shalu.megotia" w:date="2022-04-25T14:36:39Z">
                <w:pPr>
                  <w:pStyle w:val="60"/>
                  <w:numPr>
                    <w:ilvl w:val="0"/>
                    <w:numId w:val="18"/>
                  </w:numPr>
                  <w:jc w:val="both"/>
                </w:pPr>
              </w:pPrChange>
            </w:pPr>
            <w:r>
              <w:rPr>
                <w:rFonts w:cs="Arial" w:asciiTheme="minorHAnsi" w:hAnsiTheme="minorHAnsi"/>
              </w:rPr>
              <w:t>Workflow ends</w:t>
            </w:r>
            <w:r>
              <w:rPr>
                <w:rFonts w:eastAsia="Times New Roman"/>
              </w:rPr>
              <w:t>.</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399" w:author="shalu.megotia" w:date="2022-04-25T14:36:39Z">
                <w:pPr/>
              </w:pPrChange>
            </w:pPr>
            <w:r>
              <w:rPr>
                <w:b/>
              </w:rPr>
              <w:t>Business Rules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9"/>
              </w:numPr>
              <w:spacing w:before="720" w:beforeLines="0"/>
              <w:jc w:val="both"/>
              <w:rPr>
                <w:rFonts w:asciiTheme="minorHAnsi" w:hAnsiTheme="minorHAnsi"/>
              </w:rPr>
              <w:pPrChange w:id="5400" w:author="shalu.megotia" w:date="2022-04-25T14:36:39Z">
                <w:pPr>
                  <w:pStyle w:val="60"/>
                  <w:numPr>
                    <w:ilvl w:val="0"/>
                    <w:numId w:val="19"/>
                  </w:numPr>
                  <w:jc w:val="both"/>
                </w:pPr>
              </w:pPrChange>
            </w:pPr>
            <w:r>
              <w:rPr>
                <w:rFonts w:asciiTheme="minorHAnsi" w:hAnsiTheme="minorHAnsi"/>
              </w:rPr>
              <w:t>This is not a decision taking activity.</w:t>
            </w:r>
          </w:p>
          <w:p>
            <w:pPr>
              <w:pStyle w:val="60"/>
              <w:numPr>
                <w:ilvl w:val="0"/>
                <w:numId w:val="19"/>
              </w:numPr>
              <w:spacing w:before="720" w:beforeLines="0"/>
              <w:jc w:val="both"/>
              <w:rPr>
                <w:rFonts w:asciiTheme="minorHAnsi" w:hAnsiTheme="minorHAnsi"/>
              </w:rPr>
              <w:pPrChange w:id="5401" w:author="shalu.megotia" w:date="2022-04-25T14:36:39Z">
                <w:pPr>
                  <w:pStyle w:val="60"/>
                  <w:numPr>
                    <w:ilvl w:val="0"/>
                    <w:numId w:val="19"/>
                  </w:numPr>
                  <w:jc w:val="both"/>
                </w:pPr>
              </w:pPrChange>
            </w:pPr>
            <w:r>
              <w:rPr>
                <w:rFonts w:asciiTheme="minorHAnsi" w:hAnsiTheme="minorHAnsi"/>
              </w:rPr>
              <w:t>There will be no pushback required.</w:t>
            </w:r>
          </w:p>
          <w:p>
            <w:pPr>
              <w:pStyle w:val="60"/>
              <w:numPr>
                <w:ilvl w:val="0"/>
                <w:numId w:val="19"/>
              </w:numPr>
              <w:spacing w:before="720" w:beforeLines="0"/>
              <w:jc w:val="both"/>
              <w:rPr>
                <w:rFonts w:asciiTheme="minorHAnsi" w:hAnsiTheme="minorHAnsi"/>
              </w:rPr>
              <w:pPrChange w:id="5402" w:author="shalu.megotia" w:date="2022-04-25T14:36:39Z">
                <w:pPr>
                  <w:pStyle w:val="60"/>
                  <w:numPr>
                    <w:ilvl w:val="0"/>
                    <w:numId w:val="19"/>
                  </w:numPr>
                  <w:jc w:val="both"/>
                </w:pPr>
              </w:pPrChange>
            </w:pPr>
            <w:r>
              <w:rPr>
                <w:rFonts w:asciiTheme="minorHAnsi" w:hAnsiTheme="minorHAnsi"/>
              </w:rPr>
              <w:t>This activity is to upload the document of control return only.</w:t>
            </w:r>
          </w:p>
          <w:p>
            <w:pPr>
              <w:pStyle w:val="60"/>
              <w:numPr>
                <w:ilvl w:val="0"/>
                <w:numId w:val="19"/>
              </w:numPr>
              <w:spacing w:before="720" w:beforeLines="0"/>
              <w:jc w:val="both"/>
              <w:rPr>
                <w:rFonts w:asciiTheme="minorHAnsi" w:hAnsiTheme="minorHAnsi"/>
              </w:rPr>
              <w:pPrChange w:id="5403" w:author="shalu.megotia" w:date="2022-04-25T14:36:39Z">
                <w:pPr>
                  <w:pStyle w:val="60"/>
                  <w:numPr>
                    <w:ilvl w:val="0"/>
                    <w:numId w:val="19"/>
                  </w:numPr>
                  <w:jc w:val="both"/>
                </w:pPr>
              </w:pPrChange>
            </w:pPr>
            <w:r>
              <w:rPr>
                <w:rFonts w:asciiTheme="minorHAnsi" w:hAnsiTheme="minorHAnsi"/>
              </w:rPr>
              <w:t>Maker and checker user should be different user.</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404" w:author="shalu.megotia" w:date="2022-04-25T14:36:39Z">
                <w:pPr/>
              </w:pPrChange>
            </w:pPr>
            <w:r>
              <w:rPr>
                <w:b/>
              </w:rPr>
              <w:t>UI Details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5405" w:author="shalu.megotia" w:date="2022-04-25T14:36:39Z">
                <w:pPr>
                  <w:jc w:val="both"/>
                </w:pPr>
              </w:pPrChange>
            </w:pPr>
            <w:r>
              <w:t>Please find below the tentative screen design–</w:t>
            </w:r>
          </w:p>
          <w:p>
            <w:pPr>
              <w:spacing w:before="720" w:beforeLines="0"/>
              <w:jc w:val="both"/>
              <w:pPrChange w:id="5406" w:author="shalu.megotia" w:date="2022-04-25T14:36:39Z">
                <w:pPr>
                  <w:jc w:val="both"/>
                </w:pPr>
              </w:pPrChange>
            </w:pPr>
          </w:p>
          <w:p>
            <w:pPr>
              <w:spacing w:before="720" w:beforeLines="0"/>
              <w:jc w:val="both"/>
              <w:rPr>
                <w:highlight w:val="yellow"/>
              </w:rPr>
              <w:pPrChange w:id="5407" w:author="shalu.megotia" w:date="2022-04-25T14:36:39Z">
                <w:pPr>
                  <w:jc w:val="both"/>
                </w:pPr>
              </w:pPrChange>
            </w:pPr>
            <w:bookmarkStart w:id="152" w:name="_MON_1683040182"/>
            <w:bookmarkEnd w:id="152"/>
            <w:r>
              <w:object>
                <v:shape id="_x0000_i1102" o:spt="75" type="#_x0000_t75" style="height:64.5pt;width:108pt;" o:ole="t" filled="f" o:preferrelative="t" stroked="f" coordsize="21600,21600">
                  <v:path/>
                  <v:fill on="f" focussize="0,0"/>
                  <v:stroke on="f" joinstyle="miter"/>
                  <v:imagedata r:id="rId173" o:title=""/>
                  <o:lock v:ext="edit" aspectratio="t"/>
                  <w10:wrap type="none"/>
                  <w10:anchorlock/>
                </v:shape>
                <o:OLEObject Type="Embed" ProgID="Excel.Sheet.12" ShapeID="_x0000_i1102" DrawAspect="Icon" ObjectID="_1468075802" r:id="rId172">
                  <o:LockedField>false</o:LockedField>
                </o:OLEObject>
              </w:objec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408" w:author="shalu.megotia" w:date="2022-04-25T14:36:39Z">
                <w:pPr/>
              </w:pPrChange>
            </w:pPr>
            <w:r>
              <w:rPr>
                <w:b/>
              </w:rPr>
              <w:t xml:space="preserve">Validations </w:t>
            </w:r>
          </w:p>
        </w:tc>
        <w:tc>
          <w:tcPr>
            <w:tcW w:w="7654" w:type="dxa"/>
            <w:tcBorders>
              <w:top w:val="single" w:color="auto" w:sz="4" w:space="0"/>
              <w:left w:val="single" w:color="auto" w:sz="4" w:space="0"/>
              <w:bottom w:val="single" w:color="auto" w:sz="4" w:space="0"/>
              <w:right w:val="single" w:color="auto" w:sz="4" w:space="0"/>
            </w:tcBorders>
          </w:tcPr>
          <w:p>
            <w:pPr>
              <w:pStyle w:val="62"/>
              <w:numPr>
                <w:ilvl w:val="0"/>
                <w:numId w:val="20"/>
              </w:numPr>
              <w:spacing w:before="720" w:beforeLines="0"/>
              <w:jc w:val="both"/>
              <w:pPrChange w:id="5409" w:author="shalu.megotia" w:date="2022-04-25T14:36:39Z">
                <w:pPr>
                  <w:pStyle w:val="62"/>
                  <w:numPr>
                    <w:ilvl w:val="0"/>
                    <w:numId w:val="20"/>
                  </w:numPr>
                  <w:jc w:val="both"/>
                </w:pPr>
              </w:pPrChange>
            </w:pPr>
            <w:r>
              <w:t>Both the users are to be selected in order to complete the activity.</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410" w:author="shalu.megotia" w:date="2022-04-25T14:36:39Z">
                <w:pPr/>
              </w:pPrChange>
            </w:pPr>
            <w:r>
              <w:rPr>
                <w:b/>
              </w:rPr>
              <w:t xml:space="preserve">Queries /Open points </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5411" w:author="shalu.megotia" w:date="2022-04-25T14:36:39Z">
                <w:pPr>
                  <w:jc w:val="both"/>
                </w:pPr>
              </w:pPrChange>
            </w:pPr>
            <w:r>
              <w:t>None</w:t>
            </w:r>
          </w:p>
        </w:tc>
      </w:tr>
    </w:tbl>
    <w:p>
      <w:pPr>
        <w:spacing w:before="720" w:beforeLines="0"/>
        <w:pPrChange w:id="5412" w:author="shalu.megotia" w:date="2022-04-25T14:36:39Z">
          <w:pPr/>
        </w:pPrChange>
      </w:pPr>
    </w:p>
    <w:p>
      <w:pPr>
        <w:spacing w:before="720" w:beforeLines="0"/>
        <w:pPrChange w:id="5413" w:author="shalu.megotia" w:date="2022-04-25T14:36:39Z">
          <w:pPr/>
        </w:pPrChange>
      </w:pPr>
    </w:p>
    <w:p>
      <w:pPr>
        <w:spacing w:before="720" w:beforeLines="0"/>
        <w:pPrChange w:id="5414" w:author="shalu.megotia" w:date="2022-04-25T14:36:39Z">
          <w:pPr/>
        </w:pPrChange>
      </w:pPr>
    </w:p>
    <w:p>
      <w:pPr>
        <w:spacing w:before="720" w:beforeLines="0"/>
        <w:pPrChange w:id="5415" w:author="shalu.megotia" w:date="2022-04-25T14:36:39Z">
          <w:pPr/>
        </w:pPrChange>
      </w:pPr>
    </w:p>
    <w:p>
      <w:pPr>
        <w:pStyle w:val="4"/>
        <w:numPr>
          <w:ilvl w:val="2"/>
          <w:numId w:val="3"/>
        </w:numPr>
        <w:tabs>
          <w:tab w:val="left" w:pos="0"/>
        </w:tabs>
        <w:spacing w:before="720" w:beforeLines="0"/>
        <w:ind w:left="0" w:firstLine="0"/>
        <w:rPr>
          <w:del w:id="5417" w:author="Abhinav Shandilya" w:date="2021-12-14T12:47:00Z"/>
          <w:rFonts w:asciiTheme="minorHAnsi" w:hAnsiTheme="minorHAnsi" w:cstheme="minorHAnsi"/>
          <w:b/>
          <w:bCs/>
          <w:color w:val="auto"/>
          <w:sz w:val="22"/>
          <w:szCs w:val="22"/>
        </w:rPr>
        <w:pPrChange w:id="5416" w:author="shalu.megotia" w:date="2022-04-25T14:36:39Z">
          <w:pPr>
            <w:pStyle w:val="4"/>
            <w:numPr>
              <w:ilvl w:val="2"/>
              <w:numId w:val="3"/>
            </w:numPr>
            <w:tabs>
              <w:tab w:val="left" w:pos="0"/>
            </w:tabs>
            <w:ind w:left="0" w:firstLine="0"/>
          </w:pPr>
        </w:pPrChange>
      </w:pPr>
      <w:del w:id="5418" w:author="kamini verma" w:date="2021-11-01T16:21:00Z">
        <w:bookmarkStart w:id="153" w:name="_Toc72191931"/>
        <w:r>
          <w:rPr>
            <w:rFonts w:asciiTheme="minorHAnsi" w:hAnsiTheme="minorHAnsi" w:cstheme="minorHAnsi"/>
            <w:b/>
            <w:bCs/>
            <w:color w:val="auto"/>
            <w:sz w:val="22"/>
            <w:szCs w:val="22"/>
          </w:rPr>
          <w:delText>CBO Maker &amp; Checker Allocation</w:delText>
        </w:r>
        <w:bookmarkEnd w:id="153"/>
      </w:del>
    </w:p>
    <w:p>
      <w:pPr>
        <w:spacing w:before="720" w:beforeLines="0"/>
        <w:rPr>
          <w:del w:id="5420" w:author="Abhinav Shandilya" w:date="2021-12-14T12:47:00Z"/>
        </w:rPr>
        <w:pPrChange w:id="5419" w:author="shalu.megotia" w:date="2022-04-25T14:36:39Z">
          <w:pPr/>
        </w:pPrChange>
      </w:pPr>
    </w:p>
    <w:tbl>
      <w:tblPr>
        <w:tblStyle w:val="12"/>
        <w:tblW w:w="9498" w:type="dxa"/>
        <w:tblInd w:w="-289" w:type="dxa"/>
        <w:tblLayout w:type="fixed"/>
        <w:tblCellMar>
          <w:top w:w="0" w:type="dxa"/>
          <w:left w:w="108" w:type="dxa"/>
          <w:bottom w:w="0" w:type="dxa"/>
          <w:right w:w="108" w:type="dxa"/>
        </w:tblCellMar>
      </w:tblPr>
      <w:tblGrid>
        <w:gridCol w:w="1844"/>
        <w:gridCol w:w="7654"/>
      </w:tblGrid>
      <w:tr>
        <w:tblPrEx>
          <w:tblCellMar>
            <w:top w:w="0" w:type="dxa"/>
            <w:left w:w="108" w:type="dxa"/>
            <w:bottom w:w="0" w:type="dxa"/>
            <w:right w:w="108" w:type="dxa"/>
          </w:tblCellMar>
        </w:tblPrEx>
        <w:trPr>
          <w:del w:id="5421" w:author="Abhinav Shandilya" w:date="2021-12-14T12:47: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5423" w:author="Abhinav Shandilya" w:date="2021-12-14T12:47:00Z"/>
                <w:b/>
              </w:rPr>
              <w:pPrChange w:id="5422" w:author="shalu.megotia" w:date="2022-04-25T14:36:39Z">
                <w:pPr/>
              </w:pPrChange>
            </w:pPr>
            <w:del w:id="5424" w:author="kamini verma" w:date="2021-11-01T16:21:00Z">
              <w:r>
                <w:rPr>
                  <w:b/>
                </w:rPr>
                <w:delText xml:space="preserve">Brief description </w:delText>
              </w:r>
            </w:del>
          </w:p>
        </w:tc>
        <w:tc>
          <w:tcPr>
            <w:tcW w:w="7654" w:type="dxa"/>
            <w:tcBorders>
              <w:top w:val="single" w:color="auto" w:sz="4" w:space="0"/>
              <w:left w:val="single" w:color="auto" w:sz="4" w:space="0"/>
              <w:bottom w:val="single" w:color="auto" w:sz="4" w:space="0"/>
              <w:right w:val="single" w:color="auto" w:sz="4" w:space="0"/>
            </w:tcBorders>
          </w:tcPr>
          <w:p>
            <w:pPr>
              <w:pStyle w:val="60"/>
              <w:spacing w:before="720" w:beforeLines="0" w:after="0" w:line="240" w:lineRule="auto"/>
              <w:ind w:left="0"/>
              <w:jc w:val="both"/>
              <w:rPr>
                <w:del w:id="5426" w:author="Abhinav Shandilya" w:date="2021-12-14T12:47:00Z"/>
                <w:rFonts w:asciiTheme="minorHAnsi" w:hAnsiTheme="minorHAnsi"/>
              </w:rPr>
              <w:pPrChange w:id="5425" w:author="shalu.megotia" w:date="2022-04-25T14:36:39Z">
                <w:pPr>
                  <w:pStyle w:val="60"/>
                  <w:spacing w:after="0" w:line="240" w:lineRule="auto"/>
                  <w:ind w:left="0"/>
                  <w:jc w:val="both"/>
                </w:pPr>
              </w:pPrChange>
            </w:pPr>
            <w:del w:id="5427" w:author="kamini verma" w:date="2021-11-01T16:21:00Z">
              <w:r>
                <w:rPr>
                  <w:rFonts w:asciiTheme="minorHAnsi" w:hAnsiTheme="minorHAnsi"/>
                </w:rPr>
                <w:delText>Through this activity user will allocate the CBO-Maker and CBO-Checker users for the case</w:delText>
              </w:r>
            </w:del>
            <w:del w:id="5428" w:author="kamini verma" w:date="2021-11-01T16:21:00Z">
              <w:r>
                <w:rPr>
                  <w:rFonts w:eastAsia="Times New Roman" w:asciiTheme="minorHAnsi" w:hAnsiTheme="minorHAnsi"/>
                </w:rPr>
                <w:delText>. These assigned users will perform the further activities which will be allocated to roles CBO-Make and CBO-Checker.</w:delText>
              </w:r>
            </w:del>
          </w:p>
        </w:tc>
      </w:tr>
      <w:tr>
        <w:tblPrEx>
          <w:tblCellMar>
            <w:top w:w="0" w:type="dxa"/>
            <w:left w:w="108" w:type="dxa"/>
            <w:bottom w:w="0" w:type="dxa"/>
            <w:right w:w="108" w:type="dxa"/>
          </w:tblCellMar>
        </w:tblPrEx>
        <w:trPr>
          <w:del w:id="5429" w:author="Abhinav Shandilya" w:date="2021-12-14T12:47: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5431" w:author="Abhinav Shandilya" w:date="2021-12-14T12:47:00Z"/>
                <w:b/>
              </w:rPr>
              <w:pPrChange w:id="5430" w:author="shalu.megotia" w:date="2022-04-25T14:36:39Z">
                <w:pPr/>
              </w:pPrChange>
            </w:pPr>
            <w:del w:id="5432" w:author="kamini verma" w:date="2021-11-01T16:21:00Z">
              <w:r>
                <w:rPr>
                  <w:b/>
                </w:rPr>
                <w:delText>Pre-conditions</w:delText>
              </w:r>
            </w:del>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5"/>
              </w:numPr>
              <w:spacing w:before="720" w:beforeLines="0" w:after="0" w:line="240" w:lineRule="auto"/>
              <w:jc w:val="both"/>
              <w:rPr>
                <w:del w:id="5434" w:author="Abhinav Shandilya" w:date="2021-12-14T12:47:00Z"/>
                <w:rFonts w:eastAsia="Times New Roman" w:asciiTheme="minorHAnsi" w:hAnsiTheme="minorHAnsi"/>
              </w:rPr>
              <w:pPrChange w:id="5433" w:author="shalu.megotia" w:date="2022-04-25T14:36:39Z">
                <w:pPr>
                  <w:pStyle w:val="60"/>
                  <w:numPr>
                    <w:ilvl w:val="0"/>
                    <w:numId w:val="15"/>
                  </w:numPr>
                  <w:spacing w:after="0" w:line="240" w:lineRule="auto"/>
                  <w:jc w:val="both"/>
                </w:pPr>
              </w:pPrChange>
            </w:pPr>
            <w:del w:id="5435" w:author="kamini verma" w:date="2021-11-01T16:21:00Z">
              <w:r>
                <w:rPr>
                  <w:rFonts w:asciiTheme="minorHAnsi" w:hAnsiTheme="minorHAnsi"/>
                  <w:color w:val="000000"/>
                </w:rPr>
                <w:delText>Sanctioning activity</w:delText>
              </w:r>
            </w:del>
            <w:del w:id="5436" w:author="kamini verma" w:date="2021-11-01T16:21:00Z">
              <w:r>
                <w:rPr>
                  <w:rFonts w:eastAsia="Times New Roman" w:asciiTheme="minorHAnsi" w:hAnsiTheme="minorHAnsi"/>
                </w:rPr>
                <w:delText xml:space="preserve"> is completed.</w:delText>
              </w:r>
            </w:del>
          </w:p>
        </w:tc>
      </w:tr>
      <w:tr>
        <w:tblPrEx>
          <w:tblCellMar>
            <w:top w:w="0" w:type="dxa"/>
            <w:left w:w="108" w:type="dxa"/>
            <w:bottom w:w="0" w:type="dxa"/>
            <w:right w:w="108" w:type="dxa"/>
          </w:tblCellMar>
        </w:tblPrEx>
        <w:trPr>
          <w:del w:id="5437" w:author="Abhinav Shandilya" w:date="2021-12-14T12:47: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5439" w:author="Abhinav Shandilya" w:date="2021-12-14T12:47:00Z"/>
                <w:b/>
              </w:rPr>
              <w:pPrChange w:id="5438" w:author="shalu.megotia" w:date="2022-04-25T14:36:39Z">
                <w:pPr/>
              </w:pPrChange>
            </w:pPr>
            <w:del w:id="5440" w:author="kamini verma" w:date="2021-11-01T16:21:00Z">
              <w:r>
                <w:rPr>
                  <w:b/>
                </w:rPr>
                <w:delText>Primary users</w:delText>
              </w:r>
            </w:del>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del w:id="5442" w:author="Abhinav Shandilya" w:date="2021-12-14T12:47:00Z"/>
              </w:rPr>
              <w:pPrChange w:id="5441" w:author="shalu.megotia" w:date="2022-04-25T14:36:39Z">
                <w:pPr>
                  <w:jc w:val="both"/>
                </w:pPr>
              </w:pPrChange>
            </w:pPr>
            <w:del w:id="5443" w:author="kamini verma" w:date="2021-11-01T16:21:00Z">
              <w:r>
                <w:rPr/>
                <w:delText>CBO Admin</w:delText>
              </w:r>
            </w:del>
          </w:p>
        </w:tc>
      </w:tr>
      <w:tr>
        <w:tblPrEx>
          <w:tblCellMar>
            <w:top w:w="0" w:type="dxa"/>
            <w:left w:w="108" w:type="dxa"/>
            <w:bottom w:w="0" w:type="dxa"/>
            <w:right w:w="108" w:type="dxa"/>
          </w:tblCellMar>
        </w:tblPrEx>
        <w:trPr>
          <w:del w:id="5444" w:author="Abhinav Shandilya" w:date="2021-12-14T12:47: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5446" w:author="Abhinav Shandilya" w:date="2021-12-14T12:47:00Z"/>
                <w:b/>
              </w:rPr>
              <w:pPrChange w:id="5445" w:author="shalu.megotia" w:date="2022-04-25T14:36:39Z">
                <w:pPr/>
              </w:pPrChange>
            </w:pPr>
            <w:del w:id="5447" w:author="kamini verma" w:date="2021-11-01T16:21:00Z">
              <w:r>
                <w:rPr>
                  <w:b/>
                </w:rPr>
                <w:delText>Process flow of events</w:delText>
              </w:r>
            </w:del>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del w:id="5449" w:author="Abhinav Shandilya" w:date="2021-12-14T12:47:00Z"/>
                <w:b/>
                <w:bCs/>
              </w:rPr>
              <w:pPrChange w:id="5448" w:author="shalu.megotia" w:date="2022-04-25T14:36:39Z">
                <w:pPr>
                  <w:jc w:val="both"/>
                </w:pPr>
              </w:pPrChange>
            </w:pPr>
            <w:del w:id="5450" w:author="kamini verma" w:date="2021-11-01T16:21:00Z">
              <w:r>
                <w:rPr>
                  <w:b/>
                  <w:bCs/>
                </w:rPr>
                <w:delText>Primary Flow – Users are assigned</w:delText>
              </w:r>
            </w:del>
          </w:p>
          <w:p>
            <w:pPr>
              <w:pStyle w:val="60"/>
              <w:numPr>
                <w:ilvl w:val="0"/>
                <w:numId w:val="21"/>
              </w:numPr>
              <w:spacing w:before="720" w:beforeLines="0" w:after="0" w:line="240" w:lineRule="auto"/>
              <w:jc w:val="both"/>
              <w:rPr>
                <w:del w:id="5452" w:author="Abhinav Shandilya" w:date="2021-12-14T12:47:00Z"/>
                <w:rFonts w:asciiTheme="minorHAnsi" w:hAnsiTheme="minorHAnsi"/>
                <w:color w:val="000000"/>
              </w:rPr>
              <w:pPrChange w:id="5451" w:author="shalu.megotia" w:date="2022-04-25T14:36:39Z">
                <w:pPr>
                  <w:pStyle w:val="60"/>
                  <w:numPr>
                    <w:ilvl w:val="0"/>
                    <w:numId w:val="21"/>
                  </w:numPr>
                  <w:spacing w:after="0" w:line="240" w:lineRule="auto"/>
                  <w:jc w:val="both"/>
                </w:pPr>
              </w:pPrChange>
            </w:pPr>
            <w:del w:id="5453" w:author="kamini verma" w:date="2021-11-01T16:21:00Z">
              <w:r>
                <w:rPr>
                  <w:rFonts w:asciiTheme="minorHAnsi" w:hAnsiTheme="minorHAnsi"/>
                  <w:color w:val="000000"/>
                </w:rPr>
                <w:delText xml:space="preserve">User selects the CBO-Maker and CBO-Checker users from searchers. </w:delText>
              </w:r>
            </w:del>
          </w:p>
          <w:p>
            <w:pPr>
              <w:pStyle w:val="60"/>
              <w:numPr>
                <w:ilvl w:val="0"/>
                <w:numId w:val="21"/>
              </w:numPr>
              <w:spacing w:before="720" w:beforeLines="0" w:after="0" w:line="240" w:lineRule="auto"/>
              <w:jc w:val="both"/>
              <w:rPr>
                <w:del w:id="5455" w:author="Abhinav Shandilya" w:date="2021-12-14T12:47:00Z"/>
                <w:rFonts w:asciiTheme="minorHAnsi" w:hAnsiTheme="minorHAnsi"/>
                <w:color w:val="000000"/>
              </w:rPr>
              <w:pPrChange w:id="5454" w:author="shalu.megotia" w:date="2022-04-25T14:36:39Z">
                <w:pPr>
                  <w:pStyle w:val="60"/>
                  <w:numPr>
                    <w:ilvl w:val="0"/>
                    <w:numId w:val="21"/>
                  </w:numPr>
                  <w:spacing w:after="0" w:line="240" w:lineRule="auto"/>
                  <w:jc w:val="both"/>
                </w:pPr>
              </w:pPrChange>
            </w:pPr>
            <w:del w:id="5456" w:author="kamini verma" w:date="2021-11-01T16:21:00Z">
              <w:r>
                <w:rPr>
                  <w:rFonts w:asciiTheme="minorHAnsi" w:hAnsiTheme="minorHAnsi"/>
                  <w:color w:val="000000"/>
                </w:rPr>
                <w:delText>User completes the activity.</w:delText>
              </w:r>
            </w:del>
          </w:p>
          <w:p>
            <w:pPr>
              <w:pStyle w:val="60"/>
              <w:numPr>
                <w:ilvl w:val="0"/>
                <w:numId w:val="21"/>
              </w:numPr>
              <w:spacing w:before="720" w:beforeLines="0" w:after="0" w:line="240" w:lineRule="auto"/>
              <w:jc w:val="both"/>
              <w:rPr>
                <w:del w:id="5458" w:author="Abhinav Shandilya" w:date="2021-12-14T12:47:00Z"/>
                <w:rFonts w:asciiTheme="minorHAnsi" w:hAnsiTheme="minorHAnsi"/>
                <w:color w:val="000000"/>
              </w:rPr>
              <w:pPrChange w:id="5457" w:author="shalu.megotia" w:date="2022-04-25T14:36:39Z">
                <w:pPr>
                  <w:pStyle w:val="60"/>
                  <w:numPr>
                    <w:ilvl w:val="0"/>
                    <w:numId w:val="21"/>
                  </w:numPr>
                  <w:spacing w:after="0" w:line="240" w:lineRule="auto"/>
                  <w:jc w:val="both"/>
                </w:pPr>
              </w:pPrChange>
            </w:pPr>
            <w:del w:id="5459" w:author="kamini verma" w:date="2021-11-01T16:21:00Z">
              <w:r>
                <w:rPr>
                  <w:rFonts w:cs="Arial" w:asciiTheme="minorHAnsi" w:hAnsiTheme="minorHAnsi"/>
                </w:rPr>
                <w:delText>Application moves to Sanction Letter Generation activity</w:delText>
              </w:r>
            </w:del>
            <w:del w:id="5460" w:author="kamini verma" w:date="2021-11-01T16:21:00Z">
              <w:r>
                <w:rPr>
                  <w:rFonts w:asciiTheme="minorHAnsi" w:hAnsiTheme="minorHAnsi"/>
                  <w:color w:val="000000"/>
                </w:rPr>
                <w:delText>.</w:delText>
              </w:r>
            </w:del>
          </w:p>
        </w:tc>
      </w:tr>
      <w:tr>
        <w:tblPrEx>
          <w:tblCellMar>
            <w:top w:w="0" w:type="dxa"/>
            <w:left w:w="108" w:type="dxa"/>
            <w:bottom w:w="0" w:type="dxa"/>
            <w:right w:w="108" w:type="dxa"/>
          </w:tblCellMar>
        </w:tblPrEx>
        <w:trPr>
          <w:del w:id="5461" w:author="Abhinav Shandilya" w:date="2021-12-14T12:47: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5463" w:author="Abhinav Shandilya" w:date="2021-12-14T12:47:00Z"/>
                <w:b/>
              </w:rPr>
              <w:pPrChange w:id="5462" w:author="shalu.megotia" w:date="2022-04-25T14:36:39Z">
                <w:pPr/>
              </w:pPrChange>
            </w:pPr>
            <w:del w:id="5464" w:author="kamini verma" w:date="2021-11-01T16:21:00Z">
              <w:r>
                <w:rPr>
                  <w:b/>
                </w:rPr>
                <w:delText>Post Conditions</w:delText>
              </w:r>
            </w:del>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8"/>
              </w:numPr>
              <w:spacing w:before="720" w:beforeLines="0"/>
              <w:jc w:val="both"/>
              <w:rPr>
                <w:del w:id="5466" w:author="Abhinav Shandilya" w:date="2021-12-14T12:47:00Z"/>
                <w:rFonts w:eastAsia="Times New Roman"/>
              </w:rPr>
              <w:pPrChange w:id="5465" w:author="shalu.megotia" w:date="2022-04-25T14:36:39Z">
                <w:pPr>
                  <w:pStyle w:val="60"/>
                  <w:numPr>
                    <w:ilvl w:val="0"/>
                    <w:numId w:val="18"/>
                  </w:numPr>
                  <w:jc w:val="both"/>
                </w:pPr>
              </w:pPrChange>
            </w:pPr>
            <w:del w:id="5467" w:author="kamini verma" w:date="2021-11-01T16:21:00Z">
              <w:r>
                <w:rPr>
                  <w:rFonts w:cs="Arial" w:asciiTheme="minorHAnsi" w:hAnsiTheme="minorHAnsi"/>
                </w:rPr>
                <w:delText>Sanction Letter Generation activity will be generated</w:delText>
              </w:r>
            </w:del>
            <w:del w:id="5468" w:author="kamini verma" w:date="2021-11-01T16:21:00Z">
              <w:r>
                <w:rPr>
                  <w:rFonts w:eastAsia="Times New Roman"/>
                </w:rPr>
                <w:delText>.</w:delText>
              </w:r>
            </w:del>
          </w:p>
        </w:tc>
      </w:tr>
      <w:tr>
        <w:tblPrEx>
          <w:tblCellMar>
            <w:top w:w="0" w:type="dxa"/>
            <w:left w:w="108" w:type="dxa"/>
            <w:bottom w:w="0" w:type="dxa"/>
            <w:right w:w="108" w:type="dxa"/>
          </w:tblCellMar>
        </w:tblPrEx>
        <w:trPr>
          <w:del w:id="5469" w:author="Abhinav Shandilya" w:date="2021-12-14T12:47: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5471" w:author="Abhinav Shandilya" w:date="2021-12-14T12:47:00Z"/>
                <w:b/>
              </w:rPr>
              <w:pPrChange w:id="5470" w:author="shalu.megotia" w:date="2022-04-25T14:36:39Z">
                <w:pPr/>
              </w:pPrChange>
            </w:pPr>
            <w:del w:id="5472" w:author="kamini verma" w:date="2021-11-01T16:21:00Z">
              <w:r>
                <w:rPr>
                  <w:b/>
                </w:rPr>
                <w:delText>Business Rules</w:delText>
              </w:r>
            </w:del>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9"/>
              </w:numPr>
              <w:spacing w:before="720" w:beforeLines="0"/>
              <w:jc w:val="both"/>
              <w:rPr>
                <w:del w:id="5474" w:author="Abhinav Shandilya" w:date="2021-12-14T12:47:00Z"/>
                <w:rFonts w:asciiTheme="minorHAnsi" w:hAnsiTheme="minorHAnsi"/>
              </w:rPr>
              <w:pPrChange w:id="5473" w:author="shalu.megotia" w:date="2022-04-25T14:36:39Z">
                <w:pPr>
                  <w:pStyle w:val="60"/>
                  <w:numPr>
                    <w:ilvl w:val="0"/>
                    <w:numId w:val="19"/>
                  </w:numPr>
                  <w:jc w:val="both"/>
                </w:pPr>
              </w:pPrChange>
            </w:pPr>
            <w:del w:id="5475" w:author="kamini verma" w:date="2021-11-01T16:21:00Z">
              <w:r>
                <w:rPr>
                  <w:rFonts w:asciiTheme="minorHAnsi" w:hAnsiTheme="minorHAnsi"/>
                </w:rPr>
                <w:delText>NA</w:delText>
              </w:r>
            </w:del>
          </w:p>
        </w:tc>
      </w:tr>
      <w:tr>
        <w:tblPrEx>
          <w:tblCellMar>
            <w:top w:w="0" w:type="dxa"/>
            <w:left w:w="108" w:type="dxa"/>
            <w:bottom w:w="0" w:type="dxa"/>
            <w:right w:w="108" w:type="dxa"/>
          </w:tblCellMar>
        </w:tblPrEx>
        <w:trPr>
          <w:del w:id="5476" w:author="Abhinav Shandilya" w:date="2021-12-14T12:47: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5478" w:author="Abhinav Shandilya" w:date="2021-12-14T12:47:00Z"/>
                <w:b/>
              </w:rPr>
              <w:pPrChange w:id="5477" w:author="shalu.megotia" w:date="2022-04-25T14:36:39Z">
                <w:pPr/>
              </w:pPrChange>
            </w:pPr>
            <w:del w:id="5479" w:author="kamini verma" w:date="2021-11-01T16:21:00Z">
              <w:r>
                <w:rPr>
                  <w:b/>
                </w:rPr>
                <w:delText>UI Details</w:delText>
              </w:r>
            </w:del>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del w:id="5481" w:author="Abhinav Shandilya" w:date="2021-12-14T12:47:00Z"/>
              </w:rPr>
              <w:pPrChange w:id="5480" w:author="shalu.megotia" w:date="2022-04-25T14:36:39Z">
                <w:pPr>
                  <w:jc w:val="both"/>
                </w:pPr>
              </w:pPrChange>
            </w:pPr>
            <w:del w:id="5482" w:author="kamini verma" w:date="2021-11-01T16:21:00Z">
              <w:r>
                <w:rPr/>
                <w:delText xml:space="preserve">Please find below the tentative screen </w:delText>
              </w:r>
              <w:commentRangeStart w:id="35"/>
              <w:commentRangeStart w:id="36"/>
              <w:r>
                <w:rPr/>
                <w:delText>design</w:delText>
              </w:r>
              <w:commentRangeEnd w:id="35"/>
            </w:del>
            <w:del w:id="5483" w:author="kamini verma" w:date="2021-11-01T16:21:00Z">
              <w:r>
                <w:rPr>
                  <w:rStyle w:val="16"/>
                  <w:rFonts w:ascii="Times New Roman" w:hAnsi="Times New Roman" w:eastAsia="Times New Roman"/>
                </w:rPr>
                <w:commentReference w:id="35"/>
              </w:r>
              <w:commentRangeEnd w:id="36"/>
            </w:del>
            <w:del w:id="5484" w:author="kamini verma" w:date="2021-11-01T16:21:00Z">
              <w:r>
                <w:rPr>
                  <w:rStyle w:val="16"/>
                  <w:rFonts w:ascii="Times New Roman" w:hAnsi="Times New Roman" w:eastAsia="Times New Roman"/>
                </w:rPr>
                <w:commentReference w:id="36"/>
              </w:r>
            </w:del>
            <w:del w:id="5485" w:author="kamini verma" w:date="2021-11-01T16:21:00Z">
              <w:r>
                <w:rPr/>
                <w:delText>–</w:delText>
              </w:r>
            </w:del>
          </w:p>
          <w:p>
            <w:pPr>
              <w:spacing w:before="720" w:beforeLines="0"/>
              <w:jc w:val="both"/>
              <w:rPr>
                <w:del w:id="5487" w:author="Abhinav Shandilya" w:date="2021-12-14T12:47:00Z"/>
              </w:rPr>
              <w:pPrChange w:id="5486" w:author="shalu.megotia" w:date="2022-04-25T14:36:39Z">
                <w:pPr>
                  <w:jc w:val="both"/>
                </w:pPr>
              </w:pPrChange>
            </w:pPr>
          </w:p>
          <w:p>
            <w:pPr>
              <w:spacing w:before="720" w:beforeLines="0"/>
              <w:jc w:val="both"/>
              <w:rPr>
                <w:del w:id="5489" w:author="Abhinav Shandilya" w:date="2021-12-14T12:47:00Z"/>
                <w:highlight w:val="yellow"/>
              </w:rPr>
              <w:pPrChange w:id="5488" w:author="shalu.megotia" w:date="2022-04-25T14:36:39Z">
                <w:pPr>
                  <w:jc w:val="both"/>
                </w:pPr>
              </w:pPrChange>
            </w:pPr>
            <w:del w:id="5490" w:author="kamini verma" w:date="2021-11-01T16:21:00Z">
              <w:bookmarkStart w:id="154" w:name="_MON_1683040191"/>
              <w:bookmarkEnd w:id="154"/>
            </w:del>
            <w:del w:id="5491" w:author="kamini verma" w:date="2021-11-01T16:21:00Z"/>
            <w:del w:id="5492" w:author="kamini verma" w:date="2021-11-01T16:21:00Z"/>
            <w:del w:id="5493" w:author="kamini verma" w:date="2021-11-01T16:21:00Z">
              <w:r>
                <w:rPr/>
                <w:object>
                  <v:shape id="_x0000_i1103" o:spt="75" type="#_x0000_t75" style="height:64.5pt;width:108pt;" o:ole="t" filled="f" o:preferrelative="t" stroked="f" coordsize="21600,21600">
                    <v:path/>
                    <v:fill on="f" focussize="0,0"/>
                    <v:stroke on="f" joinstyle="miter"/>
                    <v:imagedata r:id="rId175" o:title=""/>
                    <o:lock v:ext="edit" aspectratio="t"/>
                    <w10:wrap type="none"/>
                    <w10:anchorlock/>
                  </v:shape>
                  <o:OLEObject Type="Embed" ProgID="Excel.Sheet.12" ShapeID="_x0000_i1103" DrawAspect="Icon" ObjectID="_1468075803" r:id="rId174">
                    <o:LockedField>false</o:LockedField>
                  </o:OLEObject>
                </w:object>
              </w:r>
            </w:del>
            <w:del w:id="5495" w:author="kamini verma" w:date="2021-11-01T16:21:00Z"/>
          </w:p>
        </w:tc>
      </w:tr>
      <w:tr>
        <w:tblPrEx>
          <w:tblCellMar>
            <w:top w:w="0" w:type="dxa"/>
            <w:left w:w="108" w:type="dxa"/>
            <w:bottom w:w="0" w:type="dxa"/>
            <w:right w:w="108" w:type="dxa"/>
          </w:tblCellMar>
        </w:tblPrEx>
        <w:trPr>
          <w:del w:id="5496" w:author="Abhinav Shandilya" w:date="2021-12-14T12:47: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5498" w:author="Abhinav Shandilya" w:date="2021-12-14T12:47:00Z"/>
                <w:b/>
              </w:rPr>
              <w:pPrChange w:id="5497" w:author="shalu.megotia" w:date="2022-04-25T14:36:39Z">
                <w:pPr/>
              </w:pPrChange>
            </w:pPr>
            <w:del w:id="5499" w:author="kamini verma" w:date="2021-11-01T16:21:00Z">
              <w:r>
                <w:rPr>
                  <w:b/>
                </w:rPr>
                <w:delText xml:space="preserve">Validations </w:delText>
              </w:r>
            </w:del>
          </w:p>
        </w:tc>
        <w:tc>
          <w:tcPr>
            <w:tcW w:w="7654" w:type="dxa"/>
            <w:tcBorders>
              <w:top w:val="single" w:color="auto" w:sz="4" w:space="0"/>
              <w:left w:val="single" w:color="auto" w:sz="4" w:space="0"/>
              <w:bottom w:val="single" w:color="auto" w:sz="4" w:space="0"/>
              <w:right w:val="single" w:color="auto" w:sz="4" w:space="0"/>
            </w:tcBorders>
          </w:tcPr>
          <w:p>
            <w:pPr>
              <w:pStyle w:val="62"/>
              <w:numPr>
                <w:ilvl w:val="0"/>
                <w:numId w:val="20"/>
              </w:numPr>
              <w:spacing w:before="720" w:beforeLines="0"/>
              <w:jc w:val="both"/>
              <w:rPr>
                <w:del w:id="5501" w:author="Abhinav Shandilya" w:date="2021-12-14T12:47:00Z"/>
              </w:rPr>
              <w:pPrChange w:id="5500" w:author="shalu.megotia" w:date="2022-04-25T14:36:39Z">
                <w:pPr>
                  <w:pStyle w:val="62"/>
                  <w:numPr>
                    <w:ilvl w:val="0"/>
                    <w:numId w:val="20"/>
                  </w:numPr>
                  <w:jc w:val="both"/>
                </w:pPr>
              </w:pPrChange>
            </w:pPr>
            <w:del w:id="5502" w:author="kamini verma" w:date="2021-11-01T16:21:00Z">
              <w:r>
                <w:rPr/>
                <w:delText>Both the users are to be selected in order to complete the activity.</w:delText>
              </w:r>
            </w:del>
          </w:p>
        </w:tc>
      </w:tr>
      <w:tr>
        <w:tblPrEx>
          <w:tblCellMar>
            <w:top w:w="0" w:type="dxa"/>
            <w:left w:w="108" w:type="dxa"/>
            <w:bottom w:w="0" w:type="dxa"/>
            <w:right w:w="108" w:type="dxa"/>
          </w:tblCellMar>
        </w:tblPrEx>
        <w:trPr>
          <w:del w:id="5503" w:author="Abhinav Shandilya" w:date="2021-12-14T12:47: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5505" w:author="Abhinav Shandilya" w:date="2021-12-14T12:47:00Z"/>
                <w:b/>
              </w:rPr>
              <w:pPrChange w:id="5504" w:author="shalu.megotia" w:date="2022-04-25T14:36:39Z">
                <w:pPr/>
              </w:pPrChange>
            </w:pPr>
            <w:del w:id="5506" w:author="kamini verma" w:date="2021-11-01T16:21:00Z">
              <w:r>
                <w:rPr>
                  <w:b/>
                </w:rPr>
                <w:delText xml:space="preserve">Queries /Open points </w:delText>
              </w:r>
            </w:del>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del w:id="5508" w:author="Abhinav Shandilya" w:date="2021-12-14T12:47:00Z"/>
              </w:rPr>
              <w:pPrChange w:id="5507" w:author="shalu.megotia" w:date="2022-04-25T14:36:39Z">
                <w:pPr>
                  <w:jc w:val="both"/>
                </w:pPr>
              </w:pPrChange>
            </w:pPr>
            <w:del w:id="5509" w:author="kamini verma" w:date="2021-11-01T16:21:00Z">
              <w:r>
                <w:rPr/>
                <w:delText>None</w:delText>
              </w:r>
            </w:del>
          </w:p>
        </w:tc>
      </w:tr>
    </w:tbl>
    <w:p>
      <w:pPr>
        <w:spacing w:before="720" w:beforeLines="0"/>
        <w:rPr>
          <w:del w:id="5511" w:author="Abhinav Shandilya" w:date="2021-12-14T12:47:00Z"/>
        </w:rPr>
        <w:pPrChange w:id="5510" w:author="shalu.megotia" w:date="2022-04-25T14:36:39Z">
          <w:pPr/>
        </w:pPrChange>
      </w:pPr>
    </w:p>
    <w:p>
      <w:pPr>
        <w:spacing w:before="720" w:beforeLines="0"/>
        <w:rPr>
          <w:del w:id="5513" w:author="Abhinav Shandilya" w:date="2021-12-14T12:47:00Z"/>
        </w:rPr>
        <w:pPrChange w:id="5512"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5514" w:author="shalu.megotia" w:date="2022-04-25T14:36:39Z">
          <w:pPr>
            <w:pStyle w:val="4"/>
            <w:numPr>
              <w:ilvl w:val="2"/>
              <w:numId w:val="3"/>
            </w:numPr>
            <w:tabs>
              <w:tab w:val="left" w:pos="0"/>
            </w:tabs>
            <w:ind w:left="0" w:firstLine="0"/>
          </w:pPr>
        </w:pPrChange>
      </w:pPr>
      <w:ins w:id="5515" w:author="kamini verma" w:date="2021-11-01T16:21:00Z">
        <w:bookmarkStart w:id="155" w:name="_Toc72191932"/>
        <w:r>
          <w:rPr>
            <w:rFonts w:asciiTheme="minorHAnsi" w:hAnsiTheme="minorHAnsi" w:cstheme="minorHAnsi"/>
            <w:b/>
            <w:bCs/>
            <w:color w:val="auto"/>
            <w:sz w:val="22"/>
            <w:szCs w:val="22"/>
          </w:rPr>
          <w:t>CBO Maker &amp; Checker Allocation</w:t>
        </w:r>
      </w:ins>
    </w:p>
    <w:p>
      <w:pPr>
        <w:spacing w:before="720" w:beforeLines="0"/>
        <w:pPrChange w:id="5516" w:author="shalu.megotia" w:date="2022-04-25T14:36:39Z">
          <w:pPr/>
        </w:pPrChange>
      </w:pPr>
    </w:p>
    <w:tbl>
      <w:tblPr>
        <w:tblStyle w:val="12"/>
        <w:tblW w:w="9498" w:type="dxa"/>
        <w:tblInd w:w="-289" w:type="dxa"/>
        <w:tblLayout w:type="fixed"/>
        <w:tblCellMar>
          <w:top w:w="0" w:type="dxa"/>
          <w:left w:w="108" w:type="dxa"/>
          <w:bottom w:w="0" w:type="dxa"/>
          <w:right w:w="108" w:type="dxa"/>
        </w:tblCellMar>
      </w:tblPr>
      <w:tblGrid>
        <w:gridCol w:w="1844"/>
        <w:gridCol w:w="7654"/>
      </w:tblGrid>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517" w:author="shalu.megotia" w:date="2022-04-25T14:36:39Z">
                <w:pPr/>
              </w:pPrChange>
            </w:pPr>
            <w:ins w:id="5518" w:author="kamini verma" w:date="2021-11-01T16:21:00Z">
              <w:r>
                <w:rPr>
                  <w:b/>
                </w:rPr>
                <w:t xml:space="preserve">Brief description </w:t>
              </w:r>
            </w:ins>
          </w:p>
        </w:tc>
        <w:tc>
          <w:tcPr>
            <w:tcW w:w="7654" w:type="dxa"/>
            <w:tcBorders>
              <w:top w:val="single" w:color="auto" w:sz="4" w:space="0"/>
              <w:left w:val="single" w:color="auto" w:sz="4" w:space="0"/>
              <w:bottom w:val="single" w:color="auto" w:sz="4" w:space="0"/>
              <w:right w:val="single" w:color="auto" w:sz="4" w:space="0"/>
            </w:tcBorders>
          </w:tcPr>
          <w:p>
            <w:pPr>
              <w:pStyle w:val="60"/>
              <w:spacing w:before="720" w:beforeLines="0" w:after="0" w:line="240" w:lineRule="auto"/>
              <w:ind w:left="0"/>
              <w:jc w:val="both"/>
              <w:rPr>
                <w:rFonts w:asciiTheme="minorHAnsi" w:hAnsiTheme="minorHAnsi"/>
              </w:rPr>
              <w:pPrChange w:id="5519" w:author="shalu.megotia" w:date="2022-04-25T14:36:39Z">
                <w:pPr>
                  <w:pStyle w:val="60"/>
                  <w:spacing w:after="0" w:line="240" w:lineRule="auto"/>
                  <w:ind w:left="0"/>
                  <w:jc w:val="both"/>
                </w:pPr>
              </w:pPrChange>
            </w:pPr>
            <w:ins w:id="5520" w:author="kamini verma" w:date="2021-11-01T16:21:00Z">
              <w:r>
                <w:rPr>
                  <w:rFonts w:asciiTheme="minorHAnsi" w:hAnsiTheme="minorHAnsi"/>
                </w:rPr>
                <w:t>Through this activity user will allocate the CBO-Maker and CBO-Checker users for the case</w:t>
              </w:r>
            </w:ins>
            <w:ins w:id="5521" w:author="kamini verma" w:date="2021-11-01T16:21:00Z">
              <w:r>
                <w:rPr>
                  <w:rFonts w:eastAsia="Times New Roman" w:asciiTheme="minorHAnsi" w:hAnsiTheme="minorHAnsi"/>
                </w:rPr>
                <w:t>. These assigned users will perform the further activities which will be allocated to roles CBO-Make and CBO-Checker.</w:t>
              </w:r>
            </w:ins>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522" w:author="shalu.megotia" w:date="2022-04-25T14:36:39Z">
                <w:pPr/>
              </w:pPrChange>
            </w:pPr>
            <w:ins w:id="5523" w:author="kamini verma" w:date="2021-11-01T16:21:00Z">
              <w:r>
                <w:rPr>
                  <w:b/>
                </w:rPr>
                <w:t>Pre-conditions</w:t>
              </w:r>
            </w:ins>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5"/>
              </w:numPr>
              <w:spacing w:before="720" w:beforeLines="0" w:after="0" w:line="240" w:lineRule="auto"/>
              <w:jc w:val="both"/>
              <w:rPr>
                <w:rFonts w:eastAsia="Times New Roman" w:asciiTheme="minorHAnsi" w:hAnsiTheme="minorHAnsi"/>
              </w:rPr>
              <w:pPrChange w:id="5524" w:author="shalu.megotia" w:date="2022-04-25T14:36:39Z">
                <w:pPr>
                  <w:pStyle w:val="60"/>
                  <w:numPr>
                    <w:ilvl w:val="0"/>
                    <w:numId w:val="15"/>
                  </w:numPr>
                  <w:spacing w:after="0" w:line="240" w:lineRule="auto"/>
                  <w:jc w:val="both"/>
                </w:pPr>
              </w:pPrChange>
            </w:pPr>
            <w:ins w:id="5525" w:author="kamini verma" w:date="2021-11-01T16:21:00Z">
              <w:r>
                <w:rPr>
                  <w:rFonts w:asciiTheme="minorHAnsi" w:hAnsiTheme="minorHAnsi"/>
                  <w:color w:val="000000"/>
                </w:rPr>
                <w:t>Sanctioning activity</w:t>
              </w:r>
            </w:ins>
            <w:ins w:id="5526" w:author="kamini verma" w:date="2021-11-01T16:21:00Z">
              <w:r>
                <w:rPr>
                  <w:rFonts w:eastAsia="Times New Roman" w:asciiTheme="minorHAnsi" w:hAnsiTheme="minorHAnsi"/>
                </w:rPr>
                <w:t xml:space="preserve"> is completed.</w:t>
              </w:r>
            </w:ins>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527" w:author="shalu.megotia" w:date="2022-04-25T14:36:39Z">
                <w:pPr/>
              </w:pPrChange>
            </w:pPr>
            <w:ins w:id="5528" w:author="kamini verma" w:date="2021-11-01T16:21:00Z">
              <w:r>
                <w:rPr>
                  <w:b/>
                </w:rPr>
                <w:t>Primary users</w:t>
              </w:r>
            </w:ins>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5529" w:author="shalu.megotia" w:date="2022-04-25T14:36:39Z">
                <w:pPr>
                  <w:jc w:val="both"/>
                </w:pPr>
              </w:pPrChange>
            </w:pPr>
            <w:ins w:id="5530" w:author="kamini verma" w:date="2021-11-01T16:21:00Z">
              <w:r>
                <w:rPr/>
                <w:t>CBO Admin</w:t>
              </w:r>
            </w:ins>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531" w:author="shalu.megotia" w:date="2022-04-25T14:36:39Z">
                <w:pPr/>
              </w:pPrChange>
            </w:pPr>
            <w:ins w:id="5532" w:author="kamini verma" w:date="2021-11-01T16:21:00Z">
              <w:r>
                <w:rPr>
                  <w:b/>
                </w:rPr>
                <w:t>Process flow of events</w:t>
              </w:r>
            </w:ins>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b/>
                <w:bCs/>
              </w:rPr>
              <w:pPrChange w:id="5533" w:author="shalu.megotia" w:date="2022-04-25T14:36:39Z">
                <w:pPr>
                  <w:jc w:val="both"/>
                </w:pPr>
              </w:pPrChange>
            </w:pPr>
            <w:ins w:id="5534" w:author="kamini verma" w:date="2021-11-01T16:21:00Z">
              <w:r>
                <w:rPr>
                  <w:b/>
                  <w:bCs/>
                </w:rPr>
                <w:t>Primary Flow – Users are assigned</w:t>
              </w:r>
            </w:ins>
          </w:p>
          <w:p>
            <w:pPr>
              <w:pStyle w:val="60"/>
              <w:numPr>
                <w:ilvl w:val="0"/>
                <w:numId w:val="21"/>
              </w:numPr>
              <w:spacing w:before="720" w:beforeLines="0" w:after="0" w:line="240" w:lineRule="auto"/>
              <w:jc w:val="both"/>
              <w:rPr>
                <w:rFonts w:asciiTheme="minorHAnsi" w:hAnsiTheme="minorHAnsi"/>
                <w:color w:val="000000"/>
              </w:rPr>
              <w:pPrChange w:id="5535" w:author="shalu.megotia" w:date="2022-04-25T14:36:39Z">
                <w:pPr>
                  <w:pStyle w:val="60"/>
                  <w:numPr>
                    <w:ilvl w:val="0"/>
                    <w:numId w:val="21"/>
                  </w:numPr>
                  <w:spacing w:after="0" w:line="240" w:lineRule="auto"/>
                  <w:jc w:val="both"/>
                </w:pPr>
              </w:pPrChange>
            </w:pPr>
            <w:ins w:id="5536" w:author="kamini verma" w:date="2021-11-01T16:21:00Z">
              <w:r>
                <w:rPr>
                  <w:rFonts w:asciiTheme="minorHAnsi" w:hAnsiTheme="minorHAnsi"/>
                  <w:color w:val="000000"/>
                </w:rPr>
                <w:t xml:space="preserve">User selects the CBO-Maker and CBO-Checker users from searchers. </w:t>
              </w:r>
            </w:ins>
          </w:p>
          <w:p>
            <w:pPr>
              <w:pStyle w:val="60"/>
              <w:numPr>
                <w:ilvl w:val="0"/>
                <w:numId w:val="21"/>
              </w:numPr>
              <w:spacing w:before="720" w:beforeLines="0" w:after="0" w:line="240" w:lineRule="auto"/>
              <w:jc w:val="both"/>
              <w:rPr>
                <w:rFonts w:asciiTheme="minorHAnsi" w:hAnsiTheme="minorHAnsi"/>
                <w:color w:val="000000"/>
              </w:rPr>
              <w:pPrChange w:id="5537" w:author="shalu.megotia" w:date="2022-04-25T14:36:39Z">
                <w:pPr>
                  <w:pStyle w:val="60"/>
                  <w:numPr>
                    <w:ilvl w:val="0"/>
                    <w:numId w:val="21"/>
                  </w:numPr>
                  <w:spacing w:after="0" w:line="240" w:lineRule="auto"/>
                  <w:jc w:val="both"/>
                </w:pPr>
              </w:pPrChange>
            </w:pPr>
            <w:ins w:id="5538" w:author="kamini verma" w:date="2021-11-01T16:21:00Z">
              <w:r>
                <w:rPr>
                  <w:rFonts w:asciiTheme="minorHAnsi" w:hAnsiTheme="minorHAnsi"/>
                  <w:color w:val="000000"/>
                </w:rPr>
                <w:t>User completes the activity.</w:t>
              </w:r>
            </w:ins>
          </w:p>
          <w:p>
            <w:pPr>
              <w:pStyle w:val="60"/>
              <w:numPr>
                <w:ilvl w:val="0"/>
                <w:numId w:val="21"/>
              </w:numPr>
              <w:spacing w:before="720" w:beforeLines="0" w:after="0" w:line="240" w:lineRule="auto"/>
              <w:jc w:val="both"/>
              <w:rPr>
                <w:rFonts w:asciiTheme="minorHAnsi" w:hAnsiTheme="minorHAnsi"/>
                <w:color w:val="000000"/>
              </w:rPr>
              <w:pPrChange w:id="5539" w:author="shalu.megotia" w:date="2022-04-25T14:36:39Z">
                <w:pPr>
                  <w:pStyle w:val="60"/>
                  <w:numPr>
                    <w:ilvl w:val="0"/>
                    <w:numId w:val="21"/>
                  </w:numPr>
                  <w:spacing w:after="0" w:line="240" w:lineRule="auto"/>
                  <w:jc w:val="both"/>
                </w:pPr>
              </w:pPrChange>
            </w:pPr>
            <w:ins w:id="5540" w:author="kamini verma" w:date="2021-11-01T16:21:00Z">
              <w:r>
                <w:rPr>
                  <w:rFonts w:cs="Arial" w:asciiTheme="minorHAnsi" w:hAnsiTheme="minorHAnsi"/>
                </w:rPr>
                <w:t>Application moves to Sanction Letter Generation activity</w:t>
              </w:r>
            </w:ins>
            <w:ins w:id="5541" w:author="kamini verma" w:date="2021-11-01T16:21:00Z">
              <w:r>
                <w:rPr>
                  <w:rFonts w:asciiTheme="minorHAnsi" w:hAnsiTheme="minorHAnsi"/>
                  <w:color w:val="000000"/>
                </w:rPr>
                <w:t>.</w:t>
              </w:r>
            </w:ins>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542" w:author="shalu.megotia" w:date="2022-04-25T14:36:39Z">
                <w:pPr/>
              </w:pPrChange>
            </w:pPr>
            <w:ins w:id="5543" w:author="kamini verma" w:date="2021-11-01T16:21:00Z">
              <w:r>
                <w:rPr>
                  <w:b/>
                </w:rPr>
                <w:t>Post Conditions</w:t>
              </w:r>
            </w:ins>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8"/>
              </w:numPr>
              <w:spacing w:before="720" w:beforeLines="0"/>
              <w:jc w:val="both"/>
              <w:rPr>
                <w:rFonts w:eastAsia="Times New Roman"/>
              </w:rPr>
              <w:pPrChange w:id="5544" w:author="shalu.megotia" w:date="2022-04-25T14:36:39Z">
                <w:pPr>
                  <w:pStyle w:val="60"/>
                  <w:numPr>
                    <w:ilvl w:val="0"/>
                    <w:numId w:val="18"/>
                  </w:numPr>
                  <w:jc w:val="both"/>
                </w:pPr>
              </w:pPrChange>
            </w:pPr>
            <w:ins w:id="5545" w:author="kamini verma" w:date="2021-11-01T16:21:00Z">
              <w:r>
                <w:rPr>
                  <w:rFonts w:cs="Arial" w:asciiTheme="minorHAnsi" w:hAnsiTheme="minorHAnsi"/>
                </w:rPr>
                <w:t>Sanction Letter Generation activity will be generated</w:t>
              </w:r>
            </w:ins>
            <w:ins w:id="5546" w:author="kamini verma" w:date="2021-11-01T16:21:00Z">
              <w:r>
                <w:rPr>
                  <w:rFonts w:eastAsia="Times New Roman"/>
                </w:rPr>
                <w:t>.</w:t>
              </w:r>
            </w:ins>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547" w:author="shalu.megotia" w:date="2022-04-25T14:36:39Z">
                <w:pPr/>
              </w:pPrChange>
            </w:pPr>
            <w:ins w:id="5548" w:author="kamini verma" w:date="2021-11-01T16:21:00Z">
              <w:r>
                <w:rPr>
                  <w:b/>
                </w:rPr>
                <w:t>Business Rules</w:t>
              </w:r>
            </w:ins>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9"/>
              </w:numPr>
              <w:spacing w:before="720" w:beforeLines="0"/>
              <w:jc w:val="both"/>
              <w:rPr>
                <w:rFonts w:asciiTheme="minorHAnsi" w:hAnsiTheme="minorHAnsi"/>
              </w:rPr>
              <w:pPrChange w:id="5549" w:author="shalu.megotia" w:date="2022-04-25T14:36:39Z">
                <w:pPr>
                  <w:pStyle w:val="60"/>
                  <w:numPr>
                    <w:ilvl w:val="0"/>
                    <w:numId w:val="19"/>
                  </w:numPr>
                  <w:jc w:val="both"/>
                </w:pPr>
              </w:pPrChange>
            </w:pPr>
            <w:ins w:id="5550" w:author="kamini verma" w:date="2021-11-01T16:21:00Z">
              <w:r>
                <w:rPr>
                  <w:rFonts w:asciiTheme="minorHAnsi" w:hAnsiTheme="minorHAnsi"/>
                </w:rPr>
                <w:t>NA</w:t>
              </w:r>
            </w:ins>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551" w:author="shalu.megotia" w:date="2022-04-25T14:36:39Z">
                <w:pPr/>
              </w:pPrChange>
            </w:pPr>
            <w:ins w:id="5552" w:author="kamini verma" w:date="2021-11-01T16:21:00Z">
              <w:r>
                <w:rPr>
                  <w:b/>
                </w:rPr>
                <w:t>UI Details</w:t>
              </w:r>
            </w:ins>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5553" w:author="shalu.megotia" w:date="2022-04-25T14:36:39Z">
                <w:pPr>
                  <w:jc w:val="both"/>
                </w:pPr>
              </w:pPrChange>
            </w:pPr>
            <w:ins w:id="5554" w:author="kamini verma" w:date="2021-11-01T16:21:00Z">
              <w:r>
                <w:rPr/>
                <w:t xml:space="preserve">Please find below the tentative screen </w:t>
              </w:r>
              <w:commentRangeStart w:id="37"/>
              <w:commentRangeStart w:id="38"/>
              <w:r>
                <w:rPr/>
                <w:t>design</w:t>
              </w:r>
              <w:commentRangeEnd w:id="37"/>
            </w:ins>
            <w:ins w:id="5555" w:author="kamini verma" w:date="2021-11-01T16:21:00Z">
              <w:r>
                <w:rPr>
                  <w:rStyle w:val="16"/>
                  <w:rFonts w:ascii="Times New Roman" w:hAnsi="Times New Roman" w:eastAsia="Times New Roman"/>
                </w:rPr>
                <w:commentReference w:id="37"/>
              </w:r>
              <w:commentRangeEnd w:id="38"/>
            </w:ins>
            <w:ins w:id="5556" w:author="kamini verma" w:date="2021-11-01T16:21:00Z">
              <w:r>
                <w:rPr>
                  <w:rStyle w:val="16"/>
                  <w:rFonts w:ascii="Times New Roman" w:hAnsi="Times New Roman" w:eastAsia="Times New Roman"/>
                </w:rPr>
                <w:commentReference w:id="38"/>
              </w:r>
            </w:ins>
            <w:ins w:id="5557" w:author="kamini verma" w:date="2021-11-01T16:21:00Z">
              <w:r>
                <w:rPr/>
                <w:t>–</w:t>
              </w:r>
            </w:ins>
          </w:p>
          <w:p>
            <w:pPr>
              <w:spacing w:before="720" w:beforeLines="0"/>
              <w:jc w:val="both"/>
              <w:pPrChange w:id="5558" w:author="shalu.megotia" w:date="2022-04-25T14:36:39Z">
                <w:pPr>
                  <w:jc w:val="both"/>
                </w:pPr>
              </w:pPrChange>
            </w:pPr>
          </w:p>
          <w:p>
            <w:pPr>
              <w:spacing w:before="720" w:beforeLines="0"/>
              <w:jc w:val="both"/>
              <w:rPr>
                <w:highlight w:val="yellow"/>
              </w:rPr>
              <w:pPrChange w:id="5559" w:author="shalu.megotia" w:date="2022-04-25T14:36:39Z">
                <w:pPr>
                  <w:jc w:val="both"/>
                </w:pPr>
              </w:pPrChange>
            </w:pPr>
            <w:ins w:id="5560" w:author="kamini verma" w:date="2021-11-01T16:21:00Z"/>
            <w:ins w:id="5561" w:author="kamini verma" w:date="2021-11-01T16:21:00Z"/>
            <w:ins w:id="5562" w:author="kamini verma" w:date="2021-11-01T16:21:00Z"/>
            <w:ins w:id="5563" w:author="kamini verma" w:date="2021-11-01T16:21:00Z">
              <w:r>
                <w:rPr/>
                <w:object>
                  <v:shape id="_x0000_i1104" o:spt="75" type="#_x0000_t75" style="height:64.5pt;width:108pt;" o:ole="t" filled="f" o:preferrelative="t" stroked="f" coordsize="21600,21600">
                    <v:path/>
                    <v:fill on="f" focussize="0,0"/>
                    <v:stroke on="f" joinstyle="miter"/>
                    <v:imagedata r:id="rId175" o:title=""/>
                    <o:lock v:ext="edit" aspectratio="t"/>
                    <w10:wrap type="none"/>
                    <w10:anchorlock/>
                  </v:shape>
                  <o:OLEObject Type="Embed" ProgID="Excel.Sheet.12" ShapeID="_x0000_i1104" DrawAspect="Icon" ObjectID="_1468075804" r:id="rId176">
                    <o:LockedField>false</o:LockedField>
                  </o:OLEObject>
                </w:object>
              </w:r>
            </w:ins>
            <w:ins w:id="5565" w:author="kamini verma" w:date="2021-11-01T16:21:00Z"/>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566" w:author="shalu.megotia" w:date="2022-04-25T14:36:39Z">
                <w:pPr/>
              </w:pPrChange>
            </w:pPr>
            <w:ins w:id="5567" w:author="kamini verma" w:date="2021-11-01T16:21:00Z">
              <w:r>
                <w:rPr>
                  <w:b/>
                </w:rPr>
                <w:t xml:space="preserve">Validations </w:t>
              </w:r>
            </w:ins>
          </w:p>
        </w:tc>
        <w:tc>
          <w:tcPr>
            <w:tcW w:w="7654" w:type="dxa"/>
            <w:tcBorders>
              <w:top w:val="single" w:color="auto" w:sz="4" w:space="0"/>
              <w:left w:val="single" w:color="auto" w:sz="4" w:space="0"/>
              <w:bottom w:val="single" w:color="auto" w:sz="4" w:space="0"/>
              <w:right w:val="single" w:color="auto" w:sz="4" w:space="0"/>
            </w:tcBorders>
          </w:tcPr>
          <w:p>
            <w:pPr>
              <w:pStyle w:val="62"/>
              <w:numPr>
                <w:ilvl w:val="0"/>
                <w:numId w:val="20"/>
              </w:numPr>
              <w:spacing w:before="720" w:beforeLines="0"/>
              <w:jc w:val="both"/>
              <w:pPrChange w:id="5568" w:author="shalu.megotia" w:date="2022-04-25T14:36:39Z">
                <w:pPr>
                  <w:pStyle w:val="62"/>
                  <w:numPr>
                    <w:ilvl w:val="0"/>
                    <w:numId w:val="20"/>
                  </w:numPr>
                  <w:jc w:val="both"/>
                </w:pPr>
              </w:pPrChange>
            </w:pPr>
            <w:ins w:id="5569" w:author="kamini verma" w:date="2021-11-01T16:21:00Z">
              <w:r>
                <w:rPr/>
                <w:t>Both the users are to be selected in order to complete the activity.</w:t>
              </w:r>
            </w:ins>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570" w:author="shalu.megotia" w:date="2022-04-25T14:36:39Z">
                <w:pPr/>
              </w:pPrChange>
            </w:pPr>
            <w:ins w:id="5571" w:author="kamini verma" w:date="2021-11-01T16:21:00Z">
              <w:r>
                <w:rPr>
                  <w:b/>
                </w:rPr>
                <w:t xml:space="preserve">Queries /Open points </w:t>
              </w:r>
            </w:ins>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5572" w:author="shalu.megotia" w:date="2022-04-25T14:36:39Z">
                <w:pPr>
                  <w:jc w:val="both"/>
                </w:pPr>
              </w:pPrChange>
            </w:pPr>
            <w:ins w:id="5573" w:author="kamini verma" w:date="2021-11-01T16:21:00Z">
              <w:r>
                <w:rPr/>
                <w:t>None</w:t>
              </w:r>
            </w:ins>
          </w:p>
        </w:tc>
      </w:tr>
    </w:tbl>
    <w:p>
      <w:pPr>
        <w:spacing w:before="720" w:beforeLines="0"/>
        <w:pPrChange w:id="5574" w:author="shalu.megotia" w:date="2022-04-25T14:36:39Z">
          <w:pPr/>
        </w:pPrChange>
      </w:pPr>
    </w:p>
    <w:p>
      <w:pPr>
        <w:spacing w:before="720" w:beforeLines="0"/>
        <w:pPrChange w:id="5575"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5576" w:author="shalu.megotia" w:date="2022-04-25T14:36:39Z">
          <w:pPr>
            <w:pStyle w:val="4"/>
            <w:numPr>
              <w:ilvl w:val="2"/>
              <w:numId w:val="3"/>
            </w:numPr>
            <w:tabs>
              <w:tab w:val="left" w:pos="0"/>
            </w:tabs>
            <w:ind w:left="0" w:firstLine="0"/>
          </w:pPr>
        </w:pPrChange>
      </w:pPr>
      <w:r>
        <w:rPr>
          <w:rFonts w:asciiTheme="minorHAnsi" w:hAnsiTheme="minorHAnsi" w:cstheme="minorHAnsi"/>
          <w:b/>
          <w:bCs/>
          <w:color w:val="auto"/>
          <w:sz w:val="22"/>
          <w:szCs w:val="22"/>
        </w:rPr>
        <w:t>Generation of Sanction Letter</w:t>
      </w:r>
      <w:bookmarkEnd w:id="155"/>
    </w:p>
    <w:p>
      <w:pPr>
        <w:spacing w:before="720" w:beforeLines="0"/>
        <w:pPrChange w:id="5577" w:author="shalu.megotia" w:date="2022-04-25T14:36:39Z">
          <w:pPr/>
        </w:pPrChange>
      </w:pPr>
    </w:p>
    <w:tbl>
      <w:tblPr>
        <w:tblStyle w:val="12"/>
        <w:tblW w:w="9498" w:type="dxa"/>
        <w:tblInd w:w="-289" w:type="dxa"/>
        <w:tblLayout w:type="fixed"/>
        <w:tblCellMar>
          <w:top w:w="0" w:type="dxa"/>
          <w:left w:w="108" w:type="dxa"/>
          <w:bottom w:w="0" w:type="dxa"/>
          <w:right w:w="108" w:type="dxa"/>
        </w:tblCellMar>
      </w:tblPr>
      <w:tblGrid>
        <w:gridCol w:w="1844"/>
        <w:gridCol w:w="7654"/>
      </w:tblGrid>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578" w:author="shalu.megotia" w:date="2022-04-25T14:36:39Z">
                <w:pPr/>
              </w:pPrChange>
            </w:pPr>
            <w:r>
              <w:rPr>
                <w:b/>
              </w:rPr>
              <w:t xml:space="preserve">Brief description </w:t>
            </w:r>
          </w:p>
        </w:tc>
        <w:tc>
          <w:tcPr>
            <w:tcW w:w="7654" w:type="dxa"/>
            <w:tcBorders>
              <w:top w:val="single" w:color="auto" w:sz="4" w:space="0"/>
              <w:left w:val="single" w:color="auto" w:sz="4" w:space="0"/>
              <w:bottom w:val="single" w:color="auto" w:sz="4" w:space="0"/>
              <w:right w:val="single" w:color="auto" w:sz="4" w:space="0"/>
            </w:tcBorders>
          </w:tcPr>
          <w:p>
            <w:pPr>
              <w:pStyle w:val="60"/>
              <w:spacing w:before="720" w:beforeLines="0" w:after="0" w:line="240" w:lineRule="auto"/>
              <w:ind w:left="0"/>
              <w:jc w:val="both"/>
              <w:rPr>
                <w:rFonts w:asciiTheme="minorHAnsi" w:hAnsiTheme="minorHAnsi"/>
              </w:rPr>
              <w:pPrChange w:id="5579" w:author="shalu.megotia" w:date="2022-04-25T14:36:39Z">
                <w:pPr>
                  <w:pStyle w:val="60"/>
                  <w:spacing w:after="0" w:line="240" w:lineRule="auto"/>
                  <w:ind w:left="0"/>
                  <w:jc w:val="both"/>
                </w:pPr>
              </w:pPrChange>
            </w:pPr>
            <w:r>
              <w:rPr>
                <w:rFonts w:asciiTheme="minorHAnsi" w:hAnsiTheme="minorHAnsi"/>
              </w:rPr>
              <w:t xml:space="preserve">Through this activity user will perform following activities – </w:t>
            </w:r>
          </w:p>
          <w:p>
            <w:pPr>
              <w:pStyle w:val="60"/>
              <w:spacing w:before="720" w:beforeLines="0" w:after="0" w:line="240" w:lineRule="auto"/>
              <w:ind w:left="0"/>
              <w:jc w:val="both"/>
              <w:rPr>
                <w:rFonts w:asciiTheme="minorHAnsi" w:hAnsiTheme="minorHAnsi"/>
              </w:rPr>
              <w:pPrChange w:id="5580" w:author="shalu.megotia" w:date="2022-04-25T14:36:39Z">
                <w:pPr>
                  <w:pStyle w:val="60"/>
                  <w:spacing w:after="0" w:line="240" w:lineRule="auto"/>
                  <w:ind w:left="0"/>
                  <w:jc w:val="both"/>
                </w:pPr>
              </w:pPrChange>
            </w:pPr>
          </w:p>
          <w:p>
            <w:pPr>
              <w:pStyle w:val="60"/>
              <w:numPr>
                <w:ilvl w:val="0"/>
                <w:numId w:val="20"/>
              </w:numPr>
              <w:spacing w:before="720" w:beforeLines="0" w:after="0" w:line="240" w:lineRule="auto"/>
              <w:jc w:val="both"/>
              <w:rPr>
                <w:rFonts w:asciiTheme="minorHAnsi" w:hAnsiTheme="minorHAnsi"/>
              </w:rPr>
              <w:pPrChange w:id="5581" w:author="shalu.megotia" w:date="2022-04-25T14:36:39Z">
                <w:pPr>
                  <w:pStyle w:val="60"/>
                  <w:numPr>
                    <w:ilvl w:val="0"/>
                    <w:numId w:val="20"/>
                  </w:numPr>
                  <w:spacing w:after="0" w:line="240" w:lineRule="auto"/>
                  <w:jc w:val="both"/>
                </w:pPr>
              </w:pPrChange>
            </w:pPr>
            <w:r>
              <w:rPr>
                <w:rFonts w:asciiTheme="minorHAnsi" w:hAnsiTheme="minorHAnsi"/>
              </w:rPr>
              <w:t xml:space="preserve">generate the sanction letter </w:t>
            </w:r>
          </w:p>
          <w:p>
            <w:pPr>
              <w:pStyle w:val="60"/>
              <w:numPr>
                <w:ilvl w:val="0"/>
                <w:numId w:val="20"/>
              </w:numPr>
              <w:spacing w:before="720" w:beforeLines="0" w:after="0" w:line="240" w:lineRule="auto"/>
              <w:jc w:val="both"/>
              <w:rPr>
                <w:rFonts w:asciiTheme="minorHAnsi" w:hAnsiTheme="minorHAnsi"/>
              </w:rPr>
              <w:pPrChange w:id="5582" w:author="shalu.megotia" w:date="2022-04-25T14:36:39Z">
                <w:pPr>
                  <w:pStyle w:val="60"/>
                  <w:numPr>
                    <w:ilvl w:val="0"/>
                    <w:numId w:val="20"/>
                  </w:numPr>
                  <w:spacing w:after="0" w:line="240" w:lineRule="auto"/>
                  <w:jc w:val="both"/>
                </w:pPr>
              </w:pPrChange>
            </w:pPr>
            <w:r>
              <w:rPr>
                <w:rFonts w:asciiTheme="minorHAnsi" w:hAnsiTheme="minorHAnsi"/>
              </w:rPr>
              <w:t>upload the updated sanction letter</w:t>
            </w:r>
          </w:p>
          <w:p>
            <w:pPr>
              <w:pStyle w:val="60"/>
              <w:numPr>
                <w:ilvl w:val="0"/>
                <w:numId w:val="20"/>
              </w:numPr>
              <w:spacing w:before="720" w:beforeLines="0" w:after="0" w:line="240" w:lineRule="auto"/>
              <w:jc w:val="both"/>
              <w:rPr>
                <w:rFonts w:asciiTheme="minorHAnsi" w:hAnsiTheme="minorHAnsi"/>
              </w:rPr>
              <w:pPrChange w:id="5583" w:author="shalu.megotia" w:date="2022-04-25T14:36:39Z">
                <w:pPr>
                  <w:pStyle w:val="60"/>
                  <w:numPr>
                    <w:ilvl w:val="0"/>
                    <w:numId w:val="20"/>
                  </w:numPr>
                  <w:spacing w:after="0" w:line="240" w:lineRule="auto"/>
                  <w:jc w:val="both"/>
                </w:pPr>
              </w:pPrChange>
            </w:pPr>
            <w:r>
              <w:rPr>
                <w:rFonts w:asciiTheme="minorHAnsi" w:hAnsiTheme="minorHAnsi"/>
              </w:rPr>
              <w:t>generate the list of covenants</w:t>
            </w:r>
          </w:p>
          <w:p>
            <w:pPr>
              <w:pStyle w:val="60"/>
              <w:spacing w:before="720" w:beforeLines="0"/>
              <w:ind w:left="0"/>
              <w:jc w:val="both"/>
              <w:rPr>
                <w:rFonts w:asciiTheme="minorHAnsi" w:hAnsiTheme="minorHAnsi"/>
              </w:rPr>
              <w:pPrChange w:id="5584" w:author="shalu.megotia" w:date="2022-04-25T14:36:39Z">
                <w:pPr>
                  <w:pStyle w:val="60"/>
                  <w:ind w:left="0"/>
                  <w:jc w:val="both"/>
                </w:pPr>
              </w:pPrChange>
            </w:pPr>
          </w:p>
          <w:p>
            <w:pPr>
              <w:pStyle w:val="60"/>
              <w:spacing w:before="720" w:beforeLines="0"/>
              <w:ind w:left="0"/>
              <w:jc w:val="both"/>
              <w:rPr>
                <w:rFonts w:asciiTheme="minorHAnsi" w:hAnsiTheme="minorHAnsi"/>
              </w:rPr>
              <w:pPrChange w:id="5585" w:author="shalu.megotia" w:date="2022-04-25T14:36:39Z">
                <w:pPr>
                  <w:pStyle w:val="60"/>
                  <w:ind w:left="0"/>
                  <w:jc w:val="both"/>
                </w:pPr>
              </w:pPrChange>
            </w:pPr>
            <w:r>
              <w:rPr>
                <w:rFonts w:asciiTheme="minorHAnsi" w:hAnsiTheme="minorHAnsi"/>
              </w:rPr>
              <w:t xml:space="preserve">Sanction Letter Reference Number Format - </w:t>
            </w:r>
          </w:p>
          <w:p>
            <w:pPr>
              <w:pStyle w:val="60"/>
              <w:spacing w:before="720" w:beforeLines="0"/>
              <w:jc w:val="both"/>
              <w:rPr>
                <w:rFonts w:asciiTheme="minorHAnsi" w:hAnsiTheme="minorHAnsi"/>
              </w:rPr>
              <w:pPrChange w:id="5586" w:author="shalu.megotia" w:date="2022-04-25T14:36:39Z">
                <w:pPr>
                  <w:pStyle w:val="60"/>
                  <w:jc w:val="both"/>
                </w:pPr>
              </w:pPrChange>
            </w:pPr>
          </w:p>
          <w:p>
            <w:pPr>
              <w:pStyle w:val="60"/>
              <w:spacing w:before="720" w:beforeLines="0" w:after="0" w:line="240" w:lineRule="auto"/>
              <w:ind w:left="0"/>
              <w:jc w:val="both"/>
              <w:rPr>
                <w:ins w:id="5588" w:author="Neeraj Shrivastava" w:date="2021-05-18T00:41:00Z"/>
                <w:rFonts w:asciiTheme="minorHAnsi" w:hAnsiTheme="minorHAnsi"/>
              </w:rPr>
              <w:pPrChange w:id="5587" w:author="shalu.megotia" w:date="2022-04-25T14:36:39Z">
                <w:pPr>
                  <w:pStyle w:val="60"/>
                  <w:spacing w:after="0" w:line="240" w:lineRule="auto"/>
                  <w:ind w:left="0"/>
                  <w:jc w:val="both"/>
                </w:pPr>
              </w:pPrChange>
            </w:pPr>
            <w:commentRangeStart w:id="39"/>
            <w:commentRangeStart w:id="40"/>
            <w:r>
              <w:rPr>
                <w:rFonts w:asciiTheme="minorHAnsi" w:hAnsiTheme="minorHAnsi"/>
              </w:rPr>
              <w:t xml:space="preserve">BBL / </w:t>
            </w:r>
            <w:del w:id="5589" w:author="Neeraj Shrivastava" w:date="2021-05-18T00:40:00Z">
              <w:r>
                <w:rPr>
                  <w:rFonts w:asciiTheme="minorHAnsi" w:hAnsiTheme="minorHAnsi"/>
                </w:rPr>
                <w:delText>&lt;&lt;Branch Name&gt;&gt;</w:delText>
              </w:r>
            </w:del>
            <w:ins w:id="5590" w:author="Neeraj Shrivastava" w:date="2021-05-18T00:40:00Z">
              <w:r>
                <w:rPr>
                  <w:rFonts w:asciiTheme="minorHAnsi" w:hAnsiTheme="minorHAnsi"/>
                </w:rPr>
                <w:t>SME</w:t>
              </w:r>
            </w:ins>
            <w:r>
              <w:rPr>
                <w:rFonts w:asciiTheme="minorHAnsi" w:hAnsiTheme="minorHAnsi"/>
              </w:rPr>
              <w:t xml:space="preserve"> / &lt;&lt;Scheme Name&gt;&gt; / &lt;&lt;Financial Year&gt;&gt; / 5 digit running serial number</w:t>
            </w:r>
            <w:commentRangeEnd w:id="39"/>
            <w:r>
              <w:rPr>
                <w:rStyle w:val="16"/>
                <w:rFonts w:ascii="Times New Roman" w:hAnsi="Times New Roman" w:eastAsia="Times New Roman"/>
              </w:rPr>
              <w:commentReference w:id="39"/>
            </w:r>
            <w:commentRangeEnd w:id="40"/>
            <w:r>
              <w:rPr>
                <w:rStyle w:val="16"/>
                <w:rFonts w:ascii="Times New Roman" w:hAnsi="Times New Roman" w:eastAsia="Times New Roman"/>
              </w:rPr>
              <w:commentReference w:id="40"/>
            </w:r>
          </w:p>
          <w:p>
            <w:pPr>
              <w:pStyle w:val="60"/>
              <w:spacing w:before="720" w:beforeLines="0" w:after="0" w:line="240" w:lineRule="auto"/>
              <w:ind w:left="0"/>
              <w:jc w:val="both"/>
              <w:rPr>
                <w:ins w:id="5592" w:author="Neeraj Shrivastava" w:date="2021-05-18T00:41:00Z"/>
                <w:rFonts w:asciiTheme="minorHAnsi" w:hAnsiTheme="minorHAnsi"/>
              </w:rPr>
              <w:pPrChange w:id="5591" w:author="shalu.megotia" w:date="2022-04-25T14:36:39Z">
                <w:pPr>
                  <w:pStyle w:val="60"/>
                  <w:spacing w:after="0" w:line="240" w:lineRule="auto"/>
                  <w:ind w:left="0"/>
                  <w:jc w:val="both"/>
                </w:pPr>
              </w:pPrChange>
            </w:pPr>
          </w:p>
          <w:p>
            <w:pPr>
              <w:pStyle w:val="60"/>
              <w:spacing w:before="720" w:beforeLines="0" w:after="0" w:line="240" w:lineRule="auto"/>
              <w:ind w:left="0"/>
              <w:jc w:val="both"/>
              <w:rPr>
                <w:rFonts w:asciiTheme="minorHAnsi" w:hAnsiTheme="minorHAnsi"/>
              </w:rPr>
              <w:pPrChange w:id="5593" w:author="shalu.megotia" w:date="2022-04-25T14:36:39Z">
                <w:pPr>
                  <w:pStyle w:val="60"/>
                  <w:spacing w:after="0" w:line="240" w:lineRule="auto"/>
                  <w:ind w:left="0"/>
                  <w:jc w:val="both"/>
                </w:pPr>
              </w:pPrChange>
            </w:pPr>
            <w:ins w:id="5594" w:author="Neeraj Shrivastava" w:date="2021-05-18T00:41:00Z">
              <w:r>
                <w:rPr>
                  <w:rFonts w:asciiTheme="minorHAnsi" w:hAnsiTheme="minorHAnsi"/>
                </w:rPr>
                <w:t>Sample: BBL/SME/BConnect/21-22/00001</w:t>
              </w:r>
            </w:ins>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595" w:author="shalu.megotia" w:date="2022-04-25T14:36:39Z">
                <w:pPr/>
              </w:pPrChange>
            </w:pPr>
            <w:r>
              <w:rPr>
                <w:b/>
              </w:rPr>
              <w:t>Pre-conditions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5"/>
              </w:numPr>
              <w:spacing w:before="720" w:beforeLines="0" w:after="0" w:line="240" w:lineRule="auto"/>
              <w:jc w:val="both"/>
              <w:rPr>
                <w:rFonts w:eastAsia="Times New Roman" w:asciiTheme="minorHAnsi" w:hAnsiTheme="minorHAnsi"/>
              </w:rPr>
              <w:pPrChange w:id="5596" w:author="shalu.megotia" w:date="2022-04-25T14:36:39Z">
                <w:pPr>
                  <w:pStyle w:val="60"/>
                  <w:numPr>
                    <w:ilvl w:val="0"/>
                    <w:numId w:val="15"/>
                  </w:numPr>
                  <w:spacing w:after="0" w:line="240" w:lineRule="auto"/>
                  <w:jc w:val="both"/>
                </w:pPr>
              </w:pPrChange>
            </w:pPr>
            <w:r>
              <w:rPr>
                <w:rFonts w:asciiTheme="minorHAnsi" w:hAnsiTheme="minorHAnsi"/>
              </w:rPr>
              <w:t>CBO Maker Checker Allocation activity is completed</w:t>
            </w:r>
            <w:r>
              <w:rPr>
                <w:rFonts w:eastAsia="Times New Roman" w:asciiTheme="minorHAnsi" w:hAnsiTheme="minorHAnsi"/>
              </w:rPr>
              <w:t>.</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597" w:author="shalu.megotia" w:date="2022-04-25T14:36:39Z">
                <w:pPr/>
              </w:pPrChange>
            </w:pPr>
            <w:r>
              <w:rPr>
                <w:b/>
              </w:rPr>
              <w:t>Primary users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5598" w:author="shalu.megotia" w:date="2022-04-25T14:36:39Z">
                <w:pPr>
                  <w:jc w:val="both"/>
                </w:pPr>
              </w:pPrChange>
            </w:pPr>
            <w:r>
              <w:t>CBO Maker</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599" w:author="shalu.megotia" w:date="2022-04-25T14:36:39Z">
                <w:pPr/>
              </w:pPrChange>
            </w:pPr>
            <w:r>
              <w:rPr>
                <w:b/>
              </w:rPr>
              <w:t>Process flow of events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b/>
                <w:bCs/>
              </w:rPr>
              <w:pPrChange w:id="5600" w:author="shalu.megotia" w:date="2022-04-25T14:36:39Z">
                <w:pPr>
                  <w:jc w:val="both"/>
                </w:pPr>
              </w:pPrChange>
            </w:pPr>
            <w:r>
              <w:rPr>
                <w:b/>
                <w:bCs/>
              </w:rPr>
              <w:t xml:space="preserve">Primary Flow -  </w:t>
            </w:r>
          </w:p>
          <w:p>
            <w:pPr>
              <w:pStyle w:val="60"/>
              <w:numPr>
                <w:ilvl w:val="0"/>
                <w:numId w:val="21"/>
              </w:numPr>
              <w:spacing w:before="720" w:beforeLines="0" w:after="0" w:line="240" w:lineRule="auto"/>
              <w:jc w:val="both"/>
              <w:rPr>
                <w:rFonts w:asciiTheme="minorHAnsi" w:hAnsiTheme="minorHAnsi"/>
              </w:rPr>
              <w:pPrChange w:id="5601" w:author="shalu.megotia" w:date="2022-04-25T14:36:39Z">
                <w:pPr>
                  <w:pStyle w:val="60"/>
                  <w:numPr>
                    <w:ilvl w:val="0"/>
                    <w:numId w:val="21"/>
                  </w:numPr>
                  <w:spacing w:after="0" w:line="240" w:lineRule="auto"/>
                  <w:jc w:val="both"/>
                </w:pPr>
              </w:pPrChange>
            </w:pPr>
            <w:r>
              <w:rPr>
                <w:rFonts w:asciiTheme="minorHAnsi" w:hAnsiTheme="minorHAnsi"/>
              </w:rPr>
              <w:t xml:space="preserve">User generates the sanction letter </w:t>
            </w:r>
          </w:p>
          <w:p>
            <w:pPr>
              <w:pStyle w:val="60"/>
              <w:numPr>
                <w:ilvl w:val="0"/>
                <w:numId w:val="21"/>
              </w:numPr>
              <w:spacing w:before="720" w:beforeLines="0" w:after="0" w:line="240" w:lineRule="auto"/>
              <w:jc w:val="both"/>
              <w:rPr>
                <w:rFonts w:asciiTheme="minorHAnsi" w:hAnsiTheme="minorHAnsi"/>
              </w:rPr>
              <w:pPrChange w:id="5602" w:author="shalu.megotia" w:date="2022-04-25T14:36:39Z">
                <w:pPr>
                  <w:pStyle w:val="60"/>
                  <w:numPr>
                    <w:ilvl w:val="0"/>
                    <w:numId w:val="21"/>
                  </w:numPr>
                  <w:spacing w:after="0" w:line="240" w:lineRule="auto"/>
                  <w:jc w:val="both"/>
                </w:pPr>
              </w:pPrChange>
            </w:pPr>
            <w:r>
              <w:rPr>
                <w:rFonts w:asciiTheme="minorHAnsi" w:hAnsiTheme="minorHAnsi"/>
              </w:rPr>
              <w:t>User updates the sanction letter outside the system and upload the updated sanction letter.</w:t>
            </w:r>
          </w:p>
          <w:p>
            <w:pPr>
              <w:pStyle w:val="60"/>
              <w:numPr>
                <w:ilvl w:val="0"/>
                <w:numId w:val="21"/>
              </w:numPr>
              <w:spacing w:before="720" w:beforeLines="0" w:after="0" w:line="240" w:lineRule="auto"/>
              <w:jc w:val="both"/>
              <w:rPr>
                <w:rFonts w:asciiTheme="minorHAnsi" w:hAnsiTheme="minorHAnsi"/>
                <w:color w:val="000000"/>
              </w:rPr>
              <w:pPrChange w:id="5603" w:author="shalu.megotia" w:date="2022-04-25T14:36:39Z">
                <w:pPr>
                  <w:pStyle w:val="60"/>
                  <w:numPr>
                    <w:ilvl w:val="0"/>
                    <w:numId w:val="21"/>
                  </w:numPr>
                  <w:spacing w:after="0" w:line="240" w:lineRule="auto"/>
                  <w:jc w:val="both"/>
                </w:pPr>
              </w:pPrChange>
            </w:pPr>
            <w:r>
              <w:rPr>
                <w:rFonts w:asciiTheme="minorHAnsi" w:hAnsiTheme="minorHAnsi"/>
              </w:rPr>
              <w:t>User generates the list of covenants</w:t>
            </w:r>
            <w:r>
              <w:rPr>
                <w:rFonts w:asciiTheme="minorHAnsi" w:hAnsiTheme="minorHAnsi"/>
                <w:color w:val="000000"/>
              </w:rPr>
              <w:t>.</w:t>
            </w:r>
          </w:p>
          <w:p>
            <w:pPr>
              <w:pStyle w:val="60"/>
              <w:numPr>
                <w:ilvl w:val="0"/>
                <w:numId w:val="21"/>
              </w:numPr>
              <w:spacing w:before="720" w:beforeLines="0" w:after="0" w:line="240" w:lineRule="auto"/>
              <w:jc w:val="both"/>
              <w:rPr>
                <w:rFonts w:asciiTheme="minorHAnsi" w:hAnsiTheme="minorHAnsi"/>
                <w:color w:val="000000"/>
              </w:rPr>
              <w:pPrChange w:id="5604" w:author="shalu.megotia" w:date="2022-04-25T14:36:39Z">
                <w:pPr>
                  <w:pStyle w:val="60"/>
                  <w:numPr>
                    <w:ilvl w:val="0"/>
                    <w:numId w:val="21"/>
                  </w:numPr>
                  <w:spacing w:after="0" w:line="240" w:lineRule="auto"/>
                  <w:jc w:val="both"/>
                </w:pPr>
              </w:pPrChange>
            </w:pPr>
            <w:r>
              <w:rPr>
                <w:rFonts w:asciiTheme="minorHAnsi" w:hAnsiTheme="minorHAnsi"/>
              </w:rPr>
              <w:t>User complete the activity</w:t>
            </w:r>
            <w:r>
              <w:rPr>
                <w:rFonts w:asciiTheme="minorHAnsi" w:hAnsiTheme="minorHAnsi"/>
                <w:color w:val="000000"/>
              </w:rPr>
              <w:t>.</w:t>
            </w:r>
          </w:p>
          <w:p>
            <w:pPr>
              <w:pStyle w:val="60"/>
              <w:spacing w:before="720" w:beforeLines="0" w:after="0" w:line="240" w:lineRule="auto"/>
              <w:ind w:left="0"/>
              <w:jc w:val="both"/>
              <w:rPr>
                <w:rFonts w:asciiTheme="minorHAnsi" w:hAnsiTheme="minorHAnsi"/>
                <w:color w:val="000000"/>
              </w:rPr>
              <w:pPrChange w:id="5605" w:author="shalu.megotia" w:date="2022-04-25T14:36:39Z">
                <w:pPr>
                  <w:pStyle w:val="60"/>
                  <w:spacing w:after="0" w:line="240" w:lineRule="auto"/>
                  <w:ind w:left="0"/>
                  <w:jc w:val="both"/>
                </w:pPr>
              </w:pPrChange>
            </w:pP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606" w:author="shalu.megotia" w:date="2022-04-25T14:36:39Z">
                <w:pPr/>
              </w:pPrChange>
            </w:pPr>
            <w:r>
              <w:rPr>
                <w:b/>
              </w:rPr>
              <w:t>Post Conditions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8"/>
              </w:numPr>
              <w:spacing w:before="720" w:beforeLines="0"/>
              <w:jc w:val="both"/>
              <w:rPr>
                <w:rFonts w:eastAsia="Times New Roman"/>
              </w:rPr>
              <w:pPrChange w:id="5607" w:author="shalu.megotia" w:date="2022-04-25T14:36:39Z">
                <w:pPr>
                  <w:pStyle w:val="60"/>
                  <w:numPr>
                    <w:ilvl w:val="0"/>
                    <w:numId w:val="18"/>
                  </w:numPr>
                  <w:jc w:val="both"/>
                </w:pPr>
              </w:pPrChange>
            </w:pPr>
            <w:r>
              <w:rPr>
                <w:rFonts w:eastAsia="Times New Roman"/>
              </w:rPr>
              <w:t>Approval Acceptance activity is generated.</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608" w:author="shalu.megotia" w:date="2022-04-25T14:36:39Z">
                <w:pPr/>
              </w:pPrChange>
            </w:pPr>
            <w:r>
              <w:rPr>
                <w:b/>
              </w:rPr>
              <w:t>Business Rules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9"/>
              </w:numPr>
              <w:spacing w:before="720" w:beforeLines="0"/>
              <w:jc w:val="both"/>
              <w:rPr>
                <w:rFonts w:asciiTheme="minorHAnsi" w:hAnsiTheme="minorHAnsi"/>
              </w:rPr>
              <w:pPrChange w:id="5609" w:author="shalu.megotia" w:date="2022-04-25T14:36:39Z">
                <w:pPr>
                  <w:pStyle w:val="60"/>
                  <w:numPr>
                    <w:ilvl w:val="0"/>
                    <w:numId w:val="19"/>
                  </w:numPr>
                  <w:jc w:val="both"/>
                </w:pPr>
              </w:pPrChange>
            </w:pPr>
            <w:r>
              <w:rPr>
                <w:rFonts w:asciiTheme="minorHAnsi" w:hAnsiTheme="minorHAnsi"/>
              </w:rPr>
              <w:t>Updated sanction letter is mandatory to be uploaded.</w:t>
            </w:r>
          </w:p>
          <w:p>
            <w:pPr>
              <w:pStyle w:val="60"/>
              <w:numPr>
                <w:ilvl w:val="0"/>
                <w:numId w:val="19"/>
              </w:numPr>
              <w:spacing w:before="720" w:beforeLines="0"/>
              <w:jc w:val="both"/>
              <w:rPr>
                <w:rFonts w:asciiTheme="minorHAnsi" w:hAnsiTheme="minorHAnsi"/>
              </w:rPr>
              <w:pPrChange w:id="5610" w:author="shalu.megotia" w:date="2022-04-25T14:36:39Z">
                <w:pPr>
                  <w:pStyle w:val="60"/>
                  <w:numPr>
                    <w:ilvl w:val="0"/>
                    <w:numId w:val="19"/>
                  </w:numPr>
                  <w:jc w:val="both"/>
                </w:pPr>
              </w:pPrChange>
            </w:pPr>
            <w:r>
              <w:rPr>
                <w:rFonts w:asciiTheme="minorHAnsi" w:hAnsiTheme="minorHAnsi"/>
              </w:rPr>
              <w:t>Sanction letter is to be generated in word format</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611" w:author="shalu.megotia" w:date="2022-04-25T14:36:39Z">
                <w:pPr/>
              </w:pPrChange>
            </w:pPr>
            <w:r>
              <w:rPr>
                <w:b/>
              </w:rPr>
              <w:t>UI Details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5612" w:author="shalu.megotia" w:date="2022-04-25T14:36:39Z">
                <w:pPr>
                  <w:jc w:val="both"/>
                </w:pPr>
              </w:pPrChange>
            </w:pPr>
            <w:r>
              <w:t>Please find below the tentative screen design–</w:t>
            </w:r>
          </w:p>
          <w:p>
            <w:pPr>
              <w:spacing w:before="720" w:beforeLines="0"/>
              <w:jc w:val="both"/>
              <w:pPrChange w:id="5613" w:author="shalu.megotia" w:date="2022-04-25T14:36:39Z">
                <w:pPr>
                  <w:jc w:val="both"/>
                </w:pPr>
              </w:pPrChange>
            </w:pPr>
          </w:p>
          <w:p>
            <w:pPr>
              <w:spacing w:before="720" w:beforeLines="0"/>
              <w:jc w:val="both"/>
              <w:pPrChange w:id="5614" w:author="shalu.megotia" w:date="2022-04-25T14:36:39Z">
                <w:pPr>
                  <w:jc w:val="both"/>
                </w:pPr>
              </w:pPrChange>
            </w:pPr>
            <w:bookmarkStart w:id="156" w:name="_MON_1681821918"/>
            <w:bookmarkEnd w:id="156"/>
            <w:commentRangeStart w:id="41"/>
            <w:commentRangeStart w:id="42"/>
            <w:r>
              <w:object>
                <v:shape id="_x0000_i1105" o:spt="75" type="#_x0000_t75" style="height:64.5pt;width:108pt;" o:ole="t" filled="f" o:preferrelative="t" stroked="f" coordsize="21600,21600">
                  <v:path/>
                  <v:fill on="f" focussize="0,0"/>
                  <v:stroke on="f" joinstyle="miter"/>
                  <v:imagedata r:id="rId178" o:title=""/>
                  <o:lock v:ext="edit" aspectratio="t"/>
                  <w10:wrap type="none"/>
                  <w10:anchorlock/>
                </v:shape>
                <o:OLEObject Type="Embed" ProgID="Excel.Sheet.12" ShapeID="_x0000_i1105" DrawAspect="Icon" ObjectID="_1468075805" r:id="rId177">
                  <o:LockedField>false</o:LockedField>
                </o:OLEObject>
              </w:object>
            </w:r>
            <w:commentRangeEnd w:id="41"/>
            <w:r>
              <w:rPr>
                <w:rStyle w:val="16"/>
                <w:rFonts w:ascii="Times New Roman" w:hAnsi="Times New Roman" w:eastAsia="Times New Roman"/>
              </w:rPr>
              <w:commentReference w:id="41"/>
            </w:r>
            <w:commentRangeEnd w:id="42"/>
            <w:r>
              <w:rPr>
                <w:rStyle w:val="16"/>
                <w:rFonts w:ascii="Times New Roman" w:hAnsi="Times New Roman" w:eastAsia="Times New Roman"/>
              </w:rPr>
              <w:commentReference w:id="42"/>
            </w:r>
          </w:p>
          <w:p>
            <w:pPr>
              <w:spacing w:before="720" w:beforeLines="0"/>
              <w:jc w:val="both"/>
              <w:pPrChange w:id="5615" w:author="shalu.megotia" w:date="2022-04-25T14:36:39Z">
                <w:pPr>
                  <w:jc w:val="both"/>
                </w:pPr>
              </w:pPrChange>
            </w:pPr>
          </w:p>
          <w:p>
            <w:pPr>
              <w:spacing w:before="720" w:beforeLines="0"/>
              <w:jc w:val="both"/>
              <w:pPrChange w:id="5616" w:author="shalu.megotia" w:date="2022-04-25T14:36:39Z">
                <w:pPr>
                  <w:jc w:val="both"/>
                </w:pPr>
              </w:pPrChange>
            </w:pPr>
            <w:r>
              <w:t xml:space="preserve">Sanction Letter Template – </w:t>
            </w:r>
          </w:p>
          <w:p>
            <w:pPr>
              <w:spacing w:before="720" w:beforeLines="0"/>
              <w:jc w:val="both"/>
              <w:pPrChange w:id="5617" w:author="shalu.megotia" w:date="2022-04-25T14:36:39Z">
                <w:pPr>
                  <w:jc w:val="both"/>
                </w:pPr>
              </w:pPrChange>
            </w:pPr>
          </w:p>
          <w:p>
            <w:pPr>
              <w:spacing w:before="720" w:beforeLines="0"/>
              <w:jc w:val="both"/>
              <w:pPrChange w:id="5618" w:author="shalu.megotia" w:date="2022-04-25T14:36:39Z">
                <w:pPr>
                  <w:jc w:val="both"/>
                </w:pPr>
              </w:pPrChange>
            </w:pPr>
            <w:del w:id="5619" w:author="Abhinav Shandilya" w:date="2021-08-03T19:26:00Z">
              <w:bookmarkStart w:id="157" w:name="_MON_1681822039"/>
              <w:bookmarkEnd w:id="157"/>
            </w:del>
            <w:del w:id="5620" w:author="Abhinav Shandilya" w:date="2021-08-03T19:26:00Z"/>
            <w:del w:id="5621" w:author="Abhinav Shandilya" w:date="2021-08-03T19:26:00Z"/>
            <w:del w:id="5622" w:author="Abhinav Shandilya" w:date="2021-08-03T19:26:00Z">
              <w:r>
                <w:rPr/>
                <w:object>
                  <v:shape id="_x0000_i1106" o:spt="75" type="#_x0000_t75" style="height:64.5pt;width:108pt;" o:ole="t" filled="f" o:preferrelative="t" stroked="f" coordsize="21600,21600">
                    <v:path/>
                    <v:fill on="f" focussize="0,0"/>
                    <v:stroke on="f" joinstyle="miter"/>
                    <v:imagedata r:id="rId180" o:title=""/>
                    <o:lock v:ext="edit" aspectratio="t"/>
                    <w10:wrap type="none"/>
                    <w10:anchorlock/>
                  </v:shape>
                  <o:OLEObject Type="Embed" ProgID="Excel.Sheet.12" ShapeID="_x0000_i1106" DrawAspect="Icon" ObjectID="_1468075806" r:id="rId179">
                    <o:LockedField>false</o:LockedField>
                  </o:OLEObject>
                </w:object>
              </w:r>
            </w:del>
            <w:del w:id="5624" w:author="Abhinav Shandilya" w:date="2021-08-03T19:26:00Z"/>
            <w:ins w:id="5625" w:author="Abhinav Shandilya" w:date="2021-08-03T19:27:00Z"/>
            <w:ins w:id="5626" w:author="Abhinav Shandilya" w:date="2021-08-03T19:27:00Z"/>
            <w:ins w:id="5627" w:author="Abhinav Shandilya" w:date="2021-08-03T19:27:00Z"/>
            <w:ins w:id="5628" w:author="Abhinav Shandilya" w:date="2021-08-03T19:27:00Z">
              <w:r>
                <w:rPr/>
                <w:object>
                  <v:shape id="_x0000_i1107" o:spt="75" type="#_x0000_t75" style="height:43.5pt;width:64.5pt;" o:ole="t" filled="f" o:preferrelative="t" stroked="f" coordsize="21600,21600">
                    <v:path/>
                    <v:fill on="f" focussize="0,0"/>
                    <v:stroke on="f" joinstyle="miter"/>
                    <v:imagedata r:id="rId182" o:title=""/>
                    <o:lock v:ext="edit" aspectratio="t"/>
                    <w10:wrap type="none"/>
                    <w10:anchorlock/>
                  </v:shape>
                  <o:OLEObject Type="Embed" ProgID="Excel.Sheet.12" ShapeID="_x0000_i1107" DrawAspect="Icon" ObjectID="_1468075807" r:id="rId181">
                    <o:LockedField>false</o:LockedField>
                  </o:OLEObject>
                </w:object>
              </w:r>
            </w:ins>
            <w:ins w:id="5630" w:author="Abhinav Shandilya" w:date="2021-08-03T19:27:00Z"/>
          </w:p>
          <w:p>
            <w:pPr>
              <w:spacing w:before="720" w:beforeLines="0"/>
              <w:jc w:val="both"/>
              <w:rPr>
                <w:highlight w:val="yellow"/>
              </w:rPr>
              <w:pPrChange w:id="5631" w:author="shalu.megotia" w:date="2022-04-25T14:36:39Z">
                <w:pPr>
                  <w:jc w:val="both"/>
                </w:pPr>
              </w:pPrChange>
            </w:pP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632" w:author="shalu.megotia" w:date="2022-04-25T14:36:39Z">
                <w:pPr/>
              </w:pPrChange>
            </w:pPr>
            <w:r>
              <w:rPr>
                <w:b/>
              </w:rPr>
              <w:t xml:space="preserve">Validations </w:t>
            </w:r>
          </w:p>
        </w:tc>
        <w:tc>
          <w:tcPr>
            <w:tcW w:w="7654" w:type="dxa"/>
            <w:tcBorders>
              <w:top w:val="single" w:color="auto" w:sz="4" w:space="0"/>
              <w:left w:val="single" w:color="auto" w:sz="4" w:space="0"/>
              <w:bottom w:val="single" w:color="auto" w:sz="4" w:space="0"/>
              <w:right w:val="single" w:color="auto" w:sz="4" w:space="0"/>
            </w:tcBorders>
          </w:tcPr>
          <w:p>
            <w:pPr>
              <w:pStyle w:val="62"/>
              <w:numPr>
                <w:ilvl w:val="0"/>
                <w:numId w:val="20"/>
              </w:numPr>
              <w:spacing w:before="720" w:beforeLines="0"/>
              <w:jc w:val="both"/>
              <w:pPrChange w:id="5633" w:author="shalu.megotia" w:date="2022-04-25T14:36:39Z">
                <w:pPr>
                  <w:pStyle w:val="62"/>
                  <w:numPr>
                    <w:ilvl w:val="0"/>
                    <w:numId w:val="20"/>
                  </w:numPr>
                  <w:jc w:val="both"/>
                </w:pPr>
              </w:pPrChange>
            </w:pPr>
            <w:r>
              <w:t>Updated sanction letter is mandatory to be uploaded.</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634" w:author="shalu.megotia" w:date="2022-04-25T14:36:39Z">
                <w:pPr/>
              </w:pPrChange>
            </w:pPr>
            <w:r>
              <w:rPr>
                <w:b/>
              </w:rPr>
              <w:t xml:space="preserve">Queries /Open points </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5635" w:author="shalu.megotia" w:date="2022-04-25T14:36:39Z">
                <w:pPr>
                  <w:jc w:val="both"/>
                </w:pPr>
              </w:pPrChange>
            </w:pPr>
            <w:r>
              <w:t>None</w:t>
            </w:r>
          </w:p>
        </w:tc>
      </w:tr>
    </w:tbl>
    <w:p>
      <w:pPr>
        <w:spacing w:before="720" w:beforeLines="0"/>
        <w:pPrChange w:id="5636" w:author="shalu.megotia" w:date="2022-04-25T14:36:39Z">
          <w:pPr/>
        </w:pPrChange>
      </w:pPr>
    </w:p>
    <w:p>
      <w:pPr>
        <w:spacing w:before="720" w:beforeLines="0"/>
        <w:pPrChange w:id="5637"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5638" w:author="shalu.megotia" w:date="2022-04-25T14:36:39Z">
          <w:pPr>
            <w:pStyle w:val="4"/>
            <w:numPr>
              <w:ilvl w:val="2"/>
              <w:numId w:val="3"/>
            </w:numPr>
            <w:tabs>
              <w:tab w:val="left" w:pos="0"/>
            </w:tabs>
            <w:ind w:left="0" w:firstLine="0"/>
          </w:pPr>
        </w:pPrChange>
      </w:pPr>
      <w:bookmarkStart w:id="158" w:name="_Toc72191933"/>
      <w:r>
        <w:rPr>
          <w:rFonts w:asciiTheme="minorHAnsi" w:hAnsiTheme="minorHAnsi" w:cstheme="minorHAnsi"/>
          <w:b/>
          <w:bCs/>
          <w:color w:val="auto"/>
          <w:sz w:val="22"/>
          <w:szCs w:val="22"/>
        </w:rPr>
        <w:t>Approval Acceptance</w:t>
      </w:r>
      <w:bookmarkEnd w:id="158"/>
    </w:p>
    <w:p>
      <w:pPr>
        <w:spacing w:before="720" w:beforeLines="0"/>
        <w:pPrChange w:id="5639" w:author="shalu.megotia" w:date="2022-04-25T14:36:39Z">
          <w:pPr/>
        </w:pPrChange>
      </w:pPr>
    </w:p>
    <w:tbl>
      <w:tblPr>
        <w:tblStyle w:val="12"/>
        <w:tblW w:w="9498"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640" w:author="shalu.megotia" w:date="2022-04-25T14:36:39Z">
                <w:pPr/>
              </w:pPrChange>
            </w:pPr>
            <w:r>
              <w:rPr>
                <w:b/>
                <w:color w:val="000000"/>
              </w:rPr>
              <w:t xml:space="preserve">Brief description </w:t>
            </w:r>
          </w:p>
        </w:tc>
        <w:tc>
          <w:tcPr>
            <w:tcW w:w="7654" w:type="dxa"/>
          </w:tcPr>
          <w:p>
            <w:pPr>
              <w:spacing w:before="720" w:beforeLines="0"/>
              <w:jc w:val="both"/>
              <w:pPrChange w:id="5641" w:author="shalu.megotia" w:date="2022-04-25T14:36:39Z">
                <w:pPr>
                  <w:jc w:val="both"/>
                </w:pPr>
              </w:pPrChange>
            </w:pPr>
            <w:r>
              <w:t>In this activity, user will be able to capture the customer’s response regarding the offer letter.</w:t>
            </w:r>
          </w:p>
          <w:p>
            <w:pPr>
              <w:pStyle w:val="60"/>
              <w:numPr>
                <w:ilvl w:val="0"/>
                <w:numId w:val="31"/>
              </w:numPr>
              <w:spacing w:before="720" w:beforeLines="0"/>
              <w:jc w:val="both"/>
              <w:rPr>
                <w:rFonts w:asciiTheme="minorHAnsi" w:hAnsiTheme="minorHAnsi"/>
                <w:color w:val="000000"/>
              </w:rPr>
              <w:pPrChange w:id="5642" w:author="shalu.megotia" w:date="2022-04-25T14:36:39Z">
                <w:pPr>
                  <w:pStyle w:val="60"/>
                  <w:numPr>
                    <w:ilvl w:val="0"/>
                    <w:numId w:val="31"/>
                  </w:numPr>
                  <w:jc w:val="both"/>
                </w:pPr>
              </w:pPrChange>
            </w:pPr>
            <w:r>
              <w:rPr>
                <w:rFonts w:asciiTheme="minorHAnsi" w:hAnsiTheme="minorHAnsi"/>
                <w:color w:val="000000"/>
              </w:rPr>
              <w:t>Accept - Application should proceed to next stage in workflow</w:t>
            </w:r>
          </w:p>
          <w:p>
            <w:pPr>
              <w:pStyle w:val="60"/>
              <w:numPr>
                <w:ilvl w:val="0"/>
                <w:numId w:val="31"/>
              </w:numPr>
              <w:spacing w:before="720" w:beforeLines="0"/>
              <w:jc w:val="both"/>
              <w:rPr>
                <w:rFonts w:asciiTheme="minorHAnsi" w:hAnsiTheme="minorHAnsi"/>
                <w:color w:val="000000"/>
              </w:rPr>
              <w:pPrChange w:id="5643" w:author="shalu.megotia" w:date="2022-04-25T14:36:39Z">
                <w:pPr>
                  <w:pStyle w:val="60"/>
                  <w:numPr>
                    <w:ilvl w:val="0"/>
                    <w:numId w:val="31"/>
                  </w:numPr>
                  <w:jc w:val="both"/>
                </w:pPr>
              </w:pPrChange>
            </w:pPr>
            <w:r>
              <w:rPr>
                <w:rFonts w:asciiTheme="minorHAnsi" w:hAnsiTheme="minorHAnsi"/>
                <w:color w:val="000000"/>
              </w:rPr>
              <w:t>Reject - Application should move to reject review activity.</w:t>
            </w:r>
          </w:p>
          <w:p>
            <w:pPr>
              <w:pStyle w:val="60"/>
              <w:numPr>
                <w:ilvl w:val="0"/>
                <w:numId w:val="31"/>
              </w:numPr>
              <w:spacing w:before="720" w:beforeLines="0"/>
              <w:jc w:val="both"/>
              <w:rPr>
                <w:rFonts w:asciiTheme="minorHAnsi" w:hAnsiTheme="minorHAnsi"/>
              </w:rPr>
              <w:pPrChange w:id="5644" w:author="shalu.megotia" w:date="2022-04-25T14:36:39Z">
                <w:pPr>
                  <w:pStyle w:val="60"/>
                  <w:numPr>
                    <w:ilvl w:val="0"/>
                    <w:numId w:val="31"/>
                  </w:numPr>
                  <w:jc w:val="both"/>
                </w:pPr>
              </w:pPrChange>
            </w:pPr>
            <w:r>
              <w:rPr>
                <w:rFonts w:asciiTheme="minorHAnsi" w:hAnsiTheme="minorHAnsi"/>
                <w:color w:val="000000"/>
              </w:rPr>
              <w:t>Negotiate - Customer comments will be captured by CRM and case will be moved back to first underwriter.</w:t>
            </w:r>
          </w:p>
          <w:p>
            <w:pPr>
              <w:pStyle w:val="60"/>
              <w:numPr>
                <w:ilvl w:val="0"/>
                <w:numId w:val="31"/>
              </w:numPr>
              <w:spacing w:before="720" w:beforeLines="0"/>
              <w:jc w:val="both"/>
              <w:rPr>
                <w:rFonts w:asciiTheme="minorHAnsi" w:hAnsiTheme="minorHAnsi"/>
              </w:rPr>
              <w:pPrChange w:id="5645" w:author="shalu.megotia" w:date="2022-04-25T14:36:39Z">
                <w:pPr>
                  <w:pStyle w:val="60"/>
                  <w:numPr>
                    <w:ilvl w:val="0"/>
                    <w:numId w:val="31"/>
                  </w:numPr>
                  <w:jc w:val="both"/>
                </w:pPr>
              </w:pPrChange>
            </w:pPr>
            <w:r>
              <w:rPr>
                <w:rFonts w:asciiTheme="minorHAnsi" w:hAnsiTheme="minorHAnsi"/>
                <w:color w:val="000000"/>
              </w:rPr>
              <w:t>In case of negotiate, user will capture data in Modification Required Grid.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646" w:author="shalu.megotia" w:date="2022-04-25T14:36:39Z">
                <w:pPr/>
              </w:pPrChange>
            </w:pPr>
            <w:r>
              <w:rPr>
                <w:b/>
                <w:color w:val="000000"/>
              </w:rPr>
              <w:t>Pre-conditions</w:t>
            </w:r>
          </w:p>
        </w:tc>
        <w:tc>
          <w:tcPr>
            <w:tcW w:w="7654" w:type="dxa"/>
          </w:tcPr>
          <w:p>
            <w:pPr>
              <w:pStyle w:val="60"/>
              <w:numPr>
                <w:ilvl w:val="0"/>
                <w:numId w:val="31"/>
              </w:numPr>
              <w:spacing w:before="720" w:beforeLines="0"/>
              <w:jc w:val="both"/>
              <w:rPr>
                <w:color w:val="000000"/>
              </w:rPr>
              <w:pPrChange w:id="5647" w:author="shalu.megotia" w:date="2022-04-25T14:36:39Z">
                <w:pPr>
                  <w:pStyle w:val="60"/>
                  <w:numPr>
                    <w:ilvl w:val="0"/>
                    <w:numId w:val="31"/>
                  </w:numPr>
                  <w:jc w:val="both"/>
                </w:pPr>
              </w:pPrChange>
            </w:pPr>
            <w:r>
              <w:rPr>
                <w:color w:val="000000"/>
              </w:rPr>
              <w:t xml:space="preserve">Generation of Sanction Letter </w:t>
            </w:r>
            <w:r>
              <w:rPr>
                <w:rFonts w:asciiTheme="minorHAnsi" w:hAnsiTheme="minorHAnsi"/>
                <w:color w:val="000000"/>
              </w:rPr>
              <w:t>activity is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648" w:author="shalu.megotia" w:date="2022-04-25T14:36:39Z">
                <w:pPr/>
              </w:pPrChange>
            </w:pPr>
            <w:r>
              <w:rPr>
                <w:b/>
                <w:color w:val="000000"/>
              </w:rPr>
              <w:t>Primary users</w:t>
            </w:r>
          </w:p>
        </w:tc>
        <w:tc>
          <w:tcPr>
            <w:tcW w:w="7654" w:type="dxa"/>
          </w:tcPr>
          <w:p>
            <w:pPr>
              <w:spacing w:before="720" w:beforeLines="0"/>
              <w:jc w:val="both"/>
              <w:pPrChange w:id="5649" w:author="shalu.megotia" w:date="2022-04-25T14:36:39Z">
                <w:pPr>
                  <w:jc w:val="both"/>
                </w:pPr>
              </w:pPrChange>
            </w:pPr>
            <w:r>
              <w:t xml:space="preserve">RM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650" w:author="shalu.megotia" w:date="2022-04-25T14:36:39Z">
                <w:pPr/>
              </w:pPrChange>
            </w:pPr>
            <w:r>
              <w:rPr>
                <w:b/>
                <w:color w:val="000000"/>
              </w:rPr>
              <w:t>Process flow of events</w:t>
            </w:r>
          </w:p>
        </w:tc>
        <w:tc>
          <w:tcPr>
            <w:tcW w:w="7654" w:type="dxa"/>
          </w:tcPr>
          <w:p>
            <w:pPr>
              <w:spacing w:before="720" w:beforeLines="0"/>
              <w:rPr>
                <w:b/>
                <w:color w:val="000000"/>
              </w:rPr>
              <w:pPrChange w:id="5651" w:author="shalu.megotia" w:date="2022-04-25T14:36:39Z">
                <w:pPr/>
              </w:pPrChange>
            </w:pPr>
            <w:r>
              <w:rPr>
                <w:b/>
                <w:color w:val="000000"/>
              </w:rPr>
              <w:t>Approval acceptance – Main Flow (Customer Accepts)</w:t>
            </w:r>
          </w:p>
          <w:p>
            <w:pPr>
              <w:pStyle w:val="60"/>
              <w:numPr>
                <w:ilvl w:val="0"/>
                <w:numId w:val="26"/>
              </w:numPr>
              <w:spacing w:before="720" w:beforeLines="0" w:after="0" w:line="240" w:lineRule="auto"/>
              <w:rPr>
                <w:rFonts w:asciiTheme="minorHAnsi" w:hAnsiTheme="minorHAnsi"/>
                <w:color w:val="000000"/>
              </w:rPr>
              <w:pPrChange w:id="5652" w:author="shalu.megotia" w:date="2022-04-25T14:36:39Z">
                <w:pPr>
                  <w:pStyle w:val="60"/>
                  <w:numPr>
                    <w:ilvl w:val="0"/>
                    <w:numId w:val="26"/>
                  </w:numPr>
                  <w:spacing w:after="0" w:line="240" w:lineRule="auto"/>
                </w:pPr>
              </w:pPrChange>
            </w:pPr>
            <w:r>
              <w:rPr>
                <w:rFonts w:asciiTheme="minorHAnsi" w:hAnsiTheme="minorHAnsi"/>
                <w:color w:val="000000"/>
              </w:rPr>
              <w:t>User views &amp; appraise the customer (out of system process) about the offer letter which will cover terms &amp; conditions and facility details such as loan amount, interest rate and tenor etc.</w:t>
            </w:r>
          </w:p>
          <w:p>
            <w:pPr>
              <w:pStyle w:val="60"/>
              <w:numPr>
                <w:ilvl w:val="0"/>
                <w:numId w:val="26"/>
              </w:numPr>
              <w:spacing w:before="720" w:beforeLines="0" w:after="0" w:line="240" w:lineRule="auto"/>
              <w:rPr>
                <w:rFonts w:asciiTheme="minorHAnsi" w:hAnsiTheme="minorHAnsi"/>
                <w:color w:val="000000"/>
              </w:rPr>
              <w:pPrChange w:id="5653" w:author="shalu.megotia" w:date="2022-04-25T14:36:39Z">
                <w:pPr>
                  <w:pStyle w:val="60"/>
                  <w:numPr>
                    <w:ilvl w:val="0"/>
                    <w:numId w:val="26"/>
                  </w:numPr>
                  <w:spacing w:after="0" w:line="240" w:lineRule="auto"/>
                </w:pPr>
              </w:pPrChange>
            </w:pPr>
            <w:r>
              <w:rPr>
                <w:rFonts w:asciiTheme="minorHAnsi" w:hAnsiTheme="minorHAnsi"/>
                <w:color w:val="000000"/>
              </w:rPr>
              <w:t>Customer accepts the approval details.</w:t>
            </w:r>
          </w:p>
          <w:p>
            <w:pPr>
              <w:pStyle w:val="60"/>
              <w:numPr>
                <w:ilvl w:val="0"/>
                <w:numId w:val="26"/>
              </w:numPr>
              <w:spacing w:before="720" w:beforeLines="0" w:after="0" w:line="240" w:lineRule="auto"/>
              <w:rPr>
                <w:rFonts w:asciiTheme="minorHAnsi" w:hAnsiTheme="minorHAnsi"/>
                <w:color w:val="000000"/>
              </w:rPr>
              <w:pPrChange w:id="5654" w:author="shalu.megotia" w:date="2022-04-25T14:36:39Z">
                <w:pPr>
                  <w:pStyle w:val="60"/>
                  <w:numPr>
                    <w:ilvl w:val="0"/>
                    <w:numId w:val="26"/>
                  </w:numPr>
                  <w:spacing w:after="0" w:line="240" w:lineRule="auto"/>
                </w:pPr>
              </w:pPrChange>
            </w:pPr>
            <w:r>
              <w:rPr>
                <w:rFonts w:asciiTheme="minorHAnsi" w:hAnsiTheme="minorHAnsi"/>
                <w:color w:val="000000"/>
              </w:rPr>
              <w:t>User marks the action as accepted and completes the activity.</w:t>
            </w:r>
          </w:p>
          <w:p>
            <w:pPr>
              <w:pStyle w:val="60"/>
              <w:numPr>
                <w:ilvl w:val="0"/>
                <w:numId w:val="26"/>
              </w:numPr>
              <w:spacing w:before="720" w:beforeLines="0" w:after="0" w:line="240" w:lineRule="auto"/>
              <w:rPr>
                <w:rFonts w:asciiTheme="minorHAnsi" w:hAnsiTheme="minorHAnsi"/>
                <w:color w:val="000000"/>
              </w:rPr>
              <w:pPrChange w:id="5655" w:author="shalu.megotia" w:date="2022-04-25T14:36:39Z">
                <w:pPr>
                  <w:pStyle w:val="60"/>
                  <w:numPr>
                    <w:ilvl w:val="0"/>
                    <w:numId w:val="26"/>
                  </w:numPr>
                  <w:spacing w:after="0" w:line="240" w:lineRule="auto"/>
                </w:pPr>
              </w:pPrChange>
            </w:pPr>
            <w:r>
              <w:rPr>
                <w:rFonts w:asciiTheme="minorHAnsi" w:hAnsiTheme="minorHAnsi"/>
                <w:color w:val="000000"/>
              </w:rPr>
              <w:t>Application moves to next activity.</w:t>
            </w:r>
          </w:p>
          <w:p>
            <w:pPr>
              <w:spacing w:before="720" w:beforeLines="0"/>
              <w:rPr>
                <w:color w:val="000000"/>
              </w:rPr>
              <w:pPrChange w:id="5656" w:author="shalu.megotia" w:date="2022-04-25T14:36:39Z">
                <w:pPr/>
              </w:pPrChange>
            </w:pPr>
          </w:p>
          <w:p>
            <w:pPr>
              <w:spacing w:before="720" w:beforeLines="0"/>
              <w:rPr>
                <w:b/>
                <w:color w:val="000000"/>
              </w:rPr>
              <w:pPrChange w:id="5657" w:author="shalu.megotia" w:date="2022-04-25T14:36:39Z">
                <w:pPr/>
              </w:pPrChange>
            </w:pPr>
            <w:r>
              <w:rPr>
                <w:b/>
                <w:color w:val="000000"/>
              </w:rPr>
              <w:t>Approval acceptance – Alternate Flow (Customer Rejects)</w:t>
            </w:r>
          </w:p>
          <w:p>
            <w:pPr>
              <w:pStyle w:val="60"/>
              <w:numPr>
                <w:ilvl w:val="0"/>
                <w:numId w:val="26"/>
              </w:numPr>
              <w:spacing w:before="720" w:beforeLines="0" w:after="0" w:line="240" w:lineRule="auto"/>
              <w:rPr>
                <w:rFonts w:asciiTheme="minorHAnsi" w:hAnsiTheme="minorHAnsi"/>
                <w:color w:val="000000"/>
              </w:rPr>
              <w:pPrChange w:id="5658" w:author="shalu.megotia" w:date="2022-04-25T14:36:39Z">
                <w:pPr>
                  <w:pStyle w:val="60"/>
                  <w:numPr>
                    <w:ilvl w:val="0"/>
                    <w:numId w:val="26"/>
                  </w:numPr>
                  <w:spacing w:after="0" w:line="240" w:lineRule="auto"/>
                </w:pPr>
              </w:pPrChange>
            </w:pPr>
            <w:r>
              <w:rPr>
                <w:rFonts w:asciiTheme="minorHAnsi" w:hAnsiTheme="minorHAnsi"/>
                <w:color w:val="000000"/>
              </w:rPr>
              <w:t xml:space="preserve">User views &amp; appraise the customer (out of system process) about the offer letter which will cover terms &amp; conditions and facility details such as loan amount, interest rate and tenor. </w:t>
            </w:r>
          </w:p>
          <w:p>
            <w:pPr>
              <w:pStyle w:val="60"/>
              <w:numPr>
                <w:ilvl w:val="0"/>
                <w:numId w:val="26"/>
              </w:numPr>
              <w:spacing w:before="720" w:beforeLines="0" w:after="0" w:line="240" w:lineRule="auto"/>
              <w:rPr>
                <w:rFonts w:asciiTheme="minorHAnsi" w:hAnsiTheme="minorHAnsi"/>
                <w:color w:val="000000"/>
              </w:rPr>
              <w:pPrChange w:id="5659" w:author="shalu.megotia" w:date="2022-04-25T14:36:39Z">
                <w:pPr>
                  <w:pStyle w:val="60"/>
                  <w:numPr>
                    <w:ilvl w:val="0"/>
                    <w:numId w:val="26"/>
                  </w:numPr>
                  <w:spacing w:after="0" w:line="240" w:lineRule="auto"/>
                </w:pPr>
              </w:pPrChange>
            </w:pPr>
            <w:r>
              <w:rPr>
                <w:rFonts w:asciiTheme="minorHAnsi" w:hAnsiTheme="minorHAnsi"/>
                <w:color w:val="000000"/>
              </w:rPr>
              <w:t>Customer rejects the offer.</w:t>
            </w:r>
          </w:p>
          <w:p>
            <w:pPr>
              <w:pStyle w:val="60"/>
              <w:numPr>
                <w:ilvl w:val="0"/>
                <w:numId w:val="26"/>
              </w:numPr>
              <w:spacing w:before="720" w:beforeLines="0" w:after="0" w:line="240" w:lineRule="auto"/>
              <w:rPr>
                <w:rFonts w:asciiTheme="minorHAnsi" w:hAnsiTheme="minorHAnsi"/>
                <w:color w:val="000000"/>
              </w:rPr>
              <w:pPrChange w:id="5660" w:author="shalu.megotia" w:date="2022-04-25T14:36:39Z">
                <w:pPr>
                  <w:pStyle w:val="60"/>
                  <w:numPr>
                    <w:ilvl w:val="0"/>
                    <w:numId w:val="26"/>
                  </w:numPr>
                  <w:spacing w:after="0" w:line="240" w:lineRule="auto"/>
                </w:pPr>
              </w:pPrChange>
            </w:pPr>
            <w:r>
              <w:rPr>
                <w:rFonts w:asciiTheme="minorHAnsi" w:hAnsiTheme="minorHAnsi"/>
                <w:color w:val="000000"/>
              </w:rPr>
              <w:t>User marks the action as rejected and completes the activity.</w:t>
            </w:r>
          </w:p>
          <w:p>
            <w:pPr>
              <w:pStyle w:val="60"/>
              <w:numPr>
                <w:ilvl w:val="0"/>
                <w:numId w:val="26"/>
              </w:numPr>
              <w:spacing w:before="720" w:beforeLines="0" w:after="0" w:line="240" w:lineRule="auto"/>
              <w:rPr>
                <w:rFonts w:asciiTheme="minorHAnsi" w:hAnsiTheme="minorHAnsi"/>
                <w:color w:val="000000"/>
              </w:rPr>
              <w:pPrChange w:id="5661" w:author="shalu.megotia" w:date="2022-04-25T14:36:39Z">
                <w:pPr>
                  <w:pStyle w:val="60"/>
                  <w:numPr>
                    <w:ilvl w:val="0"/>
                    <w:numId w:val="26"/>
                  </w:numPr>
                  <w:spacing w:after="0" w:line="240" w:lineRule="auto"/>
                </w:pPr>
              </w:pPrChange>
            </w:pPr>
            <w:r>
              <w:rPr>
                <w:rFonts w:asciiTheme="minorHAnsi" w:hAnsiTheme="minorHAnsi"/>
                <w:color w:val="000000"/>
              </w:rPr>
              <w:t>Application moves to reject review activity.</w:t>
            </w:r>
          </w:p>
          <w:p>
            <w:pPr>
              <w:spacing w:before="720" w:beforeLines="0"/>
              <w:rPr>
                <w:color w:val="000000"/>
              </w:rPr>
              <w:pPrChange w:id="5662" w:author="shalu.megotia" w:date="2022-04-25T14:36:39Z">
                <w:pPr/>
              </w:pPrChange>
            </w:pPr>
          </w:p>
          <w:p>
            <w:pPr>
              <w:spacing w:before="720" w:beforeLines="0"/>
              <w:rPr>
                <w:b/>
                <w:color w:val="000000"/>
              </w:rPr>
              <w:pPrChange w:id="5663" w:author="shalu.megotia" w:date="2022-04-25T14:36:39Z">
                <w:pPr/>
              </w:pPrChange>
            </w:pPr>
            <w:r>
              <w:rPr>
                <w:b/>
                <w:color w:val="000000"/>
              </w:rPr>
              <w:t>Approval Acceptance – Alternate Flow (Customer Negotiates)</w:t>
            </w:r>
          </w:p>
          <w:p>
            <w:pPr>
              <w:pStyle w:val="60"/>
              <w:numPr>
                <w:ilvl w:val="0"/>
                <w:numId w:val="26"/>
              </w:numPr>
              <w:spacing w:before="720" w:beforeLines="0" w:after="0" w:line="240" w:lineRule="auto"/>
              <w:rPr>
                <w:rFonts w:asciiTheme="minorHAnsi" w:hAnsiTheme="minorHAnsi"/>
                <w:color w:val="000000"/>
              </w:rPr>
              <w:pPrChange w:id="5664" w:author="shalu.megotia" w:date="2022-04-25T14:36:39Z">
                <w:pPr>
                  <w:pStyle w:val="60"/>
                  <w:numPr>
                    <w:ilvl w:val="0"/>
                    <w:numId w:val="26"/>
                  </w:numPr>
                  <w:spacing w:after="0" w:line="240" w:lineRule="auto"/>
                </w:pPr>
              </w:pPrChange>
            </w:pPr>
            <w:r>
              <w:rPr>
                <w:rFonts w:asciiTheme="minorHAnsi" w:hAnsiTheme="minorHAnsi"/>
                <w:color w:val="000000"/>
              </w:rPr>
              <w:t>User views &amp; appraise the customer (out of system process) about the offer letter which will cover terms &amp; conditions and facility details such as loan amount, interest rate and tenor.</w:t>
            </w:r>
          </w:p>
          <w:p>
            <w:pPr>
              <w:pStyle w:val="60"/>
              <w:numPr>
                <w:ilvl w:val="0"/>
                <w:numId w:val="26"/>
              </w:numPr>
              <w:spacing w:before="720" w:beforeLines="0" w:after="0" w:line="240" w:lineRule="auto"/>
              <w:rPr>
                <w:rFonts w:asciiTheme="minorHAnsi" w:hAnsiTheme="minorHAnsi"/>
                <w:color w:val="000000"/>
              </w:rPr>
              <w:pPrChange w:id="5665" w:author="shalu.megotia" w:date="2022-04-25T14:36:39Z">
                <w:pPr>
                  <w:pStyle w:val="60"/>
                  <w:numPr>
                    <w:ilvl w:val="0"/>
                    <w:numId w:val="26"/>
                  </w:numPr>
                  <w:spacing w:after="0" w:line="240" w:lineRule="auto"/>
                </w:pPr>
              </w:pPrChange>
            </w:pPr>
            <w:r>
              <w:rPr>
                <w:rFonts w:asciiTheme="minorHAnsi" w:hAnsiTheme="minorHAnsi"/>
                <w:color w:val="000000"/>
              </w:rPr>
              <w:t>Customer asks for change in offer letter.</w:t>
            </w:r>
          </w:p>
          <w:p>
            <w:pPr>
              <w:pStyle w:val="60"/>
              <w:numPr>
                <w:ilvl w:val="0"/>
                <w:numId w:val="26"/>
              </w:numPr>
              <w:spacing w:before="720" w:beforeLines="0" w:after="0" w:line="240" w:lineRule="auto"/>
              <w:rPr>
                <w:rFonts w:asciiTheme="minorHAnsi" w:hAnsiTheme="minorHAnsi"/>
                <w:color w:val="000000"/>
              </w:rPr>
              <w:pPrChange w:id="5666" w:author="shalu.megotia" w:date="2022-04-25T14:36:39Z">
                <w:pPr>
                  <w:pStyle w:val="60"/>
                  <w:numPr>
                    <w:ilvl w:val="0"/>
                    <w:numId w:val="26"/>
                  </w:numPr>
                  <w:spacing w:after="0" w:line="240" w:lineRule="auto"/>
                </w:pPr>
              </w:pPrChange>
            </w:pPr>
            <w:r>
              <w:rPr>
                <w:rFonts w:asciiTheme="minorHAnsi" w:hAnsiTheme="minorHAnsi"/>
                <w:color w:val="000000"/>
              </w:rPr>
              <w:t>User marks the action as “Negotiation” and provide details in modification required grid and remarks.</w:t>
            </w:r>
          </w:p>
          <w:p>
            <w:pPr>
              <w:pStyle w:val="60"/>
              <w:numPr>
                <w:ilvl w:val="0"/>
                <w:numId w:val="26"/>
              </w:numPr>
              <w:spacing w:before="720" w:beforeLines="0" w:after="0" w:line="240" w:lineRule="auto"/>
              <w:rPr>
                <w:rFonts w:asciiTheme="minorHAnsi" w:hAnsiTheme="minorHAnsi"/>
                <w:color w:val="000000"/>
              </w:rPr>
              <w:pPrChange w:id="5667" w:author="shalu.megotia" w:date="2022-04-25T14:36:39Z">
                <w:pPr>
                  <w:pStyle w:val="60"/>
                  <w:numPr>
                    <w:ilvl w:val="0"/>
                    <w:numId w:val="26"/>
                  </w:numPr>
                  <w:spacing w:after="0" w:line="240" w:lineRule="auto"/>
                </w:pPr>
              </w:pPrChange>
            </w:pPr>
            <w:r>
              <w:rPr>
                <w:rFonts w:asciiTheme="minorHAnsi" w:hAnsiTheme="minorHAnsi"/>
                <w:color w:val="000000"/>
              </w:rPr>
              <w:t>Application moves to first underwriter stage to perform required changes and follow normal workflow.</w:t>
            </w:r>
          </w:p>
          <w:p>
            <w:pPr>
              <w:spacing w:before="720" w:beforeLines="0"/>
              <w:rPr>
                <w:color w:val="000000"/>
              </w:rPr>
              <w:pPrChange w:id="5668" w:author="shalu.megotia" w:date="2022-04-25T14:36:39Z">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669" w:author="shalu.megotia" w:date="2022-04-25T14:36:39Z">
                <w:pPr/>
              </w:pPrChange>
            </w:pPr>
            <w:r>
              <w:rPr>
                <w:b/>
                <w:color w:val="000000"/>
              </w:rPr>
              <w:t>UI Details</w:t>
            </w:r>
          </w:p>
        </w:tc>
        <w:tc>
          <w:tcPr>
            <w:tcW w:w="7654" w:type="dxa"/>
          </w:tcPr>
          <w:p>
            <w:pPr>
              <w:spacing w:before="720" w:beforeLines="0"/>
              <w:jc w:val="both"/>
              <w:rPr>
                <w:rFonts w:eastAsia="Calibri"/>
                <w:color w:val="000000"/>
              </w:rPr>
              <w:pPrChange w:id="5670" w:author="shalu.megotia" w:date="2022-04-25T14:36:39Z">
                <w:pPr>
                  <w:jc w:val="both"/>
                </w:pPr>
              </w:pPrChange>
            </w:pPr>
            <w:r>
              <w:rPr>
                <w:rFonts w:eastAsia="Calibri"/>
                <w:color w:val="000000"/>
              </w:rPr>
              <w:t xml:space="preserve">Tentative screen for </w:t>
            </w:r>
            <w:r>
              <w:rPr>
                <w:bCs/>
                <w:color w:val="000000"/>
              </w:rPr>
              <w:t>approval acceptance</w:t>
            </w:r>
            <w:r>
              <w:rPr>
                <w:b/>
                <w:color w:val="000000"/>
              </w:rPr>
              <w:t xml:space="preserve"> </w:t>
            </w:r>
            <w:r>
              <w:rPr>
                <w:rFonts w:eastAsia="Calibri"/>
                <w:color w:val="000000"/>
              </w:rPr>
              <w:t>is as:</w:t>
            </w:r>
          </w:p>
          <w:p>
            <w:pPr>
              <w:spacing w:before="720" w:beforeLines="0"/>
              <w:jc w:val="both"/>
              <w:rPr>
                <w:color w:val="000000"/>
              </w:rPr>
              <w:pPrChange w:id="5671" w:author="shalu.megotia" w:date="2022-04-25T14:36:39Z">
                <w:pPr>
                  <w:jc w:val="both"/>
                </w:pPr>
              </w:pPrChange>
            </w:pPr>
          </w:p>
          <w:p>
            <w:pPr>
              <w:spacing w:before="720" w:beforeLines="0"/>
              <w:jc w:val="both"/>
              <w:rPr>
                <w:color w:val="000000"/>
              </w:rPr>
              <w:pPrChange w:id="5672" w:author="shalu.megotia" w:date="2022-04-25T14:36:39Z">
                <w:pPr>
                  <w:jc w:val="both"/>
                </w:pPr>
              </w:pPrChange>
            </w:pPr>
            <w:bookmarkStart w:id="159" w:name="_MON_1681820977"/>
            <w:bookmarkEnd w:id="159"/>
            <w:r>
              <w:rPr>
                <w:color w:val="000000"/>
              </w:rPr>
              <w:object>
                <v:shape id="_x0000_i1108" o:spt="75" type="#_x0000_t75" style="height:64.5pt;width:108pt;" o:ole="t" filled="f" o:preferrelative="t" stroked="f" coordsize="21600,21600">
                  <v:path/>
                  <v:fill on="f" focussize="0,0"/>
                  <v:stroke on="f" joinstyle="miter"/>
                  <v:imagedata r:id="rId184" o:title=""/>
                  <o:lock v:ext="edit" aspectratio="t"/>
                  <w10:wrap type="none"/>
                  <w10:anchorlock/>
                </v:shape>
                <o:OLEObject Type="Embed" ProgID="Excel.Sheet.12" ShapeID="_x0000_i1108" DrawAspect="Icon" ObjectID="_1468075808" r:id="rId183">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673" w:author="shalu.megotia" w:date="2022-04-25T14:36:39Z">
                <w:pPr/>
              </w:pPrChange>
            </w:pPr>
            <w:r>
              <w:rPr>
                <w:b/>
                <w:color w:val="000000"/>
              </w:rPr>
              <w:t>Post Conditions</w:t>
            </w:r>
          </w:p>
        </w:tc>
        <w:tc>
          <w:tcPr>
            <w:tcW w:w="7654" w:type="dxa"/>
          </w:tcPr>
          <w:p>
            <w:pPr>
              <w:pStyle w:val="60"/>
              <w:numPr>
                <w:ilvl w:val="0"/>
                <w:numId w:val="27"/>
              </w:numPr>
              <w:spacing w:before="720" w:beforeLines="0" w:after="0" w:line="240" w:lineRule="auto"/>
              <w:jc w:val="both"/>
              <w:rPr>
                <w:rFonts w:asciiTheme="minorHAnsi" w:hAnsiTheme="minorHAnsi"/>
              </w:rPr>
              <w:pPrChange w:id="5674" w:author="shalu.megotia" w:date="2022-04-25T14:36:39Z">
                <w:pPr>
                  <w:pStyle w:val="60"/>
                  <w:numPr>
                    <w:ilvl w:val="0"/>
                    <w:numId w:val="27"/>
                  </w:numPr>
                  <w:spacing w:after="0" w:line="240" w:lineRule="auto"/>
                  <w:jc w:val="both"/>
                </w:pPr>
              </w:pPrChange>
            </w:pPr>
            <w:r>
              <w:rPr>
                <w:rFonts w:asciiTheme="minorHAnsi" w:hAnsiTheme="minorHAnsi"/>
              </w:rPr>
              <w:t>Application moves back to 1</w:t>
            </w:r>
            <w:r>
              <w:rPr>
                <w:rFonts w:asciiTheme="minorHAnsi" w:hAnsiTheme="minorHAnsi"/>
                <w:vertAlign w:val="superscript"/>
              </w:rPr>
              <w:t>st</w:t>
            </w:r>
            <w:r>
              <w:rPr>
                <w:rFonts w:asciiTheme="minorHAnsi" w:hAnsiTheme="minorHAnsi"/>
              </w:rPr>
              <w:t xml:space="preserve"> underwriter in case of negotiation.</w:t>
            </w:r>
          </w:p>
          <w:p>
            <w:pPr>
              <w:pStyle w:val="60"/>
              <w:numPr>
                <w:ilvl w:val="0"/>
                <w:numId w:val="27"/>
              </w:numPr>
              <w:spacing w:before="720" w:beforeLines="0" w:after="0" w:line="240" w:lineRule="auto"/>
              <w:jc w:val="both"/>
              <w:rPr>
                <w:rFonts w:asciiTheme="minorHAnsi" w:hAnsiTheme="minorHAnsi"/>
              </w:rPr>
              <w:pPrChange w:id="5675" w:author="shalu.megotia" w:date="2022-04-25T14:36:39Z">
                <w:pPr>
                  <w:pStyle w:val="60"/>
                  <w:numPr>
                    <w:ilvl w:val="0"/>
                    <w:numId w:val="27"/>
                  </w:numPr>
                  <w:spacing w:after="0" w:line="240" w:lineRule="auto"/>
                  <w:jc w:val="both"/>
                </w:pPr>
              </w:pPrChange>
            </w:pPr>
            <w:r>
              <w:rPr>
                <w:rFonts w:asciiTheme="minorHAnsi" w:hAnsiTheme="minorHAnsi"/>
              </w:rPr>
              <w:t>Application moves to reject review activity in case of rejection by customer.</w:t>
            </w:r>
          </w:p>
          <w:p>
            <w:pPr>
              <w:pStyle w:val="60"/>
              <w:numPr>
                <w:ilvl w:val="0"/>
                <w:numId w:val="27"/>
              </w:numPr>
              <w:spacing w:before="720" w:beforeLines="0" w:after="0" w:line="240" w:lineRule="auto"/>
              <w:jc w:val="both"/>
              <w:rPr>
                <w:rFonts w:asciiTheme="minorHAnsi" w:hAnsiTheme="minorHAnsi"/>
              </w:rPr>
              <w:pPrChange w:id="5676" w:author="shalu.megotia" w:date="2022-04-25T14:36:39Z">
                <w:pPr>
                  <w:pStyle w:val="60"/>
                  <w:numPr>
                    <w:ilvl w:val="0"/>
                    <w:numId w:val="27"/>
                  </w:numPr>
                  <w:spacing w:after="0" w:line="240" w:lineRule="auto"/>
                  <w:jc w:val="both"/>
                </w:pPr>
              </w:pPrChange>
            </w:pPr>
            <w:r>
              <w:rPr>
                <w:rFonts w:asciiTheme="minorHAnsi" w:hAnsiTheme="minorHAnsi"/>
              </w:rPr>
              <w:t xml:space="preserve">Application moves to next stage if the agreement (offer letter) is accepted by customer.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677" w:author="shalu.megotia" w:date="2022-04-25T14:36:39Z">
                <w:pPr/>
              </w:pPrChange>
            </w:pPr>
            <w:r>
              <w:rPr>
                <w:b/>
                <w:color w:val="000000"/>
              </w:rPr>
              <w:t>Business Rules</w:t>
            </w:r>
          </w:p>
        </w:tc>
        <w:tc>
          <w:tcPr>
            <w:tcW w:w="7654" w:type="dxa"/>
          </w:tcPr>
          <w:p>
            <w:pPr>
              <w:pStyle w:val="60"/>
              <w:numPr>
                <w:ilvl w:val="0"/>
                <w:numId w:val="27"/>
              </w:numPr>
              <w:spacing w:before="720" w:beforeLines="0" w:after="0" w:line="240" w:lineRule="auto"/>
              <w:jc w:val="both"/>
              <w:rPr>
                <w:rFonts w:asciiTheme="minorHAnsi" w:hAnsiTheme="minorHAnsi"/>
              </w:rPr>
              <w:pPrChange w:id="5678" w:author="shalu.megotia" w:date="2022-04-25T14:36:39Z">
                <w:pPr>
                  <w:pStyle w:val="60"/>
                  <w:numPr>
                    <w:ilvl w:val="0"/>
                    <w:numId w:val="27"/>
                  </w:numPr>
                  <w:spacing w:after="0" w:line="240" w:lineRule="auto"/>
                  <w:jc w:val="both"/>
                </w:pPr>
              </w:pPrChange>
            </w:pPr>
            <w:r>
              <w:rPr>
                <w:rFonts w:asciiTheme="minorHAnsi" w:hAnsiTheme="minorHAnsi"/>
              </w:rPr>
              <w:t>Details in modification required grid and Comments to be mandatorily entered by the RM in case customer has asked for negotiation.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679" w:author="shalu.megotia" w:date="2022-04-25T14:36:39Z">
                <w:pPr/>
              </w:pPrChange>
            </w:pPr>
            <w:r>
              <w:rPr>
                <w:b/>
                <w:color w:val="000000"/>
              </w:rPr>
              <w:t xml:space="preserve">Some reference points </w:t>
            </w:r>
          </w:p>
        </w:tc>
        <w:tc>
          <w:tcPr>
            <w:tcW w:w="7654" w:type="dxa"/>
          </w:tcPr>
          <w:p>
            <w:pPr>
              <w:spacing w:before="720" w:beforeLines="0"/>
              <w:jc w:val="both"/>
              <w:rPr>
                <w:color w:val="000000"/>
              </w:rPr>
              <w:pPrChange w:id="5680" w:author="shalu.megotia" w:date="2022-04-25T14:36:39Z">
                <w:pPr>
                  <w:jc w:val="both"/>
                </w:pPr>
              </w:pPrChange>
            </w:pPr>
            <w:r>
              <w:rPr>
                <w:color w:val="000000"/>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681" w:author="shalu.megotia" w:date="2022-04-25T14:36:39Z">
                <w:pPr/>
              </w:pPrChange>
            </w:pPr>
            <w:r>
              <w:rPr>
                <w:b/>
                <w:color w:val="000000"/>
              </w:rPr>
              <w:t xml:space="preserve">Queries /Open points </w:t>
            </w:r>
          </w:p>
        </w:tc>
        <w:tc>
          <w:tcPr>
            <w:tcW w:w="7654" w:type="dxa"/>
          </w:tcPr>
          <w:p>
            <w:pPr>
              <w:spacing w:before="720" w:beforeLines="0"/>
              <w:jc w:val="both"/>
              <w:pPrChange w:id="5682" w:author="shalu.megotia" w:date="2022-04-25T14:36:39Z">
                <w:pPr>
                  <w:jc w:val="both"/>
                </w:pPr>
              </w:pPrChange>
            </w:pPr>
            <w:r>
              <w:t>NA</w:t>
            </w:r>
          </w:p>
        </w:tc>
      </w:tr>
    </w:tbl>
    <w:p>
      <w:pPr>
        <w:spacing w:before="720" w:beforeLines="0"/>
        <w:pPrChange w:id="5683" w:author="shalu.megotia" w:date="2022-04-25T14:36:39Z">
          <w:pPr/>
        </w:pPrChange>
      </w:pPr>
    </w:p>
    <w:p>
      <w:pPr>
        <w:spacing w:before="720" w:beforeLines="0"/>
        <w:pPrChange w:id="5684"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5685" w:author="shalu.megotia" w:date="2022-04-25T14:36:39Z">
          <w:pPr>
            <w:pStyle w:val="4"/>
            <w:numPr>
              <w:ilvl w:val="2"/>
              <w:numId w:val="3"/>
            </w:numPr>
            <w:tabs>
              <w:tab w:val="left" w:pos="0"/>
            </w:tabs>
            <w:ind w:left="0" w:firstLine="0"/>
          </w:pPr>
        </w:pPrChange>
      </w:pPr>
      <w:bookmarkStart w:id="160" w:name="_Toc72191934"/>
      <w:r>
        <w:rPr>
          <w:rFonts w:asciiTheme="minorHAnsi" w:hAnsiTheme="minorHAnsi" w:cstheme="minorHAnsi"/>
          <w:b/>
          <w:bCs/>
          <w:color w:val="auto"/>
          <w:sz w:val="22"/>
          <w:szCs w:val="22"/>
        </w:rPr>
        <w:t>Charge Creation</w:t>
      </w:r>
      <w:bookmarkEnd w:id="160"/>
    </w:p>
    <w:p>
      <w:pPr>
        <w:spacing w:before="720" w:beforeLines="0"/>
        <w:pPrChange w:id="5686" w:author="shalu.megotia" w:date="2022-04-25T14:36:39Z">
          <w:pPr/>
        </w:pPrChange>
      </w:pPr>
    </w:p>
    <w:tbl>
      <w:tblPr>
        <w:tblStyle w:val="12"/>
        <w:tblW w:w="9498"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687" w:author="shalu.megotia" w:date="2022-04-25T14:36:39Z">
                <w:pPr/>
              </w:pPrChange>
            </w:pPr>
            <w:r>
              <w:rPr>
                <w:b/>
                <w:color w:val="000000"/>
              </w:rPr>
              <w:t xml:space="preserve">Brief description </w:t>
            </w:r>
          </w:p>
        </w:tc>
        <w:tc>
          <w:tcPr>
            <w:tcW w:w="7654" w:type="dxa"/>
          </w:tcPr>
          <w:p>
            <w:pPr>
              <w:spacing w:before="720" w:beforeLines="0"/>
              <w:jc w:val="both"/>
              <w:pPrChange w:id="5688" w:author="shalu.megotia" w:date="2022-04-25T14:36:39Z">
                <w:pPr>
                  <w:jc w:val="both"/>
                </w:pPr>
              </w:pPrChange>
            </w:pPr>
            <w:r>
              <w:t xml:space="preserve">In this activity, </w:t>
            </w:r>
            <w:del w:id="5689" w:author="Neeraj Shrivastava" w:date="2021-05-07T01:33:00Z">
              <w:commentRangeStart w:id="43"/>
              <w:commentRangeStart w:id="44"/>
              <w:r>
                <w:rPr/>
                <w:delText>Legal</w:delText>
              </w:r>
              <w:commentRangeEnd w:id="43"/>
            </w:del>
            <w:del w:id="5690" w:author="Neeraj Shrivastava" w:date="2021-05-07T01:33:00Z">
              <w:r>
                <w:rPr>
                  <w:rStyle w:val="16"/>
                  <w:rFonts w:ascii="Times New Roman" w:hAnsi="Times New Roman" w:eastAsia="Times New Roman"/>
                </w:rPr>
                <w:commentReference w:id="43"/>
              </w:r>
              <w:commentRangeEnd w:id="44"/>
            </w:del>
            <w:r>
              <w:rPr>
                <w:rStyle w:val="16"/>
                <w:rFonts w:ascii="Times New Roman" w:hAnsi="Times New Roman" w:eastAsia="Times New Roman"/>
              </w:rPr>
              <w:commentReference w:id="44"/>
            </w:r>
            <w:del w:id="5691" w:author="Neeraj Shrivastava" w:date="2021-05-07T01:33:00Z">
              <w:r>
                <w:rPr/>
                <w:delText xml:space="preserve"> </w:delText>
              </w:r>
            </w:del>
            <w:r>
              <w:t>CBO Department user can capture the details of registration done against the collateral securities. This activity is applicable for only those collaterals where registration is required.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692" w:author="shalu.megotia" w:date="2022-04-25T14:36:39Z">
                <w:pPr/>
              </w:pPrChange>
            </w:pPr>
            <w:r>
              <w:rPr>
                <w:b/>
                <w:color w:val="000000"/>
              </w:rPr>
              <w:t>Pre-conditions</w:t>
            </w:r>
          </w:p>
        </w:tc>
        <w:tc>
          <w:tcPr>
            <w:tcW w:w="7654" w:type="dxa"/>
          </w:tcPr>
          <w:p>
            <w:pPr>
              <w:pStyle w:val="60"/>
              <w:spacing w:before="720" w:beforeLines="0"/>
              <w:ind w:left="0"/>
              <w:jc w:val="both"/>
              <w:rPr>
                <w:rFonts w:asciiTheme="minorHAnsi" w:hAnsiTheme="minorHAnsi"/>
                <w:color w:val="000000"/>
              </w:rPr>
              <w:pPrChange w:id="5693" w:author="shalu.megotia" w:date="2022-04-25T14:36:39Z">
                <w:pPr>
                  <w:pStyle w:val="60"/>
                  <w:ind w:left="0"/>
                  <w:jc w:val="both"/>
                </w:pPr>
              </w:pPrChange>
            </w:pPr>
            <w:r>
              <w:rPr>
                <w:rFonts w:asciiTheme="minorHAnsi" w:hAnsiTheme="minorHAnsi"/>
                <w:color w:val="000000"/>
              </w:rPr>
              <w:t>Document Verification activity is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694" w:author="shalu.megotia" w:date="2022-04-25T14:36:39Z">
                <w:pPr/>
              </w:pPrChange>
            </w:pPr>
            <w:r>
              <w:rPr>
                <w:b/>
                <w:color w:val="000000"/>
              </w:rPr>
              <w:t>Primary users</w:t>
            </w:r>
          </w:p>
        </w:tc>
        <w:tc>
          <w:tcPr>
            <w:tcW w:w="7654" w:type="dxa"/>
          </w:tcPr>
          <w:p>
            <w:pPr>
              <w:spacing w:before="720" w:beforeLines="0"/>
              <w:jc w:val="both"/>
              <w:pPrChange w:id="5695" w:author="shalu.megotia" w:date="2022-04-25T14:36:39Z">
                <w:pPr>
                  <w:jc w:val="both"/>
                </w:pPr>
              </w:pPrChange>
            </w:pPr>
            <w:r>
              <w:t>CBO-Maker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696" w:author="shalu.megotia" w:date="2022-04-25T14:36:39Z">
                <w:pPr/>
              </w:pPrChange>
            </w:pPr>
            <w:r>
              <w:rPr>
                <w:b/>
                <w:color w:val="000000"/>
              </w:rPr>
              <w:t>Process flow of events</w:t>
            </w:r>
          </w:p>
        </w:tc>
        <w:tc>
          <w:tcPr>
            <w:tcW w:w="7654" w:type="dxa"/>
          </w:tcPr>
          <w:p>
            <w:pPr>
              <w:spacing w:before="720" w:beforeLines="0"/>
              <w:rPr>
                <w:b/>
                <w:color w:val="000000"/>
              </w:rPr>
              <w:pPrChange w:id="5697" w:author="shalu.megotia" w:date="2022-04-25T14:36:39Z">
                <w:pPr/>
              </w:pPrChange>
            </w:pPr>
            <w:r>
              <w:rPr>
                <w:b/>
                <w:color w:val="000000"/>
              </w:rPr>
              <w:t>Update Registration Details – Main Flow</w:t>
            </w:r>
          </w:p>
          <w:p>
            <w:pPr>
              <w:pStyle w:val="60"/>
              <w:numPr>
                <w:ilvl w:val="0"/>
                <w:numId w:val="26"/>
              </w:numPr>
              <w:spacing w:before="720" w:beforeLines="0" w:after="0" w:line="240" w:lineRule="auto"/>
              <w:rPr>
                <w:rFonts w:asciiTheme="minorHAnsi" w:hAnsiTheme="minorHAnsi"/>
                <w:color w:val="000000"/>
              </w:rPr>
              <w:pPrChange w:id="5698" w:author="shalu.megotia" w:date="2022-04-25T14:36:39Z">
                <w:pPr>
                  <w:pStyle w:val="60"/>
                  <w:numPr>
                    <w:ilvl w:val="0"/>
                    <w:numId w:val="26"/>
                  </w:numPr>
                  <w:spacing w:after="0" w:line="240" w:lineRule="auto"/>
                </w:pPr>
              </w:pPrChange>
            </w:pPr>
            <w:r>
              <w:rPr>
                <w:rFonts w:asciiTheme="minorHAnsi" w:hAnsiTheme="minorHAnsi"/>
                <w:color w:val="000000"/>
              </w:rPr>
              <w:t>User Opens the activity through worklist.</w:t>
            </w:r>
          </w:p>
          <w:p>
            <w:pPr>
              <w:pStyle w:val="60"/>
              <w:numPr>
                <w:ilvl w:val="0"/>
                <w:numId w:val="26"/>
              </w:numPr>
              <w:spacing w:before="720" w:beforeLines="0" w:after="0" w:line="240" w:lineRule="auto"/>
              <w:rPr>
                <w:rFonts w:asciiTheme="minorHAnsi" w:hAnsiTheme="minorHAnsi"/>
                <w:color w:val="000000"/>
              </w:rPr>
              <w:pPrChange w:id="5699" w:author="shalu.megotia" w:date="2022-04-25T14:36:39Z">
                <w:pPr>
                  <w:pStyle w:val="60"/>
                  <w:numPr>
                    <w:ilvl w:val="0"/>
                    <w:numId w:val="26"/>
                  </w:numPr>
                  <w:spacing w:after="0" w:line="240" w:lineRule="auto"/>
                </w:pPr>
              </w:pPrChange>
            </w:pPr>
            <w:r>
              <w:rPr>
                <w:rFonts w:asciiTheme="minorHAnsi" w:hAnsiTheme="minorHAnsi"/>
                <w:color w:val="000000"/>
              </w:rPr>
              <w:t>User performs registration process (outside the system)</w:t>
            </w:r>
          </w:p>
          <w:p>
            <w:pPr>
              <w:pStyle w:val="60"/>
              <w:numPr>
                <w:ilvl w:val="0"/>
                <w:numId w:val="26"/>
              </w:numPr>
              <w:spacing w:before="720" w:beforeLines="0" w:after="0" w:line="240" w:lineRule="auto"/>
              <w:rPr>
                <w:rFonts w:asciiTheme="minorHAnsi" w:hAnsiTheme="minorHAnsi"/>
                <w:color w:val="000000"/>
              </w:rPr>
              <w:pPrChange w:id="5700" w:author="shalu.megotia" w:date="2022-04-25T14:36:39Z">
                <w:pPr>
                  <w:pStyle w:val="60"/>
                  <w:numPr>
                    <w:ilvl w:val="0"/>
                    <w:numId w:val="26"/>
                  </w:numPr>
                  <w:spacing w:after="0" w:line="240" w:lineRule="auto"/>
                </w:pPr>
              </w:pPrChange>
            </w:pPr>
            <w:r>
              <w:rPr>
                <w:rFonts w:asciiTheme="minorHAnsi" w:hAnsiTheme="minorHAnsi"/>
                <w:color w:val="000000"/>
              </w:rPr>
              <w:t>User updates the records for Registration Updation against applicable collateral securities.</w:t>
            </w:r>
          </w:p>
          <w:p>
            <w:pPr>
              <w:pStyle w:val="60"/>
              <w:numPr>
                <w:ilvl w:val="0"/>
                <w:numId w:val="26"/>
              </w:numPr>
              <w:spacing w:before="720" w:beforeLines="0" w:after="0" w:line="240" w:lineRule="auto"/>
              <w:rPr>
                <w:rFonts w:asciiTheme="minorHAnsi" w:hAnsiTheme="minorHAnsi"/>
                <w:color w:val="000000"/>
              </w:rPr>
              <w:pPrChange w:id="5701" w:author="shalu.megotia" w:date="2022-04-25T14:36:39Z">
                <w:pPr>
                  <w:pStyle w:val="60"/>
                  <w:numPr>
                    <w:ilvl w:val="0"/>
                    <w:numId w:val="26"/>
                  </w:numPr>
                  <w:spacing w:after="0" w:line="240" w:lineRule="auto"/>
                </w:pPr>
              </w:pPrChange>
            </w:pPr>
            <w:r>
              <w:rPr>
                <w:rFonts w:asciiTheme="minorHAnsi" w:hAnsiTheme="minorHAnsi"/>
                <w:color w:val="000000"/>
              </w:rPr>
              <w:t>User completes the activity.</w:t>
            </w:r>
          </w:p>
          <w:p>
            <w:pPr>
              <w:pStyle w:val="60"/>
              <w:numPr>
                <w:ilvl w:val="0"/>
                <w:numId w:val="26"/>
              </w:numPr>
              <w:spacing w:before="720" w:beforeLines="0" w:after="0" w:line="240" w:lineRule="auto"/>
              <w:rPr>
                <w:rFonts w:asciiTheme="minorHAnsi" w:hAnsiTheme="minorHAnsi"/>
                <w:color w:val="000000"/>
              </w:rPr>
              <w:pPrChange w:id="5702" w:author="shalu.megotia" w:date="2022-04-25T14:36:39Z">
                <w:pPr>
                  <w:pStyle w:val="60"/>
                  <w:numPr>
                    <w:ilvl w:val="0"/>
                    <w:numId w:val="26"/>
                  </w:numPr>
                  <w:spacing w:after="0" w:line="240" w:lineRule="auto"/>
                </w:pPr>
              </w:pPrChange>
            </w:pPr>
            <w:r>
              <w:rPr>
                <w:rFonts w:asciiTheme="minorHAnsi" w:hAnsiTheme="minorHAnsi"/>
                <w:color w:val="000000"/>
              </w:rPr>
              <w:t>Application moves to next activity.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703" w:author="shalu.megotia" w:date="2022-04-25T14:36:39Z">
                <w:pPr/>
              </w:pPrChange>
            </w:pPr>
            <w:r>
              <w:rPr>
                <w:b/>
                <w:color w:val="000000"/>
              </w:rPr>
              <w:t>UI Details</w:t>
            </w:r>
          </w:p>
        </w:tc>
        <w:tc>
          <w:tcPr>
            <w:tcW w:w="7654" w:type="dxa"/>
          </w:tcPr>
          <w:p>
            <w:pPr>
              <w:spacing w:before="720" w:beforeLines="0"/>
              <w:jc w:val="both"/>
              <w:rPr>
                <w:ins w:id="5705" w:author="Abhinav Shandilya" w:date="2021-05-24T12:19:00Z"/>
                <w:rFonts w:eastAsia="Calibri"/>
                <w:color w:val="000000"/>
              </w:rPr>
              <w:pPrChange w:id="5704" w:author="shalu.megotia" w:date="2022-04-25T14:36:39Z">
                <w:pPr>
                  <w:jc w:val="both"/>
                </w:pPr>
              </w:pPrChange>
            </w:pPr>
            <w:r>
              <w:rPr>
                <w:rFonts w:eastAsia="Calibri"/>
                <w:color w:val="000000"/>
              </w:rPr>
              <w:t xml:space="preserve"> Screen for </w:t>
            </w:r>
            <w:ins w:id="5706" w:author="Abhinav Shandilya" w:date="2021-05-24T12:19:00Z">
              <w:r>
                <w:rPr>
                  <w:rFonts w:eastAsia="Calibri"/>
                  <w:color w:val="000000"/>
                </w:rPr>
                <w:t>Charge Creation</w:t>
              </w:r>
            </w:ins>
            <w:del w:id="5707" w:author="Abhinav Shandilya" w:date="2021-05-24T12:19:00Z">
              <w:r>
                <w:rPr>
                  <w:rFonts w:eastAsia="Calibri"/>
                  <w:color w:val="000000"/>
                </w:rPr>
                <w:delText>Update Registration</w:delText>
              </w:r>
            </w:del>
            <w:r>
              <w:rPr>
                <w:rFonts w:eastAsia="Calibri"/>
                <w:color w:val="000000"/>
              </w:rPr>
              <w:t xml:space="preserve"> details is as:</w:t>
            </w:r>
          </w:p>
          <w:p>
            <w:pPr>
              <w:spacing w:before="720" w:beforeLines="0"/>
              <w:jc w:val="both"/>
              <w:rPr>
                <w:ins w:id="5709" w:author="Abhinav Shandilya" w:date="2021-05-24T12:19:00Z"/>
                <w:rFonts w:eastAsia="Calibri"/>
                <w:color w:val="000000"/>
              </w:rPr>
              <w:pPrChange w:id="5708" w:author="shalu.megotia" w:date="2022-04-25T14:36:39Z">
                <w:pPr>
                  <w:jc w:val="both"/>
                </w:pPr>
              </w:pPrChange>
            </w:pPr>
          </w:p>
          <w:p>
            <w:pPr>
              <w:spacing w:before="720" w:beforeLines="0"/>
              <w:jc w:val="both"/>
              <w:rPr>
                <w:rFonts w:eastAsia="Calibri"/>
                <w:color w:val="000000"/>
              </w:rPr>
              <w:pPrChange w:id="5710" w:author="shalu.megotia" w:date="2022-04-25T14:36:39Z">
                <w:pPr>
                  <w:jc w:val="both"/>
                </w:pPr>
              </w:pPrChange>
            </w:pPr>
            <w:ins w:id="5711" w:author="Abhinav Shandilya" w:date="2021-05-24T12:20:00Z"/>
            <w:ins w:id="5712" w:author="Abhinav Shandilya" w:date="2021-05-24T12:20:00Z"/>
            <w:ins w:id="5713" w:author="Abhinav Shandilya" w:date="2021-05-24T12:20:00Z"/>
            <w:ins w:id="5714" w:author="Abhinav Shandilya" w:date="2021-05-24T12:20:00Z">
              <w:r>
                <w:rPr>
                  <w:rFonts w:eastAsia="Calibri"/>
                  <w:color w:val="000000"/>
                </w:rPr>
                <w:object>
                  <v:shape id="_x0000_i1109" o:spt="75" type="#_x0000_t75" style="height:50.25pt;width:79.5pt;" o:ole="t" filled="f" o:preferrelative="t" stroked="f" coordsize="21600,21600">
                    <v:path/>
                    <v:fill on="f" focussize="0,0"/>
                    <v:stroke on="f" joinstyle="miter"/>
                    <v:imagedata r:id="rId186" o:title=""/>
                    <o:lock v:ext="edit" aspectratio="t"/>
                    <w10:wrap type="none"/>
                    <w10:anchorlock/>
                  </v:shape>
                  <o:OLEObject Type="Embed" ProgID="Excel.Sheet.12" ShapeID="_x0000_i1109" DrawAspect="Icon" ObjectID="_1468075809" r:id="rId185">
                    <o:LockedField>false</o:LockedField>
                  </o:OLEObject>
                </w:object>
              </w:r>
            </w:ins>
            <w:ins w:id="5716" w:author="Abhinav Shandilya" w:date="2021-05-24T12:20:00Z"/>
          </w:p>
          <w:p>
            <w:pPr>
              <w:spacing w:before="720" w:beforeLines="0"/>
              <w:jc w:val="both"/>
              <w:rPr>
                <w:color w:val="000000"/>
              </w:rPr>
              <w:pPrChange w:id="5717" w:author="shalu.megotia" w:date="2022-04-25T14:36:39Z">
                <w:pPr>
                  <w:jc w:val="both"/>
                </w:pPr>
              </w:pPrChange>
            </w:pPr>
            <w:del w:id="5718" w:author="Abhinav Shandilya" w:date="2021-05-24T12:19:00Z">
              <w:bookmarkStart w:id="161" w:name="_MON_1646756899"/>
              <w:bookmarkEnd w:id="161"/>
              <w:commentRangeStart w:id="45"/>
              <w:commentRangeStart w:id="46"/>
            </w:del>
            <w:del w:id="5719" w:author="Abhinav Shandilya" w:date="2021-05-24T12:19:00Z"/>
            <w:del w:id="5720" w:author="Abhinav Shandilya" w:date="2021-05-24T12:19:00Z"/>
            <w:del w:id="5721" w:author="Abhinav Shandilya" w:date="2021-05-24T12:19:00Z">
              <w:r>
                <w:rPr>
                  <w:color w:val="000000"/>
                </w:rPr>
                <w:object>
                  <v:shape id="_x0000_i1110" o:spt="75" type="#_x0000_t75" style="height:43.5pt;width:64.5pt;" o:ole="t" filled="f" o:preferrelative="t" stroked="f" coordsize="21600,21600">
                    <v:path/>
                    <v:fill on="f" focussize="0,0"/>
                    <v:stroke on="f" joinstyle="miter"/>
                    <v:imagedata r:id="rId188" o:title=""/>
                    <o:lock v:ext="edit" aspectratio="t"/>
                    <w10:wrap type="none"/>
                    <w10:anchorlock/>
                  </v:shape>
                  <o:OLEObject Type="Embed" ProgID="Excel.Sheet.12" ShapeID="_x0000_i1110" DrawAspect="Icon" ObjectID="_1468075810" r:id="rId187">
                    <o:LockedField>false</o:LockedField>
                  </o:OLEObject>
                </w:object>
              </w:r>
            </w:del>
            <w:del w:id="5723" w:author="Abhinav Shandilya" w:date="2021-05-24T12:19:00Z">
              <w:commentRangeEnd w:id="45"/>
            </w:del>
            <w:r>
              <w:rPr>
                <w:rStyle w:val="16"/>
                <w:rFonts w:ascii="Times New Roman" w:hAnsi="Times New Roman" w:eastAsia="Times New Roman"/>
              </w:rPr>
              <w:commentReference w:id="45"/>
            </w:r>
            <w:commentRangeEnd w:id="46"/>
            <w:r>
              <w:rPr>
                <w:rStyle w:val="16"/>
                <w:rFonts w:ascii="Times New Roman" w:hAnsi="Times New Roman" w:eastAsia="Times New Roman"/>
              </w:rPr>
              <w:commentReference w:id="46"/>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724" w:author="shalu.megotia" w:date="2022-04-25T14:36:39Z">
                <w:pPr/>
              </w:pPrChange>
            </w:pPr>
            <w:r>
              <w:rPr>
                <w:b/>
                <w:color w:val="000000"/>
              </w:rPr>
              <w:t>Post Conditions</w:t>
            </w:r>
          </w:p>
        </w:tc>
        <w:tc>
          <w:tcPr>
            <w:tcW w:w="7654" w:type="dxa"/>
          </w:tcPr>
          <w:p>
            <w:pPr>
              <w:pStyle w:val="60"/>
              <w:numPr>
                <w:ilvl w:val="0"/>
                <w:numId w:val="27"/>
              </w:numPr>
              <w:spacing w:before="720" w:beforeLines="0" w:after="0" w:line="240" w:lineRule="auto"/>
              <w:jc w:val="both"/>
              <w:rPr>
                <w:rFonts w:asciiTheme="minorHAnsi" w:hAnsiTheme="minorHAnsi"/>
              </w:rPr>
              <w:pPrChange w:id="5725" w:author="shalu.megotia" w:date="2022-04-25T14:36:39Z">
                <w:pPr>
                  <w:pStyle w:val="60"/>
                  <w:numPr>
                    <w:ilvl w:val="0"/>
                    <w:numId w:val="27"/>
                  </w:numPr>
                  <w:spacing w:after="0" w:line="240" w:lineRule="auto"/>
                  <w:jc w:val="both"/>
                </w:pPr>
              </w:pPrChange>
            </w:pPr>
            <w:r>
              <w:rPr>
                <w:rFonts w:asciiTheme="minorHAnsi" w:hAnsiTheme="minorHAnsi"/>
              </w:rPr>
              <w:t>Account opening flow is initiated.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726" w:author="shalu.megotia" w:date="2022-04-25T14:36:39Z">
                <w:pPr/>
              </w:pPrChange>
            </w:pPr>
            <w:r>
              <w:rPr>
                <w:b/>
                <w:color w:val="000000"/>
              </w:rPr>
              <w:t>Business Rules</w:t>
            </w:r>
          </w:p>
        </w:tc>
        <w:tc>
          <w:tcPr>
            <w:tcW w:w="7654" w:type="dxa"/>
          </w:tcPr>
          <w:p>
            <w:pPr>
              <w:pStyle w:val="60"/>
              <w:numPr>
                <w:ilvl w:val="0"/>
                <w:numId w:val="27"/>
              </w:numPr>
              <w:spacing w:before="720" w:beforeLines="0" w:after="0" w:line="240" w:lineRule="auto"/>
              <w:jc w:val="both"/>
              <w:rPr>
                <w:ins w:id="5728" w:author="Neeraj Shrivastava" w:date="2021-05-07T01:34:00Z"/>
                <w:rFonts w:asciiTheme="minorHAnsi" w:hAnsiTheme="minorHAnsi"/>
                <w:color w:val="000000"/>
              </w:rPr>
              <w:pPrChange w:id="5727" w:author="shalu.megotia" w:date="2022-04-25T14:36:39Z">
                <w:pPr>
                  <w:pStyle w:val="60"/>
                  <w:numPr>
                    <w:ilvl w:val="0"/>
                    <w:numId w:val="27"/>
                  </w:numPr>
                  <w:spacing w:after="0" w:line="240" w:lineRule="auto"/>
                  <w:jc w:val="both"/>
                </w:pPr>
              </w:pPrChange>
            </w:pPr>
            <w:ins w:id="5729" w:author="Neeraj Shrivastava" w:date="2021-05-07T01:34:00Z">
              <w:r>
                <w:rPr>
                  <w:rFonts w:asciiTheme="minorHAnsi" w:hAnsiTheme="minorHAnsi"/>
                  <w:color w:val="000000"/>
                </w:rPr>
                <w:t xml:space="preserve">This </w:t>
              </w:r>
            </w:ins>
            <w:ins w:id="5730" w:author="Neeraj Shrivastava" w:date="2021-05-18T00:42:00Z">
              <w:r>
                <w:rPr>
                  <w:rFonts w:asciiTheme="minorHAnsi" w:hAnsiTheme="minorHAnsi"/>
                  <w:color w:val="000000"/>
                </w:rPr>
                <w:t>activity</w:t>
              </w:r>
            </w:ins>
            <w:ins w:id="5731" w:author="Neeraj Shrivastava" w:date="2021-05-07T01:34:00Z">
              <w:r>
                <w:rPr>
                  <w:rFonts w:asciiTheme="minorHAnsi" w:hAnsiTheme="minorHAnsi"/>
                  <w:color w:val="000000"/>
                </w:rPr>
                <w:t xml:space="preserve"> to be made non-mandatory.</w:t>
              </w:r>
            </w:ins>
            <w:ins w:id="5732" w:author="Neeraj Shrivastava" w:date="2021-05-07T01:35:00Z">
              <w:r>
                <w:rPr>
                  <w:rFonts w:asciiTheme="minorHAnsi" w:hAnsiTheme="minorHAnsi"/>
                  <w:color w:val="000000"/>
                </w:rPr>
                <w:t xml:space="preserve"> User will be able to complete the activity without providing any data.</w:t>
              </w:r>
            </w:ins>
          </w:p>
          <w:p>
            <w:pPr>
              <w:pStyle w:val="60"/>
              <w:numPr>
                <w:ilvl w:val="0"/>
                <w:numId w:val="27"/>
              </w:numPr>
              <w:spacing w:before="720" w:beforeLines="0" w:after="0" w:line="240" w:lineRule="auto"/>
              <w:jc w:val="both"/>
              <w:rPr>
                <w:ins w:id="5734" w:author="Neeraj Shrivastava" w:date="2021-05-07T01:35:00Z"/>
                <w:rFonts w:asciiTheme="minorHAnsi" w:hAnsiTheme="minorHAnsi"/>
                <w:color w:val="000000"/>
              </w:rPr>
              <w:pPrChange w:id="5733" w:author="shalu.megotia" w:date="2022-04-25T14:36:39Z">
                <w:pPr>
                  <w:pStyle w:val="60"/>
                  <w:numPr>
                    <w:ilvl w:val="0"/>
                    <w:numId w:val="27"/>
                  </w:numPr>
                  <w:spacing w:after="0" w:line="240" w:lineRule="auto"/>
                  <w:jc w:val="both"/>
                </w:pPr>
              </w:pPrChange>
            </w:pPr>
            <w:ins w:id="5735" w:author="Neeraj Shrivastava" w:date="2021-05-07T01:34:00Z">
              <w:r>
                <w:rPr>
                  <w:rFonts w:asciiTheme="minorHAnsi" w:hAnsiTheme="minorHAnsi"/>
                  <w:color w:val="000000"/>
                </w:rPr>
                <w:t xml:space="preserve">If any record is added then </w:t>
              </w:r>
            </w:ins>
            <w:ins w:id="5736" w:author="Neeraj Shrivastava" w:date="2021-05-07T01:35:00Z">
              <w:r>
                <w:rPr>
                  <w:rFonts w:asciiTheme="minorHAnsi" w:hAnsiTheme="minorHAnsi"/>
                  <w:color w:val="000000"/>
                </w:rPr>
                <w:t>only data needs to be provided in mandatory fields.</w:t>
              </w:r>
            </w:ins>
          </w:p>
          <w:p>
            <w:pPr>
              <w:pStyle w:val="60"/>
              <w:numPr>
                <w:ilvl w:val="0"/>
                <w:numId w:val="27"/>
              </w:numPr>
              <w:spacing w:before="720" w:beforeLines="0" w:after="0" w:line="240" w:lineRule="auto"/>
              <w:jc w:val="both"/>
              <w:rPr>
                <w:rFonts w:asciiTheme="minorHAnsi" w:hAnsiTheme="minorHAnsi"/>
                <w:color w:val="000000"/>
              </w:rPr>
              <w:pPrChange w:id="5737" w:author="shalu.megotia" w:date="2022-04-25T14:36:39Z">
                <w:pPr>
                  <w:pStyle w:val="60"/>
                  <w:numPr>
                    <w:ilvl w:val="0"/>
                    <w:numId w:val="27"/>
                  </w:numPr>
                  <w:spacing w:after="0" w:line="240" w:lineRule="auto"/>
                  <w:jc w:val="both"/>
                </w:pPr>
              </w:pPrChange>
            </w:pPr>
            <w:del w:id="5738" w:author="Neeraj Shrivastava" w:date="2021-05-07T01:35:00Z">
              <w:r>
                <w:rPr>
                  <w:rFonts w:asciiTheme="minorHAnsi" w:hAnsiTheme="minorHAnsi"/>
                </w:rPr>
                <w:delText xml:space="preserve">It is mandatory to provide details against collaterals where registration is required. </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739" w:author="shalu.megotia" w:date="2022-04-25T14:36:39Z">
                <w:pPr/>
              </w:pPrChange>
            </w:pPr>
            <w:r>
              <w:rPr>
                <w:b/>
                <w:color w:val="000000"/>
              </w:rPr>
              <w:t xml:space="preserve">Some reference points </w:t>
            </w:r>
          </w:p>
        </w:tc>
        <w:tc>
          <w:tcPr>
            <w:tcW w:w="7654" w:type="dxa"/>
          </w:tcPr>
          <w:p>
            <w:pPr>
              <w:spacing w:before="720" w:beforeLines="0"/>
              <w:jc w:val="both"/>
              <w:rPr>
                <w:color w:val="000000"/>
              </w:rPr>
              <w:pPrChange w:id="5740" w:author="shalu.megotia" w:date="2022-04-25T14:36:39Z">
                <w:pPr>
                  <w:jc w:val="both"/>
                </w:pPr>
              </w:pPrChange>
            </w:pPr>
            <w:r>
              <w:rPr>
                <w:color w:val="000000"/>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741" w:author="shalu.megotia" w:date="2022-04-25T14:36:39Z">
                <w:pPr/>
              </w:pPrChange>
            </w:pPr>
            <w:r>
              <w:rPr>
                <w:b/>
                <w:color w:val="000000"/>
              </w:rPr>
              <w:t xml:space="preserve">Queries /Open points </w:t>
            </w:r>
          </w:p>
        </w:tc>
        <w:tc>
          <w:tcPr>
            <w:tcW w:w="7654" w:type="dxa"/>
          </w:tcPr>
          <w:p>
            <w:pPr>
              <w:spacing w:before="720" w:beforeLines="0"/>
              <w:jc w:val="both"/>
              <w:pPrChange w:id="5742" w:author="shalu.megotia" w:date="2022-04-25T14:36:39Z">
                <w:pPr>
                  <w:jc w:val="both"/>
                </w:pPr>
              </w:pPrChange>
            </w:pPr>
            <w:r>
              <w:t>NA</w:t>
            </w:r>
          </w:p>
        </w:tc>
      </w:tr>
    </w:tbl>
    <w:p>
      <w:pPr>
        <w:spacing w:before="720" w:beforeLines="0"/>
        <w:pPrChange w:id="5743"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5744" w:author="shalu.megotia" w:date="2022-04-25T14:36:39Z">
          <w:pPr>
            <w:pStyle w:val="4"/>
            <w:numPr>
              <w:ilvl w:val="2"/>
              <w:numId w:val="3"/>
            </w:numPr>
            <w:tabs>
              <w:tab w:val="left" w:pos="0"/>
            </w:tabs>
            <w:ind w:left="0" w:firstLine="0"/>
          </w:pPr>
        </w:pPrChange>
      </w:pPr>
      <w:bookmarkStart w:id="162" w:name="_Toc72191935"/>
      <w:r>
        <w:rPr>
          <w:rFonts w:asciiTheme="minorHAnsi" w:hAnsiTheme="minorHAnsi" w:cstheme="minorHAnsi"/>
          <w:b/>
          <w:bCs/>
          <w:color w:val="auto"/>
          <w:sz w:val="22"/>
          <w:szCs w:val="22"/>
        </w:rPr>
        <w:t>Document Receipt</w:t>
      </w:r>
      <w:bookmarkEnd w:id="162"/>
    </w:p>
    <w:p>
      <w:pPr>
        <w:spacing w:before="720" w:beforeLines="0"/>
        <w:pPrChange w:id="5745" w:author="shalu.megotia" w:date="2022-04-25T14:36:39Z">
          <w:pPr/>
        </w:pPrChange>
      </w:pPr>
    </w:p>
    <w:tbl>
      <w:tblPr>
        <w:tblStyle w:val="12"/>
        <w:tblW w:w="9498" w:type="dxa"/>
        <w:tblInd w:w="-289" w:type="dxa"/>
        <w:tblLayout w:type="fixed"/>
        <w:tblCellMar>
          <w:top w:w="0" w:type="dxa"/>
          <w:left w:w="108" w:type="dxa"/>
          <w:bottom w:w="0" w:type="dxa"/>
          <w:right w:w="108" w:type="dxa"/>
        </w:tblCellMar>
      </w:tblPr>
      <w:tblGrid>
        <w:gridCol w:w="1844"/>
        <w:gridCol w:w="7654"/>
      </w:tblGrid>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746" w:author="shalu.megotia" w:date="2022-04-25T14:36:39Z">
                <w:pPr/>
              </w:pPrChange>
            </w:pPr>
            <w:r>
              <w:rPr>
                <w:b/>
              </w:rPr>
              <w:t xml:space="preserve">Brief description </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color w:val="000000"/>
              </w:rPr>
              <w:pPrChange w:id="5747" w:author="shalu.megotia" w:date="2022-04-25T14:36:39Z">
                <w:pPr>
                  <w:jc w:val="both"/>
                </w:pPr>
              </w:pPrChange>
            </w:pPr>
            <w:r>
              <w:rPr>
                <w:color w:val="000000"/>
              </w:rPr>
              <w:t xml:space="preserve">After the Customer handover and acceptance activity is completed, system will generate the list of the documents which are applicable at post underwriting stage. On this screen, the user can perform </w:t>
            </w:r>
            <w:commentRangeStart w:id="47"/>
            <w:commentRangeStart w:id="48"/>
            <w:r>
              <w:rPr>
                <w:color w:val="000000"/>
              </w:rPr>
              <w:t>following</w:t>
            </w:r>
            <w:commentRangeEnd w:id="47"/>
            <w:r>
              <w:rPr>
                <w:rStyle w:val="16"/>
                <w:rFonts w:ascii="Times New Roman" w:hAnsi="Times New Roman" w:eastAsia="Times New Roman"/>
              </w:rPr>
              <w:commentReference w:id="47"/>
            </w:r>
            <w:commentRangeEnd w:id="48"/>
            <w:r>
              <w:rPr>
                <w:rStyle w:val="16"/>
                <w:rFonts w:ascii="Times New Roman" w:hAnsi="Times New Roman" w:eastAsia="Times New Roman"/>
              </w:rPr>
              <w:commentReference w:id="48"/>
            </w:r>
            <w:r>
              <w:rPr>
                <w:color w:val="000000"/>
              </w:rPr>
              <w:t xml:space="preserve"> things – </w:t>
            </w:r>
          </w:p>
          <w:p>
            <w:pPr>
              <w:pStyle w:val="60"/>
              <w:numPr>
                <w:ilvl w:val="0"/>
                <w:numId w:val="15"/>
              </w:numPr>
              <w:spacing w:before="720" w:beforeLines="0" w:after="0" w:line="240" w:lineRule="auto"/>
              <w:jc w:val="both"/>
              <w:rPr>
                <w:rFonts w:asciiTheme="minorHAnsi" w:hAnsiTheme="minorHAnsi"/>
              </w:rPr>
              <w:pPrChange w:id="5748" w:author="shalu.megotia" w:date="2022-04-25T14:36:39Z">
                <w:pPr>
                  <w:pStyle w:val="60"/>
                  <w:numPr>
                    <w:ilvl w:val="0"/>
                    <w:numId w:val="15"/>
                  </w:numPr>
                  <w:spacing w:after="0" w:line="240" w:lineRule="auto"/>
                  <w:jc w:val="both"/>
                </w:pPr>
              </w:pPrChange>
            </w:pPr>
            <w:r>
              <w:rPr>
                <w:rFonts w:eastAsia="Times New Roman" w:asciiTheme="minorHAnsi" w:hAnsiTheme="minorHAnsi"/>
              </w:rPr>
              <w:t>Upload the scanned images of the documents for the system generated document list.</w:t>
            </w:r>
          </w:p>
          <w:p>
            <w:pPr>
              <w:pStyle w:val="60"/>
              <w:numPr>
                <w:ilvl w:val="0"/>
                <w:numId w:val="15"/>
              </w:numPr>
              <w:spacing w:before="720" w:beforeLines="0" w:after="0" w:line="240" w:lineRule="auto"/>
              <w:jc w:val="both"/>
              <w:rPr>
                <w:rFonts w:asciiTheme="minorHAnsi" w:hAnsiTheme="minorHAnsi"/>
              </w:rPr>
              <w:pPrChange w:id="5749" w:author="shalu.megotia" w:date="2022-04-25T14:36:39Z">
                <w:pPr>
                  <w:pStyle w:val="60"/>
                  <w:numPr>
                    <w:ilvl w:val="0"/>
                    <w:numId w:val="15"/>
                  </w:numPr>
                  <w:spacing w:after="0" w:line="240" w:lineRule="auto"/>
                  <w:jc w:val="both"/>
                </w:pPr>
              </w:pPrChange>
            </w:pPr>
            <w:r>
              <w:rPr>
                <w:rFonts w:eastAsia="Times New Roman" w:asciiTheme="minorHAnsi" w:hAnsiTheme="minorHAnsi"/>
              </w:rPr>
              <w:t>Mark the system generated documents as received.</w:t>
            </w:r>
          </w:p>
          <w:p>
            <w:pPr>
              <w:pStyle w:val="60"/>
              <w:numPr>
                <w:ilvl w:val="0"/>
                <w:numId w:val="15"/>
              </w:numPr>
              <w:spacing w:before="720" w:beforeLines="0" w:after="0" w:line="240" w:lineRule="auto"/>
              <w:jc w:val="both"/>
              <w:rPr>
                <w:rFonts w:asciiTheme="minorHAnsi" w:hAnsiTheme="minorHAnsi"/>
              </w:rPr>
              <w:pPrChange w:id="5750" w:author="shalu.megotia" w:date="2022-04-25T14:36:39Z">
                <w:pPr>
                  <w:pStyle w:val="60"/>
                  <w:numPr>
                    <w:ilvl w:val="0"/>
                    <w:numId w:val="15"/>
                  </w:numPr>
                  <w:spacing w:after="0" w:line="240" w:lineRule="auto"/>
                  <w:jc w:val="both"/>
                </w:pPr>
              </w:pPrChange>
            </w:pPr>
            <w:r>
              <w:rPr>
                <w:rFonts w:eastAsia="Times New Roman" w:asciiTheme="minorHAnsi" w:hAnsiTheme="minorHAnsi"/>
              </w:rPr>
              <w:t>Add user defined documents which are applicable for the application.</w:t>
            </w:r>
          </w:p>
          <w:p>
            <w:pPr>
              <w:pStyle w:val="60"/>
              <w:numPr>
                <w:ilvl w:val="0"/>
                <w:numId w:val="15"/>
              </w:numPr>
              <w:spacing w:before="720" w:beforeLines="0" w:after="0" w:line="240" w:lineRule="auto"/>
              <w:jc w:val="both"/>
              <w:rPr>
                <w:rFonts w:asciiTheme="minorHAnsi" w:hAnsiTheme="minorHAnsi"/>
              </w:rPr>
              <w:pPrChange w:id="5751" w:author="shalu.megotia" w:date="2022-04-25T14:36:39Z">
                <w:pPr>
                  <w:pStyle w:val="60"/>
                  <w:numPr>
                    <w:ilvl w:val="0"/>
                    <w:numId w:val="15"/>
                  </w:numPr>
                  <w:spacing w:after="0" w:line="240" w:lineRule="auto"/>
                  <w:jc w:val="both"/>
                </w:pPr>
              </w:pPrChange>
            </w:pPr>
            <w:r>
              <w:rPr>
                <w:rFonts w:eastAsia="Times New Roman" w:asciiTheme="minorHAnsi" w:hAnsiTheme="minorHAnsi"/>
              </w:rPr>
              <w:t>Upload the scanned images &amp; mark them as received.</w:t>
            </w:r>
          </w:p>
          <w:p>
            <w:pPr>
              <w:pStyle w:val="60"/>
              <w:numPr>
                <w:ilvl w:val="0"/>
                <w:numId w:val="15"/>
              </w:numPr>
              <w:spacing w:before="720" w:beforeLines="0" w:after="0" w:line="240" w:lineRule="auto"/>
              <w:jc w:val="both"/>
              <w:rPr>
                <w:rFonts w:asciiTheme="minorHAnsi" w:hAnsiTheme="minorHAnsi"/>
              </w:rPr>
              <w:pPrChange w:id="5752" w:author="shalu.megotia" w:date="2022-04-25T14:36:39Z">
                <w:pPr>
                  <w:pStyle w:val="60"/>
                  <w:numPr>
                    <w:ilvl w:val="0"/>
                    <w:numId w:val="15"/>
                  </w:numPr>
                  <w:spacing w:after="0" w:line="240" w:lineRule="auto"/>
                  <w:jc w:val="both"/>
                </w:pPr>
              </w:pPrChange>
            </w:pPr>
            <w:r>
              <w:rPr>
                <w:rFonts w:eastAsia="Times New Roman" w:asciiTheme="minorHAnsi" w:hAnsiTheme="minorHAnsi"/>
              </w:rPr>
              <w:t>Defer a document to further stage.</w:t>
            </w:r>
          </w:p>
          <w:p>
            <w:pPr>
              <w:pStyle w:val="60"/>
              <w:numPr>
                <w:ilvl w:val="0"/>
                <w:numId w:val="15"/>
              </w:numPr>
              <w:spacing w:before="720" w:beforeLines="0" w:after="0" w:line="240" w:lineRule="auto"/>
              <w:jc w:val="both"/>
              <w:rPr>
                <w:rFonts w:asciiTheme="minorHAnsi" w:hAnsiTheme="minorHAnsi"/>
              </w:rPr>
              <w:pPrChange w:id="5753" w:author="shalu.megotia" w:date="2022-04-25T14:36:39Z">
                <w:pPr>
                  <w:pStyle w:val="60"/>
                  <w:numPr>
                    <w:ilvl w:val="0"/>
                    <w:numId w:val="15"/>
                  </w:numPr>
                  <w:spacing w:after="0" w:line="240" w:lineRule="auto"/>
                  <w:jc w:val="both"/>
                </w:pPr>
              </w:pPrChange>
            </w:pPr>
            <w:r>
              <w:rPr>
                <w:rFonts w:eastAsia="Times New Roman" w:asciiTheme="minorHAnsi" w:hAnsiTheme="minorHAnsi"/>
              </w:rPr>
              <w:t>Waive non-mandatory document</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754" w:author="shalu.megotia" w:date="2022-04-25T14:36:39Z">
                <w:pPr/>
              </w:pPrChange>
            </w:pPr>
            <w:r>
              <w:rPr>
                <w:b/>
              </w:rPr>
              <w:t>Pre-conditions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5"/>
              </w:numPr>
              <w:spacing w:before="720" w:beforeLines="0" w:after="0" w:line="240" w:lineRule="auto"/>
              <w:jc w:val="both"/>
              <w:rPr>
                <w:rFonts w:eastAsia="Times New Roman" w:asciiTheme="minorHAnsi" w:hAnsiTheme="minorHAnsi"/>
              </w:rPr>
              <w:pPrChange w:id="5755" w:author="shalu.megotia" w:date="2022-04-25T14:36:39Z">
                <w:pPr>
                  <w:pStyle w:val="60"/>
                  <w:numPr>
                    <w:ilvl w:val="0"/>
                    <w:numId w:val="15"/>
                  </w:numPr>
                  <w:spacing w:after="0" w:line="240" w:lineRule="auto"/>
                  <w:jc w:val="both"/>
                </w:pPr>
              </w:pPrChange>
            </w:pPr>
            <w:r>
              <w:rPr>
                <w:rFonts w:asciiTheme="minorHAnsi" w:hAnsiTheme="minorHAnsi"/>
              </w:rPr>
              <w:t xml:space="preserve">Customer handover and acceptance </w:t>
            </w:r>
            <w:r>
              <w:rPr>
                <w:rFonts w:asciiTheme="minorHAnsi" w:hAnsiTheme="minorHAnsi"/>
                <w:color w:val="000000"/>
              </w:rPr>
              <w:t>activity</w:t>
            </w:r>
            <w:r>
              <w:rPr>
                <w:rFonts w:eastAsia="Times New Roman" w:asciiTheme="minorHAnsi" w:hAnsiTheme="minorHAnsi"/>
              </w:rPr>
              <w:t xml:space="preserve"> is completed.</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756" w:author="shalu.megotia" w:date="2022-04-25T14:36:39Z">
                <w:pPr/>
              </w:pPrChange>
            </w:pPr>
            <w:r>
              <w:rPr>
                <w:b/>
              </w:rPr>
              <w:t>Primary users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5757" w:author="shalu.megotia" w:date="2022-04-25T14:36:39Z">
                <w:pPr>
                  <w:jc w:val="both"/>
                </w:pPr>
              </w:pPrChange>
            </w:pPr>
            <w:r>
              <w:t>CBO-Maker</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758" w:author="shalu.megotia" w:date="2022-04-25T14:36:39Z">
                <w:pPr/>
              </w:pPrChange>
            </w:pPr>
            <w:r>
              <w:rPr>
                <w:b/>
              </w:rPr>
              <w:t>Process flow of events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5759" w:author="shalu.megotia" w:date="2022-04-25T14:36:39Z">
                <w:pPr>
                  <w:jc w:val="both"/>
                </w:pPr>
              </w:pPrChange>
            </w:pPr>
            <w:r>
              <w:t xml:space="preserve">Document Receipt – Primary Flow </w:t>
            </w:r>
          </w:p>
          <w:p>
            <w:pPr>
              <w:pStyle w:val="60"/>
              <w:numPr>
                <w:ilvl w:val="0"/>
                <w:numId w:val="21"/>
              </w:numPr>
              <w:spacing w:before="720" w:beforeLines="0" w:after="0" w:line="240" w:lineRule="auto"/>
              <w:jc w:val="both"/>
              <w:rPr>
                <w:rFonts w:asciiTheme="minorHAnsi" w:hAnsiTheme="minorHAnsi"/>
                <w:color w:val="000000"/>
              </w:rPr>
              <w:pPrChange w:id="5760" w:author="shalu.megotia" w:date="2022-04-25T14:36:39Z">
                <w:pPr>
                  <w:pStyle w:val="60"/>
                  <w:numPr>
                    <w:ilvl w:val="0"/>
                    <w:numId w:val="21"/>
                  </w:numPr>
                  <w:spacing w:after="0" w:line="240" w:lineRule="auto"/>
                  <w:jc w:val="both"/>
                </w:pPr>
              </w:pPrChange>
            </w:pPr>
            <w:r>
              <w:rPr>
                <w:rFonts w:asciiTheme="minorHAnsi" w:hAnsiTheme="minorHAnsi"/>
                <w:color w:val="000000"/>
              </w:rPr>
              <w:t>List of Applicable documents will be generated by the system.</w:t>
            </w:r>
          </w:p>
          <w:p>
            <w:pPr>
              <w:pStyle w:val="60"/>
              <w:numPr>
                <w:ilvl w:val="0"/>
                <w:numId w:val="21"/>
              </w:numPr>
              <w:spacing w:before="720" w:beforeLines="0" w:after="0" w:line="240" w:lineRule="auto"/>
              <w:jc w:val="both"/>
              <w:rPr>
                <w:rFonts w:asciiTheme="minorHAnsi" w:hAnsiTheme="minorHAnsi"/>
                <w:color w:val="000000"/>
              </w:rPr>
              <w:pPrChange w:id="5761" w:author="shalu.megotia" w:date="2022-04-25T14:36:39Z">
                <w:pPr>
                  <w:pStyle w:val="60"/>
                  <w:numPr>
                    <w:ilvl w:val="0"/>
                    <w:numId w:val="21"/>
                  </w:numPr>
                  <w:spacing w:after="0" w:line="240" w:lineRule="auto"/>
                  <w:jc w:val="both"/>
                </w:pPr>
              </w:pPrChange>
            </w:pPr>
            <w:r>
              <w:rPr>
                <w:rFonts w:asciiTheme="minorHAnsi" w:hAnsiTheme="minorHAnsi"/>
                <w:color w:val="000000"/>
              </w:rPr>
              <w:t>User adds the other required documents manually in User defined documents section.</w:t>
            </w:r>
          </w:p>
          <w:p>
            <w:pPr>
              <w:pStyle w:val="60"/>
              <w:numPr>
                <w:ilvl w:val="0"/>
                <w:numId w:val="21"/>
              </w:numPr>
              <w:spacing w:before="720" w:beforeLines="0" w:after="0" w:line="240" w:lineRule="auto"/>
              <w:jc w:val="both"/>
              <w:rPr>
                <w:rFonts w:asciiTheme="minorHAnsi" w:hAnsiTheme="minorHAnsi"/>
                <w:color w:val="000000"/>
              </w:rPr>
              <w:pPrChange w:id="5762" w:author="shalu.megotia" w:date="2022-04-25T14:36:39Z">
                <w:pPr>
                  <w:pStyle w:val="60"/>
                  <w:numPr>
                    <w:ilvl w:val="0"/>
                    <w:numId w:val="21"/>
                  </w:numPr>
                  <w:spacing w:after="0" w:line="240" w:lineRule="auto"/>
                  <w:jc w:val="both"/>
                </w:pPr>
              </w:pPrChange>
            </w:pPr>
            <w:r>
              <w:rPr>
                <w:rFonts w:cs="Arial" w:asciiTheme="minorHAnsi" w:hAnsiTheme="minorHAnsi"/>
              </w:rPr>
              <w:t>User will upload the soft copy of all available documents.</w:t>
            </w:r>
          </w:p>
          <w:p>
            <w:pPr>
              <w:pStyle w:val="60"/>
              <w:numPr>
                <w:ilvl w:val="0"/>
                <w:numId w:val="21"/>
              </w:numPr>
              <w:spacing w:before="720" w:beforeLines="0" w:after="0" w:line="240" w:lineRule="auto"/>
              <w:jc w:val="both"/>
              <w:rPr>
                <w:rFonts w:asciiTheme="minorHAnsi" w:hAnsiTheme="minorHAnsi"/>
                <w:color w:val="000000"/>
              </w:rPr>
              <w:pPrChange w:id="5763" w:author="shalu.megotia" w:date="2022-04-25T14:36:39Z">
                <w:pPr>
                  <w:pStyle w:val="60"/>
                  <w:numPr>
                    <w:ilvl w:val="0"/>
                    <w:numId w:val="21"/>
                  </w:numPr>
                  <w:spacing w:after="0" w:line="240" w:lineRule="auto"/>
                  <w:jc w:val="both"/>
                </w:pPr>
              </w:pPrChange>
            </w:pPr>
            <w:r>
              <w:rPr>
                <w:rFonts w:cs="Arial" w:asciiTheme="minorHAnsi" w:hAnsiTheme="minorHAnsi"/>
              </w:rPr>
              <w:t xml:space="preserve">User marks all available documents ‘receipt’ </w:t>
            </w:r>
          </w:p>
          <w:p>
            <w:pPr>
              <w:pStyle w:val="60"/>
              <w:numPr>
                <w:ilvl w:val="0"/>
                <w:numId w:val="21"/>
              </w:numPr>
              <w:spacing w:before="720" w:beforeLines="0" w:after="0" w:line="240" w:lineRule="auto"/>
              <w:jc w:val="both"/>
              <w:rPr>
                <w:rFonts w:asciiTheme="minorHAnsi" w:hAnsiTheme="minorHAnsi"/>
                <w:color w:val="000000"/>
              </w:rPr>
              <w:pPrChange w:id="5764" w:author="shalu.megotia" w:date="2022-04-25T14:36:39Z">
                <w:pPr>
                  <w:pStyle w:val="60"/>
                  <w:numPr>
                    <w:ilvl w:val="0"/>
                    <w:numId w:val="21"/>
                  </w:numPr>
                  <w:spacing w:after="0" w:line="240" w:lineRule="auto"/>
                  <w:jc w:val="both"/>
                </w:pPr>
              </w:pPrChange>
            </w:pPr>
            <w:r>
              <w:rPr>
                <w:rFonts w:cs="Arial" w:asciiTheme="minorHAnsi" w:hAnsiTheme="minorHAnsi"/>
              </w:rPr>
              <w:t xml:space="preserve">User defers document if it is expected to be received at later stage </w:t>
            </w:r>
          </w:p>
          <w:p>
            <w:pPr>
              <w:pStyle w:val="60"/>
              <w:numPr>
                <w:ilvl w:val="0"/>
                <w:numId w:val="21"/>
              </w:numPr>
              <w:spacing w:before="720" w:beforeLines="0" w:after="0" w:line="240" w:lineRule="auto"/>
              <w:jc w:val="both"/>
              <w:rPr>
                <w:rFonts w:asciiTheme="minorHAnsi" w:hAnsiTheme="minorHAnsi"/>
                <w:color w:val="000000"/>
              </w:rPr>
              <w:pPrChange w:id="5765" w:author="shalu.megotia" w:date="2022-04-25T14:36:39Z">
                <w:pPr>
                  <w:pStyle w:val="60"/>
                  <w:numPr>
                    <w:ilvl w:val="0"/>
                    <w:numId w:val="21"/>
                  </w:numPr>
                  <w:spacing w:after="0" w:line="240" w:lineRule="auto"/>
                  <w:jc w:val="both"/>
                </w:pPr>
              </w:pPrChange>
            </w:pPr>
            <w:r>
              <w:rPr>
                <w:rFonts w:cs="Arial" w:asciiTheme="minorHAnsi" w:hAnsiTheme="minorHAnsi"/>
              </w:rPr>
              <w:t>User waives any non-mandatory document if required and completes the activity</w:t>
            </w:r>
            <w:r>
              <w:rPr>
                <w:rFonts w:asciiTheme="minorHAnsi" w:hAnsiTheme="minorHAnsi"/>
                <w:color w:val="000000"/>
              </w:rPr>
              <w:t>.</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766" w:author="shalu.megotia" w:date="2022-04-25T14:36:39Z">
                <w:pPr/>
              </w:pPrChange>
            </w:pPr>
            <w:r>
              <w:rPr>
                <w:b/>
              </w:rPr>
              <w:t>Post Conditions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8"/>
              </w:numPr>
              <w:spacing w:before="720" w:beforeLines="0" w:after="0" w:line="240" w:lineRule="auto"/>
              <w:jc w:val="both"/>
              <w:rPr>
                <w:rFonts w:eastAsia="Times New Roman" w:asciiTheme="minorHAnsi" w:hAnsiTheme="minorHAnsi"/>
              </w:rPr>
              <w:pPrChange w:id="5767" w:author="shalu.megotia" w:date="2022-04-25T14:36:39Z">
                <w:pPr>
                  <w:pStyle w:val="60"/>
                  <w:numPr>
                    <w:ilvl w:val="0"/>
                    <w:numId w:val="18"/>
                  </w:numPr>
                  <w:spacing w:after="0" w:line="240" w:lineRule="auto"/>
                  <w:jc w:val="both"/>
                </w:pPr>
              </w:pPrChange>
            </w:pPr>
            <w:r>
              <w:rPr>
                <w:rFonts w:eastAsia="Times New Roman" w:asciiTheme="minorHAnsi" w:hAnsiTheme="minorHAnsi"/>
              </w:rPr>
              <w:t>Document Verification activity will be spawned.</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768" w:author="shalu.megotia" w:date="2022-04-25T14:36:39Z">
                <w:pPr/>
              </w:pPrChange>
            </w:pPr>
            <w:r>
              <w:rPr>
                <w:b/>
              </w:rPr>
              <w:t>Business Rules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9"/>
              </w:numPr>
              <w:spacing w:before="720" w:beforeLines="0"/>
              <w:jc w:val="both"/>
              <w:rPr>
                <w:rFonts w:asciiTheme="minorHAnsi" w:hAnsiTheme="minorHAnsi"/>
              </w:rPr>
              <w:pPrChange w:id="5769" w:author="shalu.megotia" w:date="2022-04-25T14:36:39Z">
                <w:pPr>
                  <w:pStyle w:val="60"/>
                  <w:numPr>
                    <w:ilvl w:val="0"/>
                    <w:numId w:val="19"/>
                  </w:numPr>
                  <w:jc w:val="both"/>
                </w:pPr>
              </w:pPrChange>
            </w:pPr>
            <w:r>
              <w:rPr>
                <w:rFonts w:asciiTheme="minorHAnsi" w:hAnsiTheme="minorHAnsi"/>
              </w:rPr>
              <w:t xml:space="preserve">System will generate only following documents </w:t>
            </w:r>
          </w:p>
          <w:p>
            <w:pPr>
              <w:pStyle w:val="60"/>
              <w:numPr>
                <w:ilvl w:val="1"/>
                <w:numId w:val="19"/>
              </w:numPr>
              <w:spacing w:before="720" w:beforeLines="0"/>
              <w:jc w:val="both"/>
              <w:rPr>
                <w:rFonts w:asciiTheme="minorHAnsi" w:hAnsiTheme="minorHAnsi"/>
              </w:rPr>
              <w:pPrChange w:id="5770" w:author="shalu.megotia" w:date="2022-04-25T14:36:39Z">
                <w:pPr>
                  <w:pStyle w:val="60"/>
                  <w:numPr>
                    <w:ilvl w:val="1"/>
                    <w:numId w:val="19"/>
                  </w:numPr>
                  <w:jc w:val="both"/>
                </w:pPr>
              </w:pPrChange>
            </w:pPr>
            <w:r>
              <w:rPr>
                <w:rFonts w:asciiTheme="minorHAnsi" w:hAnsiTheme="minorHAnsi"/>
              </w:rPr>
              <w:t xml:space="preserve">which are mapped at Facility level, entity constitution level and / or Collateral level. </w:t>
            </w:r>
          </w:p>
          <w:p>
            <w:pPr>
              <w:pStyle w:val="60"/>
              <w:numPr>
                <w:ilvl w:val="1"/>
                <w:numId w:val="19"/>
              </w:numPr>
              <w:spacing w:before="720" w:beforeLines="0"/>
              <w:jc w:val="both"/>
              <w:rPr>
                <w:rFonts w:asciiTheme="minorHAnsi" w:hAnsiTheme="minorHAnsi"/>
              </w:rPr>
              <w:pPrChange w:id="5771" w:author="shalu.megotia" w:date="2022-04-25T14:36:39Z">
                <w:pPr>
                  <w:pStyle w:val="60"/>
                  <w:numPr>
                    <w:ilvl w:val="1"/>
                    <w:numId w:val="19"/>
                  </w:numPr>
                  <w:jc w:val="both"/>
                </w:pPr>
              </w:pPrChange>
            </w:pPr>
            <w:r>
              <w:rPr>
                <w:rFonts w:asciiTheme="minorHAnsi" w:hAnsiTheme="minorHAnsi"/>
              </w:rPr>
              <w:t xml:space="preserve">Also, all the generic documents which are mapped at application level. </w:t>
            </w:r>
          </w:p>
          <w:p>
            <w:pPr>
              <w:pStyle w:val="60"/>
              <w:numPr>
                <w:ilvl w:val="0"/>
                <w:numId w:val="19"/>
              </w:numPr>
              <w:spacing w:before="720" w:beforeLines="0"/>
              <w:jc w:val="both"/>
              <w:rPr>
                <w:rFonts w:asciiTheme="minorHAnsi" w:hAnsiTheme="minorHAnsi"/>
              </w:rPr>
              <w:pPrChange w:id="5772" w:author="shalu.megotia" w:date="2022-04-25T14:36:39Z">
                <w:pPr>
                  <w:pStyle w:val="60"/>
                  <w:numPr>
                    <w:ilvl w:val="0"/>
                    <w:numId w:val="19"/>
                  </w:numPr>
                  <w:jc w:val="both"/>
                </w:pPr>
              </w:pPrChange>
            </w:pPr>
            <w:r>
              <w:rPr>
                <w:rFonts w:asciiTheme="minorHAnsi" w:hAnsiTheme="minorHAnsi"/>
              </w:rPr>
              <w:t>Other documents which are configured as ‘User’ at master’s level, can be added by the user manually on the screen.</w:t>
            </w:r>
          </w:p>
          <w:p>
            <w:pPr>
              <w:pStyle w:val="60"/>
              <w:numPr>
                <w:ilvl w:val="0"/>
                <w:numId w:val="19"/>
              </w:numPr>
              <w:spacing w:before="720" w:beforeLines="0"/>
              <w:jc w:val="both"/>
              <w:rPr>
                <w:rFonts w:asciiTheme="minorHAnsi" w:hAnsiTheme="minorHAnsi"/>
              </w:rPr>
              <w:pPrChange w:id="5773" w:author="shalu.megotia" w:date="2022-04-25T14:36:39Z">
                <w:pPr>
                  <w:pStyle w:val="60"/>
                  <w:numPr>
                    <w:ilvl w:val="0"/>
                    <w:numId w:val="19"/>
                  </w:numPr>
                  <w:jc w:val="both"/>
                </w:pPr>
              </w:pPrChange>
            </w:pPr>
            <w:ins w:id="5774" w:author="Neeraj Shrivastava" w:date="2021-05-18T00:43:00Z">
              <w:r>
                <w:rPr>
                  <w:rFonts w:asciiTheme="minorHAnsi" w:hAnsiTheme="minorHAnsi"/>
                </w:rPr>
                <w:t>CBO Maker User will be able to add and upload the document on adhoc basis as per the requirement. User needs to add the document manually</w:t>
              </w:r>
            </w:ins>
            <w:r>
              <w:rPr>
                <w:rFonts w:asciiTheme="minorHAnsi" w:hAnsiTheme="minorHAnsi"/>
              </w:rPr>
              <w:t>.</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775" w:author="shalu.megotia" w:date="2022-04-25T14:36:39Z">
                <w:pPr/>
              </w:pPrChange>
            </w:pPr>
            <w:r>
              <w:rPr>
                <w:b/>
              </w:rPr>
              <w:t>UI Details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5776" w:author="shalu.megotia" w:date="2022-04-25T14:36:39Z">
                <w:pPr>
                  <w:jc w:val="both"/>
                </w:pPr>
              </w:pPrChange>
            </w:pPr>
            <w:r>
              <w:t>Please find below the screen design for document receipt –</w:t>
            </w:r>
          </w:p>
          <w:p>
            <w:pPr>
              <w:spacing w:before="720" w:beforeLines="0"/>
              <w:jc w:val="both"/>
              <w:rPr>
                <w:highlight w:val="yellow"/>
              </w:rPr>
              <w:pPrChange w:id="5777" w:author="shalu.megotia" w:date="2022-04-25T14:36:39Z">
                <w:pPr>
                  <w:jc w:val="both"/>
                </w:pPr>
              </w:pPrChange>
            </w:pPr>
            <w:bookmarkStart w:id="163" w:name="_MON_1681000572"/>
            <w:bookmarkEnd w:id="163"/>
            <w:r>
              <w:object>
                <v:shape id="_x0000_i1111" o:spt="75" type="#_x0000_t75" style="height:50.25pt;width:72pt;" o:ole="t" filled="f" o:preferrelative="t" stroked="f" coordsize="21600,21600">
                  <v:path/>
                  <v:fill on="f" focussize="0,0"/>
                  <v:stroke on="f" joinstyle="miter"/>
                  <v:imagedata r:id="rId190" o:title=""/>
                  <o:lock v:ext="edit" aspectratio="t"/>
                  <w10:wrap type="none"/>
                  <w10:anchorlock/>
                </v:shape>
                <o:OLEObject Type="Embed" ProgID="Excel.Sheet.12" ShapeID="_x0000_i1111" DrawAspect="Icon" ObjectID="_1468075811" r:id="rId189">
                  <o:LockedField>false</o:LockedField>
                </o:OLEObject>
              </w:objec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778" w:author="shalu.megotia" w:date="2022-04-25T14:36:39Z">
                <w:pPr/>
              </w:pPrChange>
            </w:pPr>
            <w:r>
              <w:rPr>
                <w:b/>
              </w:rPr>
              <w:t xml:space="preserve">Validations </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5779" w:author="shalu.megotia" w:date="2022-04-25T14:36:39Z">
                <w:pPr>
                  <w:jc w:val="both"/>
                </w:pPr>
              </w:pPrChange>
            </w:pPr>
            <w:r>
              <w:t>All the documents (system or user defined) should be marked as received / deferred / waived before completion of the activity.</w:t>
            </w: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5780" w:author="shalu.megotia" w:date="2022-04-25T14:36:39Z">
                <w:pPr/>
              </w:pPrChange>
            </w:pPr>
            <w:r>
              <w:rPr>
                <w:b/>
              </w:rPr>
              <w:t xml:space="preserve">Queries /Open points </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5781" w:author="shalu.megotia" w:date="2022-04-25T14:36:39Z">
                <w:pPr>
                  <w:jc w:val="both"/>
                </w:pPr>
              </w:pPrChange>
            </w:pPr>
            <w:r>
              <w:t>None</w:t>
            </w:r>
          </w:p>
        </w:tc>
      </w:tr>
    </w:tbl>
    <w:p>
      <w:pPr>
        <w:spacing w:before="720" w:beforeLines="0"/>
        <w:pPrChange w:id="5782" w:author="shalu.megotia" w:date="2022-04-25T14:36:39Z">
          <w:pPr/>
        </w:pPrChange>
      </w:pPr>
    </w:p>
    <w:p>
      <w:pPr>
        <w:spacing w:before="720" w:beforeLines="0"/>
        <w:pPrChange w:id="5783" w:author="shalu.megotia" w:date="2022-04-25T14:36:39Z">
          <w:pPr/>
        </w:pPrChange>
      </w:pPr>
    </w:p>
    <w:p>
      <w:pPr>
        <w:pStyle w:val="4"/>
        <w:numPr>
          <w:ilvl w:val="2"/>
          <w:numId w:val="3"/>
        </w:numPr>
        <w:tabs>
          <w:tab w:val="left" w:pos="0"/>
        </w:tabs>
        <w:spacing w:before="720" w:beforeLines="0"/>
        <w:ind w:left="0" w:firstLine="0"/>
        <w:rPr>
          <w:ins w:id="5785" w:author="shalu.megotia" w:date="2022-04-28T14:32:13Z"/>
          <w:rFonts w:asciiTheme="minorHAnsi" w:hAnsiTheme="minorHAnsi" w:cstheme="minorHAnsi"/>
          <w:b/>
          <w:bCs/>
          <w:color w:val="auto"/>
          <w:sz w:val="22"/>
          <w:szCs w:val="22"/>
        </w:rPr>
        <w:pPrChange w:id="5784" w:author="shalu.megotia" w:date="2022-04-25T14:36:39Z">
          <w:pPr>
            <w:pStyle w:val="4"/>
            <w:numPr>
              <w:ilvl w:val="2"/>
              <w:numId w:val="3"/>
            </w:numPr>
            <w:tabs>
              <w:tab w:val="left" w:pos="0"/>
            </w:tabs>
            <w:ind w:left="0" w:firstLine="0"/>
          </w:pPr>
        </w:pPrChange>
      </w:pPr>
      <w:bookmarkStart w:id="164" w:name="_Toc72191936"/>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5786" w:author="shalu.megotia" w:date="2022-04-25T14:36:39Z">
          <w:pPr>
            <w:pStyle w:val="4"/>
            <w:numPr>
              <w:ilvl w:val="2"/>
              <w:numId w:val="3"/>
            </w:numPr>
            <w:tabs>
              <w:tab w:val="left" w:pos="0"/>
            </w:tabs>
            <w:ind w:left="0" w:firstLine="0"/>
          </w:pPr>
        </w:pPrChange>
      </w:pPr>
      <w:r>
        <w:rPr>
          <w:rFonts w:asciiTheme="minorHAnsi" w:hAnsiTheme="minorHAnsi" w:cstheme="minorHAnsi"/>
          <w:b/>
          <w:bCs/>
          <w:color w:val="auto"/>
          <w:sz w:val="22"/>
          <w:szCs w:val="22"/>
        </w:rPr>
        <w:t>Document Verification</w:t>
      </w:r>
      <w:bookmarkEnd w:id="164"/>
    </w:p>
    <w:p>
      <w:pPr>
        <w:spacing w:before="720" w:beforeLines="0"/>
        <w:pPrChange w:id="5787" w:author="shalu.megotia" w:date="2022-04-25T14:36:39Z">
          <w:pPr/>
        </w:pPrChange>
      </w:pPr>
    </w:p>
    <w:tbl>
      <w:tblPr>
        <w:tblStyle w:val="12"/>
        <w:tblW w:w="9498"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color w:val="000000"/>
              </w:rPr>
              <w:pPrChange w:id="5788" w:author="shalu.megotia" w:date="2022-04-25T14:36:39Z">
                <w:pPr/>
              </w:pPrChange>
            </w:pPr>
            <w:r>
              <w:rPr>
                <w:b/>
                <w:color w:val="000000"/>
              </w:rPr>
              <w:t xml:space="preserve">Brief description </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pPrChange w:id="5789" w:author="shalu.megotia" w:date="2022-04-25T14:36:39Z">
                <w:pPr/>
              </w:pPrChange>
            </w:pPr>
            <w:r>
              <w:t xml:space="preserve">Through this activity user will be able to verify the documents received, Waived, Deferred in previous activity. User can mark the document as – satisfactory, un-satisfactory </w:t>
            </w:r>
            <w:del w:id="5790" w:author="Abhinav Shandilya" w:date="2021-05-31T11:25:00Z">
              <w:r>
                <w:rPr/>
                <w:delText>and if it is to be verified by Legal</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color w:val="000000"/>
              </w:rPr>
              <w:pPrChange w:id="5791" w:author="shalu.megotia" w:date="2022-04-25T14:36:39Z">
                <w:pPr/>
              </w:pPrChange>
            </w:pPr>
            <w:r>
              <w:rPr>
                <w:b/>
                <w:color w:val="000000"/>
              </w:rPr>
              <w:t>Pre-conditions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5"/>
              </w:numPr>
              <w:spacing w:before="720" w:beforeLines="0" w:after="0" w:line="240" w:lineRule="auto"/>
              <w:jc w:val="both"/>
              <w:rPr>
                <w:rFonts w:asciiTheme="minorHAnsi" w:hAnsiTheme="minorHAnsi" w:eastAsiaTheme="minorHAnsi" w:cstheme="minorBidi"/>
              </w:rPr>
              <w:pPrChange w:id="5792" w:author="shalu.megotia" w:date="2022-04-25T14:36:39Z">
                <w:pPr>
                  <w:pStyle w:val="60"/>
                  <w:numPr>
                    <w:ilvl w:val="0"/>
                    <w:numId w:val="15"/>
                  </w:numPr>
                  <w:spacing w:after="0" w:line="240" w:lineRule="auto"/>
                  <w:jc w:val="both"/>
                </w:pPr>
              </w:pPrChange>
            </w:pPr>
            <w:r>
              <w:rPr>
                <w:rFonts w:asciiTheme="minorHAnsi" w:hAnsiTheme="minorHAnsi" w:eastAsiaTheme="minorHAnsi" w:cstheme="minorBidi"/>
              </w:rPr>
              <w:t>Document receipt is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color w:val="000000"/>
              </w:rPr>
              <w:pPrChange w:id="5793" w:author="shalu.megotia" w:date="2022-04-25T14:36:39Z">
                <w:pPr/>
              </w:pPrChange>
            </w:pPr>
            <w:r>
              <w:rPr>
                <w:b/>
                <w:color w:val="000000"/>
              </w:rPr>
              <w:t>Primary users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5794" w:author="shalu.megotia" w:date="2022-04-25T14:36:39Z">
                <w:pPr>
                  <w:jc w:val="both"/>
                </w:pPr>
              </w:pPrChange>
            </w:pPr>
            <w:r>
              <w:t>CBO-Checker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color w:val="000000"/>
              </w:rPr>
              <w:pPrChange w:id="5795" w:author="shalu.megotia" w:date="2022-04-25T14:36:39Z">
                <w:pPr/>
              </w:pPrChange>
            </w:pPr>
            <w:r>
              <w:rPr>
                <w:b/>
                <w:color w:val="000000"/>
              </w:rPr>
              <w:t>Process flow of events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5796" w:author="shalu.megotia" w:date="2022-04-25T14:36:39Z">
                <w:pPr>
                  <w:jc w:val="both"/>
                </w:pPr>
              </w:pPrChange>
            </w:pPr>
            <w:r>
              <w:t>Document Verification – Primary Flow  (All documents are satisfactory)</w:t>
            </w:r>
          </w:p>
          <w:p>
            <w:pPr>
              <w:pStyle w:val="60"/>
              <w:numPr>
                <w:ilvl w:val="0"/>
                <w:numId w:val="21"/>
              </w:numPr>
              <w:spacing w:before="720" w:beforeLines="0" w:after="0" w:line="240" w:lineRule="auto"/>
              <w:jc w:val="both"/>
              <w:rPr>
                <w:rFonts w:asciiTheme="minorHAnsi" w:hAnsiTheme="minorHAnsi" w:eastAsiaTheme="minorHAnsi" w:cstheme="minorBidi"/>
              </w:rPr>
              <w:pPrChange w:id="5797" w:author="shalu.megotia" w:date="2022-04-25T14:36:39Z">
                <w:pPr>
                  <w:pStyle w:val="60"/>
                  <w:numPr>
                    <w:ilvl w:val="0"/>
                    <w:numId w:val="21"/>
                  </w:numPr>
                  <w:spacing w:after="0" w:line="240" w:lineRule="auto"/>
                  <w:jc w:val="both"/>
                </w:pPr>
              </w:pPrChange>
            </w:pPr>
            <w:r>
              <w:rPr>
                <w:rFonts w:asciiTheme="minorHAnsi" w:hAnsiTheme="minorHAnsi" w:eastAsiaTheme="minorHAnsi" w:cstheme="minorBidi"/>
              </w:rPr>
              <w:t>User Opens the document verification screen.</w:t>
            </w:r>
          </w:p>
          <w:p>
            <w:pPr>
              <w:pStyle w:val="60"/>
              <w:numPr>
                <w:ilvl w:val="0"/>
                <w:numId w:val="21"/>
              </w:numPr>
              <w:spacing w:before="720" w:beforeLines="0" w:after="0" w:line="240" w:lineRule="auto"/>
              <w:jc w:val="both"/>
              <w:rPr>
                <w:rFonts w:asciiTheme="minorHAnsi" w:hAnsiTheme="minorHAnsi" w:eastAsiaTheme="minorHAnsi" w:cstheme="minorBidi"/>
              </w:rPr>
              <w:pPrChange w:id="5798" w:author="shalu.megotia" w:date="2022-04-25T14:36:39Z">
                <w:pPr>
                  <w:pStyle w:val="60"/>
                  <w:numPr>
                    <w:ilvl w:val="0"/>
                    <w:numId w:val="21"/>
                  </w:numPr>
                  <w:spacing w:after="0" w:line="240" w:lineRule="auto"/>
                  <w:jc w:val="both"/>
                </w:pPr>
              </w:pPrChange>
            </w:pPr>
            <w:r>
              <w:rPr>
                <w:rFonts w:asciiTheme="minorHAnsi" w:hAnsiTheme="minorHAnsi" w:eastAsiaTheme="minorHAnsi" w:cstheme="minorBidi"/>
              </w:rPr>
              <w:t>User verifies the document &amp; mark them as satisfactory.</w:t>
            </w:r>
          </w:p>
          <w:p>
            <w:pPr>
              <w:pStyle w:val="60"/>
              <w:numPr>
                <w:ilvl w:val="0"/>
                <w:numId w:val="21"/>
              </w:numPr>
              <w:spacing w:before="720" w:beforeLines="0" w:after="0" w:line="240" w:lineRule="auto"/>
              <w:jc w:val="both"/>
              <w:rPr>
                <w:rFonts w:asciiTheme="minorHAnsi" w:hAnsiTheme="minorHAnsi" w:eastAsiaTheme="minorHAnsi" w:cstheme="minorBidi"/>
              </w:rPr>
              <w:pPrChange w:id="5799" w:author="shalu.megotia" w:date="2022-04-25T14:36:39Z">
                <w:pPr>
                  <w:pStyle w:val="60"/>
                  <w:numPr>
                    <w:ilvl w:val="0"/>
                    <w:numId w:val="21"/>
                  </w:numPr>
                  <w:spacing w:after="0" w:line="240" w:lineRule="auto"/>
                  <w:jc w:val="both"/>
                </w:pPr>
              </w:pPrChange>
            </w:pPr>
            <w:r>
              <w:rPr>
                <w:rFonts w:asciiTheme="minorHAnsi" w:hAnsiTheme="minorHAnsi" w:eastAsiaTheme="minorHAnsi" w:cstheme="minorBidi"/>
              </w:rPr>
              <w:t>Uses verifies if any of the waived / defer document is justifiable and marks waiver / deferment as satisfactory.</w:t>
            </w:r>
          </w:p>
          <w:p>
            <w:pPr>
              <w:pStyle w:val="60"/>
              <w:numPr>
                <w:ilvl w:val="0"/>
                <w:numId w:val="21"/>
              </w:numPr>
              <w:spacing w:before="720" w:beforeLines="0" w:after="0" w:line="240" w:lineRule="auto"/>
              <w:jc w:val="both"/>
              <w:rPr>
                <w:rFonts w:asciiTheme="minorHAnsi" w:hAnsiTheme="minorHAnsi" w:eastAsiaTheme="minorHAnsi" w:cstheme="minorBidi"/>
              </w:rPr>
              <w:pPrChange w:id="5800" w:author="shalu.megotia" w:date="2022-04-25T14:36:39Z">
                <w:pPr>
                  <w:pStyle w:val="60"/>
                  <w:numPr>
                    <w:ilvl w:val="0"/>
                    <w:numId w:val="21"/>
                  </w:numPr>
                  <w:spacing w:after="0" w:line="240" w:lineRule="auto"/>
                  <w:jc w:val="both"/>
                </w:pPr>
              </w:pPrChange>
            </w:pPr>
            <w:r>
              <w:rPr>
                <w:rFonts w:asciiTheme="minorHAnsi" w:hAnsiTheme="minorHAnsi" w:eastAsiaTheme="minorHAnsi" w:cstheme="minorBidi"/>
              </w:rPr>
              <w:t>Application moves to next stage.</w:t>
            </w:r>
          </w:p>
          <w:p>
            <w:pPr>
              <w:spacing w:before="720" w:beforeLines="0"/>
              <w:pPrChange w:id="5801" w:author="shalu.megotia" w:date="2022-04-25T14:36:39Z">
                <w:pPr/>
              </w:pPrChange>
            </w:pPr>
          </w:p>
          <w:p>
            <w:pPr>
              <w:spacing w:before="720" w:beforeLines="0"/>
              <w:pPrChange w:id="5802" w:author="shalu.megotia" w:date="2022-04-25T14:36:39Z">
                <w:pPr/>
              </w:pPrChange>
            </w:pPr>
          </w:p>
          <w:p>
            <w:pPr>
              <w:spacing w:before="720" w:beforeLines="0"/>
              <w:jc w:val="both"/>
              <w:pPrChange w:id="5803" w:author="shalu.megotia" w:date="2022-04-25T14:36:39Z">
                <w:pPr>
                  <w:jc w:val="both"/>
                </w:pPr>
              </w:pPrChange>
            </w:pPr>
            <w:r>
              <w:t>Document Verification – Alternate Flow (Some documents are Unsatisfactory)</w:t>
            </w:r>
          </w:p>
          <w:p>
            <w:pPr>
              <w:pStyle w:val="60"/>
              <w:numPr>
                <w:ilvl w:val="0"/>
                <w:numId w:val="21"/>
              </w:numPr>
              <w:spacing w:before="720" w:beforeLines="0" w:after="0" w:line="240" w:lineRule="auto"/>
              <w:jc w:val="both"/>
              <w:rPr>
                <w:rFonts w:asciiTheme="minorHAnsi" w:hAnsiTheme="minorHAnsi" w:eastAsiaTheme="minorHAnsi" w:cstheme="minorBidi"/>
              </w:rPr>
              <w:pPrChange w:id="5804" w:author="shalu.megotia" w:date="2022-04-25T14:36:39Z">
                <w:pPr>
                  <w:pStyle w:val="60"/>
                  <w:numPr>
                    <w:ilvl w:val="0"/>
                    <w:numId w:val="21"/>
                  </w:numPr>
                  <w:spacing w:after="0" w:line="240" w:lineRule="auto"/>
                  <w:jc w:val="both"/>
                </w:pPr>
              </w:pPrChange>
            </w:pPr>
            <w:r>
              <w:rPr>
                <w:rFonts w:asciiTheme="minorHAnsi" w:hAnsiTheme="minorHAnsi" w:eastAsiaTheme="minorHAnsi" w:cstheme="minorBidi"/>
              </w:rPr>
              <w:t>User Opens the document verification screen.</w:t>
            </w:r>
          </w:p>
          <w:p>
            <w:pPr>
              <w:pStyle w:val="60"/>
              <w:numPr>
                <w:ilvl w:val="0"/>
                <w:numId w:val="21"/>
              </w:numPr>
              <w:spacing w:before="720" w:beforeLines="0" w:after="0" w:line="240" w:lineRule="auto"/>
              <w:jc w:val="both"/>
              <w:rPr>
                <w:rFonts w:asciiTheme="minorHAnsi" w:hAnsiTheme="minorHAnsi" w:eastAsiaTheme="minorHAnsi" w:cstheme="minorBidi"/>
              </w:rPr>
              <w:pPrChange w:id="5805" w:author="shalu.megotia" w:date="2022-04-25T14:36:39Z">
                <w:pPr>
                  <w:pStyle w:val="60"/>
                  <w:numPr>
                    <w:ilvl w:val="0"/>
                    <w:numId w:val="21"/>
                  </w:numPr>
                  <w:spacing w:after="0" w:line="240" w:lineRule="auto"/>
                  <w:jc w:val="both"/>
                </w:pPr>
              </w:pPrChange>
            </w:pPr>
            <w:r>
              <w:rPr>
                <w:rFonts w:asciiTheme="minorHAnsi" w:hAnsiTheme="minorHAnsi" w:eastAsiaTheme="minorHAnsi" w:cstheme="minorBidi"/>
              </w:rPr>
              <w:t>User verifies the document &amp; mark any of the document as un-satisfactory.</w:t>
            </w:r>
          </w:p>
          <w:p>
            <w:pPr>
              <w:pStyle w:val="60"/>
              <w:numPr>
                <w:ilvl w:val="0"/>
                <w:numId w:val="21"/>
              </w:numPr>
              <w:spacing w:before="720" w:beforeLines="0" w:after="0" w:line="240" w:lineRule="auto"/>
              <w:jc w:val="both"/>
              <w:rPr>
                <w:rFonts w:asciiTheme="minorHAnsi" w:hAnsiTheme="minorHAnsi" w:eastAsiaTheme="minorHAnsi" w:cstheme="minorBidi"/>
              </w:rPr>
              <w:pPrChange w:id="5806" w:author="shalu.megotia" w:date="2022-04-25T14:36:39Z">
                <w:pPr>
                  <w:pStyle w:val="60"/>
                  <w:numPr>
                    <w:ilvl w:val="0"/>
                    <w:numId w:val="21"/>
                  </w:numPr>
                  <w:spacing w:after="0" w:line="240" w:lineRule="auto"/>
                  <w:jc w:val="both"/>
                </w:pPr>
              </w:pPrChange>
            </w:pPr>
            <w:r>
              <w:rPr>
                <w:rFonts w:asciiTheme="minorHAnsi" w:hAnsiTheme="minorHAnsi" w:eastAsiaTheme="minorHAnsi" w:cstheme="minorBidi"/>
              </w:rPr>
              <w:t>Uses verifies if any of the waived / defer document is justifiable and marks waiver / deferment as Un-satisfactory.</w:t>
            </w:r>
          </w:p>
          <w:p>
            <w:pPr>
              <w:pStyle w:val="60"/>
              <w:numPr>
                <w:ilvl w:val="0"/>
                <w:numId w:val="21"/>
              </w:numPr>
              <w:spacing w:before="720" w:beforeLines="0" w:after="0" w:line="240" w:lineRule="auto"/>
              <w:jc w:val="both"/>
              <w:rPr>
                <w:rFonts w:asciiTheme="minorHAnsi" w:hAnsiTheme="minorHAnsi" w:eastAsiaTheme="minorHAnsi" w:cstheme="minorBidi"/>
              </w:rPr>
              <w:pPrChange w:id="5807" w:author="shalu.megotia" w:date="2022-04-25T14:36:39Z">
                <w:pPr>
                  <w:pStyle w:val="60"/>
                  <w:numPr>
                    <w:ilvl w:val="0"/>
                    <w:numId w:val="21"/>
                  </w:numPr>
                  <w:spacing w:after="0" w:line="240" w:lineRule="auto"/>
                  <w:jc w:val="both"/>
                </w:pPr>
              </w:pPrChange>
            </w:pPr>
            <w:r>
              <w:rPr>
                <w:rFonts w:asciiTheme="minorHAnsi" w:hAnsiTheme="minorHAnsi" w:eastAsiaTheme="minorHAnsi" w:cstheme="minorBidi"/>
              </w:rPr>
              <w:t>Application moves to next stage.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color w:val="000000"/>
              </w:rPr>
              <w:pPrChange w:id="5808" w:author="shalu.megotia" w:date="2022-04-25T14:36:39Z">
                <w:pPr/>
              </w:pPrChange>
            </w:pPr>
            <w:r>
              <w:rPr>
                <w:b/>
                <w:color w:val="000000"/>
              </w:rPr>
              <w:t>Post Conditions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8"/>
              </w:numPr>
              <w:spacing w:before="720" w:beforeLines="0" w:after="0" w:line="240" w:lineRule="auto"/>
              <w:jc w:val="both"/>
              <w:rPr>
                <w:rFonts w:asciiTheme="minorHAnsi" w:hAnsiTheme="minorHAnsi" w:eastAsiaTheme="minorHAnsi" w:cstheme="minorBidi"/>
              </w:rPr>
              <w:pPrChange w:id="5809" w:author="shalu.megotia" w:date="2022-04-25T14:36:39Z">
                <w:pPr>
                  <w:pStyle w:val="60"/>
                  <w:numPr>
                    <w:ilvl w:val="0"/>
                    <w:numId w:val="18"/>
                  </w:numPr>
                  <w:spacing w:after="0" w:line="240" w:lineRule="auto"/>
                  <w:jc w:val="both"/>
                </w:pPr>
              </w:pPrChange>
            </w:pPr>
            <w:r>
              <w:rPr>
                <w:rFonts w:asciiTheme="minorHAnsi" w:hAnsiTheme="minorHAnsi" w:eastAsiaTheme="minorHAnsi" w:cstheme="minorBidi"/>
              </w:rPr>
              <w:t>Covenant Fulfillment when all documents are marked as satisfactory.</w:t>
            </w:r>
          </w:p>
          <w:p>
            <w:pPr>
              <w:pStyle w:val="60"/>
              <w:numPr>
                <w:ilvl w:val="0"/>
                <w:numId w:val="18"/>
              </w:numPr>
              <w:spacing w:before="720" w:beforeLines="0" w:after="0" w:line="240" w:lineRule="auto"/>
              <w:jc w:val="both"/>
              <w:rPr>
                <w:rFonts w:asciiTheme="minorHAnsi" w:hAnsiTheme="minorHAnsi" w:eastAsiaTheme="minorHAnsi" w:cstheme="minorBidi"/>
              </w:rPr>
              <w:pPrChange w:id="5810" w:author="shalu.megotia" w:date="2022-04-25T14:36:39Z">
                <w:pPr>
                  <w:pStyle w:val="60"/>
                  <w:numPr>
                    <w:ilvl w:val="0"/>
                    <w:numId w:val="18"/>
                  </w:numPr>
                  <w:spacing w:after="0" w:line="240" w:lineRule="auto"/>
                  <w:jc w:val="both"/>
                </w:pPr>
              </w:pPrChange>
            </w:pPr>
            <w:r>
              <w:rPr>
                <w:rFonts w:asciiTheme="minorHAnsi" w:hAnsiTheme="minorHAnsi" w:eastAsiaTheme="minorHAnsi" w:cstheme="minorBidi"/>
              </w:rPr>
              <w:t>Documents Receipt if any of documents is marked as unsatisfactory.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color w:val="000000"/>
              </w:rPr>
              <w:pPrChange w:id="5811" w:author="shalu.megotia" w:date="2022-04-25T14:36:39Z">
                <w:pPr/>
              </w:pPrChange>
            </w:pPr>
            <w:r>
              <w:rPr>
                <w:b/>
                <w:color w:val="000000"/>
              </w:rPr>
              <w:t>Business Rules</w:t>
            </w:r>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8"/>
              </w:numPr>
              <w:spacing w:before="720" w:beforeLines="0" w:after="0" w:line="240" w:lineRule="auto"/>
              <w:jc w:val="both"/>
              <w:rPr>
                <w:rFonts w:asciiTheme="minorHAnsi" w:hAnsiTheme="minorHAnsi" w:eastAsiaTheme="minorHAnsi" w:cstheme="minorBidi"/>
              </w:rPr>
              <w:pPrChange w:id="5812" w:author="shalu.megotia" w:date="2022-04-25T14:36:39Z">
                <w:pPr>
                  <w:pStyle w:val="60"/>
                  <w:numPr>
                    <w:ilvl w:val="0"/>
                    <w:numId w:val="18"/>
                  </w:numPr>
                  <w:spacing w:after="0" w:line="240" w:lineRule="auto"/>
                  <w:jc w:val="both"/>
                </w:pPr>
              </w:pPrChange>
            </w:pPr>
            <w:r>
              <w:rPr>
                <w:rFonts w:asciiTheme="minorHAnsi" w:hAnsiTheme="minorHAnsi" w:eastAsiaTheme="minorHAnsi" w:cstheme="minorBidi"/>
              </w:rPr>
              <w:t>User must take decision on each record in order to complete the activity</w:t>
            </w:r>
          </w:p>
          <w:p>
            <w:pPr>
              <w:pStyle w:val="60"/>
              <w:numPr>
                <w:ilvl w:val="0"/>
                <w:numId w:val="18"/>
              </w:numPr>
              <w:spacing w:before="720" w:beforeLines="0" w:after="0" w:line="240" w:lineRule="auto"/>
              <w:jc w:val="both"/>
              <w:rPr>
                <w:rFonts w:asciiTheme="minorHAnsi" w:hAnsiTheme="minorHAnsi" w:eastAsiaTheme="minorHAnsi" w:cstheme="minorBidi"/>
              </w:rPr>
              <w:pPrChange w:id="5813" w:author="shalu.megotia" w:date="2022-04-25T14:36:39Z">
                <w:pPr>
                  <w:pStyle w:val="60"/>
                  <w:numPr>
                    <w:ilvl w:val="0"/>
                    <w:numId w:val="18"/>
                  </w:numPr>
                  <w:spacing w:after="0" w:line="240" w:lineRule="auto"/>
                  <w:jc w:val="both"/>
                </w:pPr>
              </w:pPrChange>
            </w:pPr>
            <w:r>
              <w:rPr>
                <w:rFonts w:asciiTheme="minorHAnsi" w:hAnsiTheme="minorHAnsi" w:eastAsiaTheme="minorHAnsi" w:cstheme="minorBidi"/>
              </w:rPr>
              <w:t>If a document is marked as unsatisfactory, user has to provide 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color w:val="000000"/>
              </w:rPr>
              <w:pPrChange w:id="5814" w:author="shalu.megotia" w:date="2022-04-25T14:36:39Z">
                <w:pPr/>
              </w:pPrChange>
            </w:pPr>
            <w:r>
              <w:rPr>
                <w:b/>
                <w:color w:val="000000"/>
              </w:rPr>
              <w:t>UI Details</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5815" w:author="shalu.megotia" w:date="2022-04-25T14:36:39Z">
                <w:pPr>
                  <w:jc w:val="both"/>
                </w:pPr>
              </w:pPrChange>
            </w:pPr>
            <w:r>
              <w:t>Document verification screen will be same as that of document receipt screen, with an addition of field for marking documents as satisfactory/unsatisfactory and remarks column.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color w:val="000000"/>
              </w:rPr>
              <w:pPrChange w:id="5816" w:author="shalu.megotia" w:date="2022-04-25T14:36:39Z">
                <w:pPr/>
              </w:pPrChange>
            </w:pPr>
            <w:r>
              <w:rPr>
                <w:b/>
                <w:color w:val="000000"/>
              </w:rPr>
              <w:t xml:space="preserve">Validations </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5817" w:author="shalu.megotia" w:date="2022-04-25T14:36:39Z">
                <w:pPr>
                  <w:jc w:val="both"/>
                </w:pPr>
              </w:pPrChange>
            </w:pPr>
            <w: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color w:val="000000"/>
              </w:rPr>
              <w:pPrChange w:id="5818" w:author="shalu.megotia" w:date="2022-04-25T14:36:39Z">
                <w:pPr/>
              </w:pPrChange>
            </w:pPr>
            <w:r>
              <w:rPr>
                <w:b/>
                <w:color w:val="000000"/>
              </w:rPr>
              <w:t xml:space="preserve">Queries /Open points </w:t>
            </w:r>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5819" w:author="shalu.megotia" w:date="2022-04-25T14:36:39Z">
                <w:pPr>
                  <w:jc w:val="both"/>
                </w:pPr>
              </w:pPrChange>
            </w:pPr>
            <w:r>
              <w:t>None</w:t>
            </w:r>
          </w:p>
        </w:tc>
      </w:tr>
    </w:tbl>
    <w:p>
      <w:pPr>
        <w:spacing w:before="720" w:beforeLines="0"/>
        <w:pPrChange w:id="5820" w:author="shalu.megotia" w:date="2022-04-25T14:36:39Z">
          <w:pPr/>
        </w:pPrChange>
      </w:pPr>
    </w:p>
    <w:p>
      <w:pPr>
        <w:spacing w:before="720" w:beforeLines="0"/>
        <w:pPrChange w:id="5821" w:author="shalu.megotia" w:date="2022-04-25T14:36:39Z">
          <w:pPr/>
        </w:pPrChange>
      </w:pPr>
    </w:p>
    <w:p>
      <w:pPr>
        <w:spacing w:before="720" w:beforeLines="0"/>
        <w:pPrChange w:id="5822" w:author="shalu.megotia" w:date="2022-04-25T14:36:39Z">
          <w:pPr/>
        </w:pPrChange>
      </w:pPr>
    </w:p>
    <w:p>
      <w:pPr>
        <w:spacing w:before="720" w:beforeLines="0"/>
        <w:pPrChange w:id="5823"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5824" w:author="shalu.megotia" w:date="2022-04-25T14:36:39Z">
          <w:pPr>
            <w:pStyle w:val="4"/>
            <w:numPr>
              <w:ilvl w:val="2"/>
              <w:numId w:val="3"/>
            </w:numPr>
            <w:tabs>
              <w:tab w:val="left" w:pos="0"/>
            </w:tabs>
            <w:ind w:left="0" w:firstLine="0"/>
          </w:pPr>
        </w:pPrChange>
      </w:pPr>
      <w:bookmarkStart w:id="165" w:name="_Toc72191937"/>
      <w:r>
        <w:rPr>
          <w:rFonts w:asciiTheme="minorHAnsi" w:hAnsiTheme="minorHAnsi" w:cstheme="minorHAnsi"/>
          <w:b/>
          <w:bCs/>
          <w:color w:val="auto"/>
          <w:sz w:val="22"/>
          <w:szCs w:val="22"/>
        </w:rPr>
        <w:t>Fee Receipt</w:t>
      </w:r>
      <w:bookmarkEnd w:id="165"/>
    </w:p>
    <w:p>
      <w:pPr>
        <w:spacing w:before="720" w:beforeLines="0"/>
        <w:pPrChange w:id="5825" w:author="shalu.megotia" w:date="2022-04-25T14:36:39Z">
          <w:pPr/>
        </w:pPrChange>
      </w:pPr>
    </w:p>
    <w:tbl>
      <w:tblPr>
        <w:tblStyle w:val="12"/>
        <w:tblW w:w="9498"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826" w:author="shalu.megotia" w:date="2022-04-25T14:36:39Z">
                <w:pPr/>
              </w:pPrChange>
            </w:pPr>
            <w:r>
              <w:rPr>
                <w:b/>
                <w:color w:val="000000"/>
              </w:rPr>
              <w:t xml:space="preserve">Brief description </w:t>
            </w:r>
          </w:p>
        </w:tc>
        <w:tc>
          <w:tcPr>
            <w:tcW w:w="7654" w:type="dxa"/>
          </w:tcPr>
          <w:p>
            <w:pPr>
              <w:spacing w:before="720" w:beforeLines="0"/>
              <w:jc w:val="both"/>
              <w:pPrChange w:id="5827" w:author="shalu.megotia" w:date="2022-04-25T14:36:39Z">
                <w:pPr>
                  <w:jc w:val="both"/>
                </w:pPr>
              </w:pPrChange>
            </w:pPr>
            <w:r>
              <w:t>Through fee/charges receipt screen, user can view the system generated charges. User can mark the charges as received. Also, if required, user can add user defined charges as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trPr>
        <w:tc>
          <w:tcPr>
            <w:tcW w:w="1844" w:type="dxa"/>
          </w:tcPr>
          <w:p>
            <w:pPr>
              <w:spacing w:before="720" w:beforeLines="0"/>
              <w:rPr>
                <w:b/>
                <w:color w:val="000000"/>
              </w:rPr>
              <w:pPrChange w:id="5828" w:author="shalu.megotia" w:date="2022-04-25T14:36:39Z">
                <w:pPr/>
              </w:pPrChange>
            </w:pPr>
            <w:r>
              <w:rPr>
                <w:b/>
                <w:color w:val="000000"/>
              </w:rPr>
              <w:t>Pre-conditions</w:t>
            </w:r>
          </w:p>
        </w:tc>
        <w:tc>
          <w:tcPr>
            <w:tcW w:w="7654" w:type="dxa"/>
          </w:tcPr>
          <w:p>
            <w:pPr>
              <w:pStyle w:val="60"/>
              <w:numPr>
                <w:ilvl w:val="0"/>
                <w:numId w:val="31"/>
              </w:numPr>
              <w:spacing w:before="720" w:beforeLines="0"/>
              <w:jc w:val="both"/>
              <w:rPr>
                <w:rFonts w:asciiTheme="minorHAnsi" w:hAnsiTheme="minorHAnsi"/>
                <w:color w:val="000000"/>
              </w:rPr>
              <w:pPrChange w:id="5829" w:author="shalu.megotia" w:date="2022-04-25T14:36:39Z">
                <w:pPr>
                  <w:pStyle w:val="60"/>
                  <w:numPr>
                    <w:ilvl w:val="0"/>
                    <w:numId w:val="31"/>
                  </w:numPr>
                  <w:jc w:val="both"/>
                </w:pPr>
              </w:pPrChange>
            </w:pPr>
            <w:r>
              <w:rPr>
                <w:rFonts w:asciiTheme="minorHAnsi" w:hAnsiTheme="minorHAnsi"/>
              </w:rPr>
              <w:t>Approval Acceptance</w:t>
            </w:r>
            <w:r>
              <w:rPr>
                <w:rFonts w:asciiTheme="minorHAnsi" w:hAnsiTheme="minorHAnsi"/>
                <w:color w:val="000000"/>
              </w:rPr>
              <w:t xml:space="preserve"> activity</w:t>
            </w:r>
            <w:r>
              <w:rPr>
                <w:rFonts w:eastAsia="Times New Roman" w:asciiTheme="minorHAnsi" w:hAnsiTheme="minorHAnsi"/>
              </w:rPr>
              <w:t xml:space="preserve"> is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830" w:author="shalu.megotia" w:date="2022-04-25T14:36:39Z">
                <w:pPr/>
              </w:pPrChange>
            </w:pPr>
            <w:r>
              <w:rPr>
                <w:b/>
                <w:color w:val="000000"/>
              </w:rPr>
              <w:t>Primary users</w:t>
            </w:r>
          </w:p>
        </w:tc>
        <w:tc>
          <w:tcPr>
            <w:tcW w:w="7654" w:type="dxa"/>
          </w:tcPr>
          <w:p>
            <w:pPr>
              <w:spacing w:before="720" w:beforeLines="0"/>
              <w:jc w:val="both"/>
              <w:pPrChange w:id="5831" w:author="shalu.megotia" w:date="2022-04-25T14:36:39Z">
                <w:pPr>
                  <w:jc w:val="both"/>
                </w:pPr>
              </w:pPrChange>
            </w:pPr>
            <w:r>
              <w:t>CBO Maker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832" w:author="shalu.megotia" w:date="2022-04-25T14:36:39Z">
                <w:pPr/>
              </w:pPrChange>
            </w:pPr>
            <w:r>
              <w:rPr>
                <w:b/>
                <w:color w:val="000000"/>
              </w:rPr>
              <w:t>Process flow of events</w:t>
            </w:r>
          </w:p>
        </w:tc>
        <w:tc>
          <w:tcPr>
            <w:tcW w:w="7654" w:type="dxa"/>
          </w:tcPr>
          <w:p>
            <w:pPr>
              <w:spacing w:before="720" w:beforeLines="0"/>
              <w:rPr>
                <w:b/>
                <w:color w:val="000000" w:themeColor="text1"/>
                <w14:textFill>
                  <w14:solidFill>
                    <w14:schemeClr w14:val="tx1"/>
                  </w14:solidFill>
                </w14:textFill>
              </w:rPr>
              <w:pPrChange w:id="5833" w:author="shalu.megotia" w:date="2022-04-25T14:36:39Z">
                <w:pPr/>
              </w:pPrChange>
            </w:pPr>
            <w:r>
              <w:rPr>
                <w:b/>
                <w:color w:val="000000" w:themeColor="text1"/>
                <w14:textFill>
                  <w14:solidFill>
                    <w14:schemeClr w14:val="tx1"/>
                  </w14:solidFill>
                </w14:textFill>
              </w:rPr>
              <w:t>Fee Receipt – Main Flow (System generated charge)</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5834"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User Opens the Fee receipt screen through worklist.</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5835"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 xml:space="preserve">System generated fees (which are applicable </w:t>
            </w:r>
            <w:ins w:id="5836" w:author="Abhinav Shandilya" w:date="2021-05-31T11:25:00Z">
              <w:r>
                <w:rPr>
                  <w:rFonts w:asciiTheme="minorHAnsi" w:hAnsiTheme="minorHAnsi"/>
                  <w:color w:val="000000" w:themeColor="text1"/>
                  <w14:textFill>
                    <w14:solidFill>
                      <w14:schemeClr w14:val="tx1"/>
                    </w14:solidFill>
                  </w14:textFill>
                </w:rPr>
                <w:t>after</w:t>
              </w:r>
            </w:ins>
            <w:del w:id="5837" w:author="Abhinav Shandilya" w:date="2021-05-31T11:25:00Z">
              <w:r>
                <w:rPr>
                  <w:rFonts w:asciiTheme="minorHAnsi" w:hAnsiTheme="minorHAnsi"/>
                  <w:color w:val="000000" w:themeColor="text1"/>
                  <w14:textFill>
                    <w14:solidFill>
                      <w14:schemeClr w14:val="tx1"/>
                    </w14:solidFill>
                  </w14:textFill>
                </w:rPr>
                <w:delText>for pre-</w:delText>
              </w:r>
            </w:del>
            <w:r>
              <w:rPr>
                <w:rFonts w:asciiTheme="minorHAnsi" w:hAnsiTheme="minorHAnsi"/>
                <w:color w:val="000000" w:themeColor="text1"/>
                <w14:textFill>
                  <w14:solidFill>
                    <w14:schemeClr w14:val="tx1"/>
                  </w14:solidFill>
                </w14:textFill>
              </w:rPr>
              <w:t>underwriting stage) are displayed.</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5838"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User presses the save.</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5839"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 xml:space="preserve">User verifies and marks respective fee as received in system if the same is received (actual receipt of charges will be done outside the system i.e. in CBS.) </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5840"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User completes the activity.</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5841"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 xml:space="preserve">Application moves to next stage. </w:t>
            </w:r>
          </w:p>
          <w:p>
            <w:pPr>
              <w:spacing w:before="720" w:beforeLines="0"/>
              <w:rPr>
                <w:b/>
                <w:color w:val="000000" w:themeColor="text1"/>
                <w14:textFill>
                  <w14:solidFill>
                    <w14:schemeClr w14:val="tx1"/>
                  </w14:solidFill>
                </w14:textFill>
              </w:rPr>
              <w:pPrChange w:id="5842" w:author="shalu.megotia" w:date="2022-04-25T14:36:39Z">
                <w:pPr/>
              </w:pPrChange>
            </w:pPr>
          </w:p>
          <w:p>
            <w:pPr>
              <w:spacing w:before="720" w:beforeLines="0"/>
              <w:rPr>
                <w:b/>
                <w:color w:val="000000" w:themeColor="text1"/>
                <w14:textFill>
                  <w14:solidFill>
                    <w14:schemeClr w14:val="tx1"/>
                  </w14:solidFill>
                </w14:textFill>
              </w:rPr>
              <w:pPrChange w:id="5843" w:author="shalu.megotia" w:date="2022-04-25T14:36:39Z">
                <w:pPr/>
              </w:pPrChange>
            </w:pPr>
            <w:r>
              <w:rPr>
                <w:b/>
                <w:color w:val="000000" w:themeColor="text1"/>
                <w14:textFill>
                  <w14:solidFill>
                    <w14:schemeClr w14:val="tx1"/>
                  </w14:solidFill>
                </w14:textFill>
              </w:rPr>
              <w:t>Fee Receipt – Alternate Flow (Manual fee addition)</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5844"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User opens the Fee receipt screen through worklist.</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5845"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User adds manual fee.</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5846"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User presses the save.</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5847"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 xml:space="preserve">User verifies and marks respective fee as received in system if the same is received (actual receipt of charges will be done outside the system i.e. in CBS.) </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5848"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User completes the activity.</w:t>
            </w:r>
          </w:p>
          <w:p>
            <w:pPr>
              <w:pStyle w:val="60"/>
              <w:numPr>
                <w:ilvl w:val="0"/>
                <w:numId w:val="26"/>
              </w:numPr>
              <w:spacing w:before="720" w:beforeLines="0" w:after="0" w:line="240" w:lineRule="auto"/>
              <w:rPr>
                <w:rFonts w:asciiTheme="minorHAnsi" w:hAnsiTheme="minorHAnsi"/>
                <w:color w:val="000000" w:themeColor="text1"/>
                <w14:textFill>
                  <w14:solidFill>
                    <w14:schemeClr w14:val="tx1"/>
                  </w14:solidFill>
                </w14:textFill>
              </w:rPr>
              <w:pPrChange w:id="5849" w:author="shalu.megotia" w:date="2022-04-25T14:36:39Z">
                <w:pPr>
                  <w:pStyle w:val="60"/>
                  <w:numPr>
                    <w:ilvl w:val="0"/>
                    <w:numId w:val="26"/>
                  </w:numPr>
                  <w:spacing w:after="0" w:line="240" w:lineRule="auto"/>
                </w:pPr>
              </w:pPrChange>
            </w:pPr>
            <w:r>
              <w:rPr>
                <w:rFonts w:asciiTheme="minorHAnsi" w:hAnsiTheme="minorHAnsi"/>
                <w:color w:val="000000" w:themeColor="text1"/>
                <w14:textFill>
                  <w14:solidFill>
                    <w14:schemeClr w14:val="tx1"/>
                  </w14:solidFill>
                </w14:textFill>
              </w:rPr>
              <w:t xml:space="preserve">Application moves to next stage. </w:t>
            </w:r>
          </w:p>
          <w:p>
            <w:pPr>
              <w:pStyle w:val="60"/>
              <w:spacing w:before="720" w:beforeLines="0" w:after="0" w:line="240" w:lineRule="auto"/>
              <w:rPr>
                <w:rFonts w:asciiTheme="minorHAnsi" w:hAnsiTheme="minorHAnsi"/>
                <w:color w:val="000000"/>
              </w:rPr>
              <w:pPrChange w:id="5850" w:author="shalu.megotia" w:date="2022-04-25T14:36:39Z">
                <w:pPr>
                  <w:pStyle w:val="60"/>
                  <w:spacing w:after="0" w:line="240" w:lineRule="auto"/>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851" w:author="shalu.megotia" w:date="2022-04-25T14:36:39Z">
                <w:pPr/>
              </w:pPrChange>
            </w:pPr>
            <w:r>
              <w:rPr>
                <w:b/>
                <w:color w:val="000000"/>
              </w:rPr>
              <w:t>UI Details</w:t>
            </w:r>
          </w:p>
        </w:tc>
        <w:tc>
          <w:tcPr>
            <w:tcW w:w="7654" w:type="dxa"/>
          </w:tcPr>
          <w:p>
            <w:pPr>
              <w:spacing w:before="720" w:beforeLines="0"/>
              <w:jc w:val="both"/>
              <w:rPr>
                <w:rFonts w:eastAsia="Calibri"/>
                <w:color w:val="000000"/>
              </w:rPr>
              <w:pPrChange w:id="5852" w:author="shalu.megotia" w:date="2022-04-25T14:36:39Z">
                <w:pPr>
                  <w:jc w:val="both"/>
                </w:pPr>
              </w:pPrChange>
            </w:pPr>
            <w:r>
              <w:rPr>
                <w:rFonts w:eastAsia="Calibri"/>
                <w:color w:val="000000"/>
              </w:rPr>
              <w:t xml:space="preserve"> Screen for Charge/Fee receipt is as:</w:t>
            </w:r>
          </w:p>
          <w:p>
            <w:pPr>
              <w:spacing w:before="720" w:beforeLines="0"/>
              <w:jc w:val="both"/>
              <w:rPr>
                <w:color w:val="000000"/>
              </w:rPr>
              <w:pPrChange w:id="5853" w:author="shalu.megotia" w:date="2022-04-25T14:36:39Z">
                <w:pPr>
                  <w:jc w:val="both"/>
                </w:pPr>
              </w:pPrChange>
            </w:pPr>
          </w:p>
          <w:p>
            <w:pPr>
              <w:spacing w:before="720" w:beforeLines="0"/>
              <w:jc w:val="both"/>
              <w:rPr>
                <w:color w:val="000000"/>
              </w:rPr>
              <w:pPrChange w:id="5854" w:author="shalu.megotia" w:date="2022-04-25T14:36:39Z">
                <w:pPr>
                  <w:jc w:val="both"/>
                </w:pPr>
              </w:pPrChange>
            </w:pPr>
            <w:r>
              <w:rPr>
                <w:color w:val="000000"/>
              </w:rPr>
              <w:object>
                <v:shape id="_x0000_i1112" o:spt="75" type="#_x0000_t75" style="height:50.25pt;width:79.5pt;" o:ole="t" filled="f" o:preferrelative="t" stroked="f" coordsize="21600,21600">
                  <v:path/>
                  <v:fill on="f" focussize="0,0"/>
                  <v:stroke on="f" joinstyle="miter"/>
                  <v:imagedata r:id="rId192" o:title=""/>
                  <o:lock v:ext="edit" aspectratio="t"/>
                  <w10:wrap type="none"/>
                  <w10:anchorlock/>
                </v:shape>
                <o:OLEObject Type="Embed" ProgID="Excel.Sheet.12" ShapeID="_x0000_i1112" DrawAspect="Icon" ObjectID="_1468075812" r:id="rId191">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855" w:author="shalu.megotia" w:date="2022-04-25T14:36:39Z">
                <w:pPr/>
              </w:pPrChange>
            </w:pPr>
            <w:r>
              <w:rPr>
                <w:b/>
                <w:color w:val="000000"/>
              </w:rPr>
              <w:t>Post Conditions</w:t>
            </w:r>
          </w:p>
        </w:tc>
        <w:tc>
          <w:tcPr>
            <w:tcW w:w="7654" w:type="dxa"/>
          </w:tcPr>
          <w:p>
            <w:pPr>
              <w:pStyle w:val="60"/>
              <w:numPr>
                <w:ilvl w:val="0"/>
                <w:numId w:val="27"/>
              </w:numPr>
              <w:spacing w:before="720" w:beforeLines="0" w:after="0" w:line="240" w:lineRule="auto"/>
              <w:jc w:val="both"/>
              <w:rPr>
                <w:rFonts w:asciiTheme="minorHAnsi" w:hAnsiTheme="minorHAnsi"/>
              </w:rPr>
              <w:pPrChange w:id="5856" w:author="shalu.megotia" w:date="2022-04-25T14:36:39Z">
                <w:pPr>
                  <w:pStyle w:val="60"/>
                  <w:numPr>
                    <w:ilvl w:val="0"/>
                    <w:numId w:val="27"/>
                  </w:numPr>
                  <w:spacing w:after="0" w:line="240" w:lineRule="auto"/>
                  <w:jc w:val="both"/>
                </w:pPr>
              </w:pPrChange>
            </w:pPr>
            <w:r>
              <w:rPr>
                <w:rFonts w:eastAsia="Times New Roman" w:asciiTheme="minorHAnsi" w:hAnsiTheme="minorHAnsi"/>
              </w:rPr>
              <w:t>Covenant fulfillment activity will be generated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857" w:author="shalu.megotia" w:date="2022-04-25T14:36:39Z">
                <w:pPr/>
              </w:pPrChange>
            </w:pPr>
            <w:r>
              <w:rPr>
                <w:b/>
                <w:color w:val="000000"/>
              </w:rPr>
              <w:t>Business Rules</w:t>
            </w:r>
          </w:p>
        </w:tc>
        <w:tc>
          <w:tcPr>
            <w:tcW w:w="7654" w:type="dxa"/>
          </w:tcPr>
          <w:p>
            <w:pPr>
              <w:pStyle w:val="60"/>
              <w:numPr>
                <w:ilvl w:val="0"/>
                <w:numId w:val="27"/>
              </w:numPr>
              <w:spacing w:before="720" w:beforeLines="0" w:after="0" w:line="240" w:lineRule="auto"/>
              <w:jc w:val="both"/>
              <w:rPr>
                <w:rFonts w:asciiTheme="minorHAnsi" w:hAnsiTheme="minorHAnsi"/>
                <w:color w:val="000000"/>
              </w:rPr>
              <w:pPrChange w:id="5858" w:author="shalu.megotia" w:date="2022-04-25T14:36:39Z">
                <w:pPr>
                  <w:pStyle w:val="60"/>
                  <w:numPr>
                    <w:ilvl w:val="0"/>
                    <w:numId w:val="27"/>
                  </w:numPr>
                  <w:spacing w:after="0" w:line="240" w:lineRule="auto"/>
                  <w:jc w:val="both"/>
                </w:pPr>
              </w:pPrChange>
            </w:pPr>
            <w:r>
              <w:rPr>
                <w:rFonts w:asciiTheme="minorHAnsi" w:hAnsiTheme="minorHAnsi"/>
              </w:rPr>
              <w:t xml:space="preserve">All the fee applicable for the stage needs to be marked as received or should be waived in order to complete this activity.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859" w:author="shalu.megotia" w:date="2022-04-25T14:36:39Z">
                <w:pPr/>
              </w:pPrChange>
            </w:pPr>
            <w:r>
              <w:rPr>
                <w:b/>
                <w:color w:val="000000"/>
              </w:rPr>
              <w:t xml:space="preserve">Some reference points </w:t>
            </w:r>
          </w:p>
        </w:tc>
        <w:tc>
          <w:tcPr>
            <w:tcW w:w="7654" w:type="dxa"/>
          </w:tcPr>
          <w:p>
            <w:pPr>
              <w:spacing w:before="720" w:beforeLines="0"/>
              <w:jc w:val="both"/>
              <w:rPr>
                <w:color w:val="000000"/>
              </w:rPr>
              <w:pPrChange w:id="5860" w:author="shalu.megotia" w:date="2022-04-25T14:36:39Z">
                <w:pPr>
                  <w:jc w:val="both"/>
                </w:pPr>
              </w:pPrChange>
            </w:pPr>
            <w:r>
              <w:rPr>
                <w:color w:val="000000"/>
              </w:rPr>
              <w:t xml:space="preserve">NA </w:t>
            </w:r>
          </w:p>
        </w:tc>
      </w:tr>
    </w:tbl>
    <w:p>
      <w:pPr>
        <w:spacing w:before="720" w:beforeLines="0"/>
        <w:pPrChange w:id="5861"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5862" w:author="shalu.megotia" w:date="2022-04-25T14:36:39Z">
          <w:pPr>
            <w:pStyle w:val="4"/>
            <w:numPr>
              <w:ilvl w:val="2"/>
              <w:numId w:val="3"/>
            </w:numPr>
            <w:tabs>
              <w:tab w:val="left" w:pos="0"/>
            </w:tabs>
            <w:ind w:left="0" w:firstLine="0"/>
          </w:pPr>
        </w:pPrChange>
      </w:pPr>
      <w:del w:id="5863" w:author="Abhinav Shandilya" w:date="2021-06-14T15:58:00Z">
        <w:bookmarkStart w:id="166" w:name="_Toc72191938"/>
        <w:r>
          <w:rPr>
            <w:rFonts w:asciiTheme="minorHAnsi" w:hAnsiTheme="minorHAnsi" w:cstheme="minorHAnsi"/>
            <w:b/>
            <w:bCs/>
            <w:color w:val="auto"/>
            <w:sz w:val="22"/>
            <w:szCs w:val="22"/>
          </w:rPr>
          <w:delText>Collateral Valuation</w:delText>
        </w:r>
        <w:bookmarkEnd w:id="166"/>
      </w:del>
      <w:ins w:id="5864" w:author="Abhinav Shandilya" w:date="2021-06-14T15:58:00Z">
        <w:r>
          <w:rPr>
            <w:rFonts w:asciiTheme="minorHAnsi" w:hAnsiTheme="minorHAnsi" w:cstheme="minorHAnsi"/>
            <w:b/>
            <w:bCs/>
            <w:color w:val="auto"/>
            <w:sz w:val="22"/>
            <w:szCs w:val="22"/>
          </w:rPr>
          <w:t xml:space="preserve"> Covenant Compliance</w:t>
        </w:r>
      </w:ins>
    </w:p>
    <w:p>
      <w:pPr>
        <w:spacing w:before="720" w:beforeLines="0"/>
        <w:pPrChange w:id="5865" w:author="shalu.megotia" w:date="2022-04-25T14:36:39Z">
          <w:pPr/>
        </w:pPrChange>
      </w:pPr>
    </w:p>
    <w:tbl>
      <w:tblPr>
        <w:tblStyle w:val="12"/>
        <w:tblW w:w="9640"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866" w:author="shalu.megotia" w:date="2022-04-25T14:36:39Z">
                <w:pPr/>
              </w:pPrChange>
            </w:pPr>
            <w:bookmarkStart w:id="167" w:name="_Hlk36141192"/>
            <w:r>
              <w:rPr>
                <w:b/>
                <w:color w:val="000000"/>
              </w:rPr>
              <w:t xml:space="preserve">Brief description </w:t>
            </w:r>
          </w:p>
        </w:tc>
        <w:tc>
          <w:tcPr>
            <w:tcW w:w="7796" w:type="dxa"/>
          </w:tcPr>
          <w:p>
            <w:pPr>
              <w:spacing w:before="720" w:beforeLines="0"/>
              <w:jc w:val="both"/>
              <w:pPrChange w:id="5867" w:author="shalu.megotia" w:date="2022-04-25T14:36:39Z">
                <w:pPr>
                  <w:jc w:val="both"/>
                </w:pPr>
              </w:pPrChange>
            </w:pPr>
            <w:r>
              <w:t>Through Collateral valuation screen, user can update the valuation details of all types of collateral.</w:t>
            </w:r>
          </w:p>
          <w:p>
            <w:pPr>
              <w:spacing w:before="720" w:beforeLines="0"/>
              <w:jc w:val="both"/>
              <w:pPrChange w:id="5868" w:author="shalu.megotia" w:date="2022-04-25T14:36:39Z">
                <w:pPr>
                  <w:jc w:val="both"/>
                </w:pPr>
              </w:pPrChange>
            </w:pPr>
            <w:r>
              <w:t xml:space="preserve">Collateral Valuation grid is required with following values – </w:t>
            </w:r>
          </w:p>
          <w:p>
            <w:pPr>
              <w:spacing w:before="720" w:beforeLines="0"/>
              <w:jc w:val="both"/>
              <w:pPrChange w:id="5869" w:author="shalu.megotia" w:date="2022-04-25T14:36:39Z">
                <w:pPr>
                  <w:jc w:val="both"/>
                </w:pPr>
              </w:pPrChange>
            </w:pPr>
          </w:p>
          <w:p>
            <w:pPr>
              <w:pStyle w:val="62"/>
              <w:numPr>
                <w:ilvl w:val="0"/>
                <w:numId w:val="20"/>
              </w:numPr>
              <w:spacing w:before="720" w:beforeLines="0"/>
              <w:jc w:val="both"/>
              <w:pPrChange w:id="5870" w:author="shalu.megotia" w:date="2022-04-25T14:36:39Z">
                <w:pPr>
                  <w:pStyle w:val="62"/>
                  <w:numPr>
                    <w:ilvl w:val="0"/>
                    <w:numId w:val="20"/>
                  </w:numPr>
                  <w:jc w:val="both"/>
                </w:pPr>
              </w:pPrChange>
            </w:pPr>
            <w:r>
              <w:t>Collateral Code</w:t>
            </w:r>
          </w:p>
          <w:p>
            <w:pPr>
              <w:pStyle w:val="62"/>
              <w:numPr>
                <w:ilvl w:val="0"/>
                <w:numId w:val="20"/>
              </w:numPr>
              <w:spacing w:before="720" w:beforeLines="0"/>
              <w:jc w:val="both"/>
              <w:pPrChange w:id="5871" w:author="shalu.megotia" w:date="2022-04-25T14:36:39Z">
                <w:pPr>
                  <w:pStyle w:val="62"/>
                  <w:numPr>
                    <w:ilvl w:val="0"/>
                    <w:numId w:val="20"/>
                  </w:numPr>
                  <w:jc w:val="both"/>
                </w:pPr>
              </w:pPrChange>
            </w:pPr>
            <w:r>
              <w:t>Collateral ID</w:t>
            </w:r>
          </w:p>
          <w:p>
            <w:pPr>
              <w:pStyle w:val="62"/>
              <w:numPr>
                <w:ilvl w:val="0"/>
                <w:numId w:val="20"/>
              </w:numPr>
              <w:spacing w:before="720" w:beforeLines="0"/>
              <w:jc w:val="both"/>
              <w:pPrChange w:id="5872" w:author="shalu.megotia" w:date="2022-04-25T14:36:39Z">
                <w:pPr>
                  <w:pStyle w:val="62"/>
                  <w:numPr>
                    <w:ilvl w:val="0"/>
                    <w:numId w:val="20"/>
                  </w:numPr>
                  <w:jc w:val="both"/>
                </w:pPr>
              </w:pPrChange>
            </w:pPr>
            <w:r>
              <w:t xml:space="preserve">Valuation Amount, </w:t>
            </w:r>
          </w:p>
          <w:p>
            <w:pPr>
              <w:pStyle w:val="62"/>
              <w:numPr>
                <w:ilvl w:val="0"/>
                <w:numId w:val="20"/>
              </w:numPr>
              <w:spacing w:before="720" w:beforeLines="0"/>
              <w:jc w:val="both"/>
              <w:pPrChange w:id="5873" w:author="shalu.megotia" w:date="2022-04-25T14:36:39Z">
                <w:pPr>
                  <w:pStyle w:val="62"/>
                  <w:numPr>
                    <w:ilvl w:val="0"/>
                    <w:numId w:val="20"/>
                  </w:numPr>
                  <w:jc w:val="both"/>
                </w:pPr>
              </w:pPrChange>
            </w:pPr>
            <w:r>
              <w:t xml:space="preserve">Valuation Date, </w:t>
            </w:r>
          </w:p>
          <w:p>
            <w:pPr>
              <w:pStyle w:val="62"/>
              <w:numPr>
                <w:ilvl w:val="0"/>
                <w:numId w:val="20"/>
              </w:numPr>
              <w:spacing w:before="720" w:beforeLines="0"/>
              <w:jc w:val="both"/>
              <w:pPrChange w:id="5874" w:author="shalu.megotia" w:date="2022-04-25T14:36:39Z">
                <w:pPr>
                  <w:pStyle w:val="62"/>
                  <w:numPr>
                    <w:ilvl w:val="0"/>
                    <w:numId w:val="20"/>
                  </w:numPr>
                  <w:jc w:val="both"/>
                </w:pPr>
              </w:pPrChange>
            </w:pPr>
            <w:r>
              <w:t xml:space="preserve">Valued By, </w:t>
            </w:r>
          </w:p>
          <w:p>
            <w:pPr>
              <w:pStyle w:val="62"/>
              <w:numPr>
                <w:ilvl w:val="0"/>
                <w:numId w:val="20"/>
              </w:numPr>
              <w:spacing w:before="720" w:beforeLines="0"/>
              <w:jc w:val="both"/>
              <w:pPrChange w:id="5875" w:author="shalu.megotia" w:date="2022-04-25T14:36:39Z">
                <w:pPr>
                  <w:pStyle w:val="62"/>
                  <w:numPr>
                    <w:ilvl w:val="0"/>
                    <w:numId w:val="20"/>
                  </w:numPr>
                  <w:jc w:val="both"/>
                </w:pPr>
              </w:pPrChange>
            </w:pPr>
            <w:r>
              <w:t>Report Softcopy upload</w:t>
            </w:r>
          </w:p>
          <w:p>
            <w:pPr>
              <w:pStyle w:val="62"/>
              <w:numPr>
                <w:ilvl w:val="0"/>
                <w:numId w:val="20"/>
              </w:numPr>
              <w:spacing w:before="720" w:beforeLines="0"/>
              <w:jc w:val="both"/>
              <w:pPrChange w:id="5876" w:author="shalu.megotia" w:date="2022-04-25T14:36:39Z">
                <w:pPr>
                  <w:pStyle w:val="62"/>
                  <w:numPr>
                    <w:ilvl w:val="0"/>
                    <w:numId w:val="20"/>
                  </w:numPr>
                  <w:jc w:val="both"/>
                </w:pPr>
              </w:pPrChange>
            </w:pPr>
            <w:r>
              <w:t>User can add more than one record for the same collateral. System to consider record with lowest collateral amount.</w:t>
            </w:r>
          </w:p>
          <w:p>
            <w:pPr>
              <w:spacing w:before="720" w:beforeLines="0"/>
              <w:jc w:val="both"/>
              <w:pPrChange w:id="5877" w:author="shalu.megotia" w:date="2022-04-25T14:36:39Z">
                <w:pPr>
                  <w:jc w:val="both"/>
                </w:pPr>
              </w:pPrChange>
            </w:pPr>
          </w:p>
          <w:p>
            <w:pPr>
              <w:spacing w:before="720" w:beforeLines="0"/>
              <w:jc w:val="both"/>
              <w:pPrChange w:id="5878" w:author="shalu.megotia" w:date="2022-04-25T14:36:39Z">
                <w:pPr>
                  <w:jc w:val="both"/>
                </w:pPr>
              </w:pPrChange>
            </w:pPr>
            <w:r>
              <w:t xml:space="preserve">Following common fields will be calculated based on the collateral records added – </w:t>
            </w:r>
          </w:p>
          <w:p>
            <w:pPr>
              <w:pStyle w:val="62"/>
              <w:numPr>
                <w:ilvl w:val="0"/>
                <w:numId w:val="20"/>
              </w:numPr>
              <w:spacing w:before="720" w:beforeLines="0"/>
              <w:jc w:val="both"/>
              <w:pPrChange w:id="5879" w:author="shalu.megotia" w:date="2022-04-25T14:36:39Z">
                <w:pPr>
                  <w:pStyle w:val="62"/>
                  <w:numPr>
                    <w:ilvl w:val="0"/>
                    <w:numId w:val="20"/>
                  </w:numPr>
                  <w:jc w:val="both"/>
                </w:pPr>
              </w:pPrChange>
            </w:pPr>
            <w:r>
              <w:t>Overall Final Collateral Value - Summation of lowest collateral value amounts for all the collaterals</w:t>
            </w:r>
          </w:p>
          <w:p>
            <w:pPr>
              <w:pStyle w:val="62"/>
              <w:numPr>
                <w:ilvl w:val="0"/>
                <w:numId w:val="20"/>
              </w:numPr>
              <w:spacing w:before="720" w:beforeLines="0"/>
              <w:jc w:val="both"/>
              <w:pPrChange w:id="5880" w:author="shalu.megotia" w:date="2022-04-25T14:36:39Z">
                <w:pPr>
                  <w:pStyle w:val="62"/>
                  <w:numPr>
                    <w:ilvl w:val="0"/>
                    <w:numId w:val="20"/>
                  </w:numPr>
                  <w:jc w:val="both"/>
                </w:pPr>
              </w:pPrChange>
            </w:pPr>
            <w:r>
              <w:t>Overall Final Collateral Coverage % - derived as % of total final collateral value / total approved facility amount.</w:t>
            </w:r>
          </w:p>
          <w:p>
            <w:pPr>
              <w:spacing w:before="720" w:beforeLines="0"/>
              <w:jc w:val="both"/>
              <w:pPrChange w:id="5881" w:author="shalu.megotia" w:date="2022-04-25T14:36:39Z">
                <w:pPr>
                  <w:jc w:val="both"/>
                </w:pPr>
              </w:pPrChange>
            </w:pPr>
          </w:p>
          <w:p>
            <w:pPr>
              <w:spacing w:before="720" w:beforeLines="0"/>
              <w:jc w:val="both"/>
              <w:pPrChange w:id="5882" w:author="shalu.megotia" w:date="2022-04-25T14:36:39Z">
                <w:pPr>
                  <w:jc w:val="both"/>
                </w:pPr>
              </w:pPrChange>
            </w:pPr>
            <w:r>
              <w:t xml:space="preserve">TSR Report Upload Grid/section is also required - </w:t>
            </w:r>
          </w:p>
          <w:p>
            <w:pPr>
              <w:spacing w:before="720" w:beforeLines="0"/>
              <w:jc w:val="both"/>
              <w:pPrChange w:id="5883" w:author="shalu.megotia" w:date="2022-04-25T14:36:39Z">
                <w:pPr>
                  <w:jc w:val="both"/>
                </w:pPr>
              </w:pPrChange>
            </w:pPr>
          </w:p>
          <w:p>
            <w:pPr>
              <w:pStyle w:val="62"/>
              <w:numPr>
                <w:ilvl w:val="0"/>
                <w:numId w:val="20"/>
              </w:numPr>
              <w:spacing w:before="720" w:beforeLines="0"/>
              <w:jc w:val="both"/>
              <w:pPrChange w:id="5884" w:author="shalu.megotia" w:date="2022-04-25T14:36:39Z">
                <w:pPr>
                  <w:pStyle w:val="62"/>
                  <w:numPr>
                    <w:ilvl w:val="0"/>
                    <w:numId w:val="20"/>
                  </w:numPr>
                  <w:jc w:val="both"/>
                </w:pPr>
              </w:pPrChange>
            </w:pPr>
            <w:r>
              <w:t>Collateral Code</w:t>
            </w:r>
          </w:p>
          <w:p>
            <w:pPr>
              <w:pStyle w:val="62"/>
              <w:numPr>
                <w:ilvl w:val="0"/>
                <w:numId w:val="20"/>
              </w:numPr>
              <w:spacing w:before="720" w:beforeLines="0"/>
              <w:jc w:val="both"/>
              <w:pPrChange w:id="5885" w:author="shalu.megotia" w:date="2022-04-25T14:36:39Z">
                <w:pPr>
                  <w:pStyle w:val="62"/>
                  <w:numPr>
                    <w:ilvl w:val="0"/>
                    <w:numId w:val="20"/>
                  </w:numPr>
                  <w:jc w:val="both"/>
                </w:pPr>
              </w:pPrChange>
            </w:pPr>
            <w:r>
              <w:t>Collateral ID</w:t>
            </w:r>
          </w:p>
          <w:p>
            <w:pPr>
              <w:pStyle w:val="62"/>
              <w:numPr>
                <w:ilvl w:val="0"/>
                <w:numId w:val="20"/>
              </w:numPr>
              <w:spacing w:before="720" w:beforeLines="0"/>
              <w:jc w:val="both"/>
              <w:pPrChange w:id="5886" w:author="shalu.megotia" w:date="2022-04-25T14:36:39Z">
                <w:pPr>
                  <w:pStyle w:val="62"/>
                  <w:numPr>
                    <w:ilvl w:val="0"/>
                    <w:numId w:val="20"/>
                  </w:numPr>
                  <w:jc w:val="both"/>
                </w:pPr>
              </w:pPrChange>
            </w:pPr>
            <w:r>
              <w:t>TSR Report Upload</w:t>
            </w:r>
          </w:p>
          <w:p>
            <w:pPr>
              <w:pStyle w:val="62"/>
              <w:numPr>
                <w:ilvl w:val="0"/>
                <w:numId w:val="20"/>
              </w:numPr>
              <w:spacing w:before="720" w:beforeLines="0"/>
              <w:jc w:val="both"/>
              <w:pPrChange w:id="5887" w:author="shalu.megotia" w:date="2022-04-25T14:36:39Z">
                <w:pPr>
                  <w:pStyle w:val="62"/>
                  <w:numPr>
                    <w:ilvl w:val="0"/>
                    <w:numId w:val="20"/>
                  </w:numPr>
                  <w:jc w:val="both"/>
                </w:pPr>
              </w:pPrChange>
            </w:pPr>
            <w:r>
              <w:t>TSR Report Status</w:t>
            </w:r>
          </w:p>
          <w:p>
            <w:pPr>
              <w:pStyle w:val="62"/>
              <w:numPr>
                <w:ilvl w:val="0"/>
                <w:numId w:val="20"/>
              </w:numPr>
              <w:spacing w:before="720" w:beforeLines="0"/>
              <w:jc w:val="both"/>
              <w:pPrChange w:id="5888" w:author="shalu.megotia" w:date="2022-04-25T14:36:39Z">
                <w:pPr>
                  <w:pStyle w:val="62"/>
                  <w:numPr>
                    <w:ilvl w:val="0"/>
                    <w:numId w:val="20"/>
                  </w:numPr>
                  <w:jc w:val="both"/>
                </w:pPr>
              </w:pPrChange>
            </w:pPr>
            <w:r>
              <w:t>Remarks</w:t>
            </w:r>
          </w:p>
          <w:p>
            <w:pPr>
              <w:spacing w:before="720" w:beforeLines="0"/>
              <w:jc w:val="both"/>
              <w:pPrChange w:id="5889" w:author="shalu.megotia" w:date="2022-04-25T14:36:39Z">
                <w:pPr>
                  <w:jc w:val="both"/>
                </w:pPr>
              </w:pPrChange>
            </w:pPr>
          </w:p>
          <w:p>
            <w:pPr>
              <w:spacing w:before="720" w:beforeLines="0"/>
              <w:jc w:val="both"/>
              <w:pPrChange w:id="5890" w:author="shalu.megotia" w:date="2022-04-25T14:36:39Z">
                <w:pPr>
                  <w:jc w:val="both"/>
                </w:pPr>
              </w:pPrChange>
            </w:pPr>
            <w:r>
              <w:t>Generic document upload is also required on CBO Valuation screen.</w:t>
            </w:r>
          </w:p>
          <w:p>
            <w:pPr>
              <w:spacing w:before="720" w:beforeLines="0"/>
              <w:jc w:val="both"/>
              <w:pPrChange w:id="5891"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892" w:author="shalu.megotia" w:date="2022-04-25T14:36:39Z">
                <w:pPr/>
              </w:pPrChange>
            </w:pPr>
            <w:r>
              <w:rPr>
                <w:b/>
                <w:color w:val="000000"/>
              </w:rPr>
              <w:t>Pre-conditions</w:t>
            </w:r>
          </w:p>
        </w:tc>
        <w:tc>
          <w:tcPr>
            <w:tcW w:w="7796" w:type="dxa"/>
          </w:tcPr>
          <w:p>
            <w:pPr>
              <w:pStyle w:val="60"/>
              <w:numPr>
                <w:ilvl w:val="0"/>
                <w:numId w:val="31"/>
              </w:numPr>
              <w:spacing w:before="720" w:beforeLines="0"/>
              <w:jc w:val="both"/>
              <w:rPr>
                <w:rFonts w:asciiTheme="minorHAnsi" w:hAnsiTheme="minorHAnsi"/>
                <w:color w:val="000000"/>
              </w:rPr>
              <w:pPrChange w:id="5893" w:author="shalu.megotia" w:date="2022-04-25T14:36:39Z">
                <w:pPr>
                  <w:pStyle w:val="60"/>
                  <w:numPr>
                    <w:ilvl w:val="0"/>
                    <w:numId w:val="31"/>
                  </w:numPr>
                  <w:jc w:val="both"/>
                </w:pPr>
              </w:pPrChange>
            </w:pPr>
            <w:r>
              <w:rPr>
                <w:rFonts w:asciiTheme="minorHAnsi" w:hAnsiTheme="minorHAnsi"/>
                <w:color w:val="000000"/>
              </w:rPr>
              <w:t>Approval Acceptance is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894" w:author="shalu.megotia" w:date="2022-04-25T14:36:39Z">
                <w:pPr/>
              </w:pPrChange>
            </w:pPr>
            <w:r>
              <w:rPr>
                <w:b/>
                <w:color w:val="000000"/>
              </w:rPr>
              <w:t>Primary users</w:t>
            </w:r>
          </w:p>
        </w:tc>
        <w:tc>
          <w:tcPr>
            <w:tcW w:w="7796" w:type="dxa"/>
          </w:tcPr>
          <w:p>
            <w:pPr>
              <w:spacing w:before="720" w:beforeLines="0"/>
              <w:jc w:val="both"/>
              <w:pPrChange w:id="5895" w:author="shalu.megotia" w:date="2022-04-25T14:36:39Z">
                <w:pPr>
                  <w:jc w:val="both"/>
                </w:pPr>
              </w:pPrChange>
            </w:pPr>
            <w:r>
              <w:t>CBO-Maker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896" w:author="shalu.megotia" w:date="2022-04-25T14:36:39Z">
                <w:pPr/>
              </w:pPrChange>
            </w:pPr>
            <w:r>
              <w:rPr>
                <w:b/>
                <w:color w:val="000000"/>
              </w:rPr>
              <w:t>Process flow of events</w:t>
            </w:r>
          </w:p>
        </w:tc>
        <w:tc>
          <w:tcPr>
            <w:tcW w:w="7796" w:type="dxa"/>
          </w:tcPr>
          <w:p>
            <w:pPr>
              <w:spacing w:before="720" w:beforeLines="0"/>
              <w:rPr>
                <w:rFonts w:ascii="Calibri" w:hAnsi="Calibri"/>
                <w:b/>
                <w:color w:val="000000"/>
              </w:rPr>
              <w:pPrChange w:id="5897" w:author="shalu.megotia" w:date="2022-04-25T14:36:39Z">
                <w:pPr/>
              </w:pPrChange>
            </w:pPr>
            <w:r>
              <w:rPr>
                <w:rFonts w:ascii="Calibri" w:hAnsi="Calibri"/>
                <w:b/>
                <w:color w:val="000000"/>
              </w:rPr>
              <w:t>Collateral Valuation – Main Flow</w:t>
            </w:r>
          </w:p>
          <w:p>
            <w:pPr>
              <w:pStyle w:val="60"/>
              <w:numPr>
                <w:ilvl w:val="0"/>
                <w:numId w:val="26"/>
              </w:numPr>
              <w:spacing w:before="720" w:beforeLines="0" w:after="0" w:line="240" w:lineRule="auto"/>
              <w:rPr>
                <w:color w:val="000000"/>
              </w:rPr>
              <w:pPrChange w:id="5898" w:author="shalu.megotia" w:date="2022-04-25T14:36:39Z">
                <w:pPr>
                  <w:pStyle w:val="60"/>
                  <w:numPr>
                    <w:ilvl w:val="0"/>
                    <w:numId w:val="26"/>
                  </w:numPr>
                  <w:spacing w:after="0" w:line="240" w:lineRule="auto"/>
                </w:pPr>
              </w:pPrChange>
            </w:pPr>
            <w:r>
              <w:rPr>
                <w:color w:val="000000"/>
              </w:rPr>
              <w:t>User invokes the collateral valuation screen through worklist.</w:t>
            </w:r>
          </w:p>
          <w:p>
            <w:pPr>
              <w:pStyle w:val="60"/>
              <w:numPr>
                <w:ilvl w:val="0"/>
                <w:numId w:val="26"/>
              </w:numPr>
              <w:spacing w:before="720" w:beforeLines="0" w:after="0" w:line="240" w:lineRule="auto"/>
              <w:rPr>
                <w:color w:val="000000"/>
              </w:rPr>
              <w:pPrChange w:id="5899" w:author="shalu.megotia" w:date="2022-04-25T14:36:39Z">
                <w:pPr>
                  <w:pStyle w:val="60"/>
                  <w:numPr>
                    <w:ilvl w:val="0"/>
                    <w:numId w:val="26"/>
                  </w:numPr>
                  <w:spacing w:after="0" w:line="240" w:lineRule="auto"/>
                </w:pPr>
              </w:pPrChange>
            </w:pPr>
            <w:r>
              <w:rPr>
                <w:color w:val="000000"/>
              </w:rPr>
              <w:t>User selects the collateral and updates the valuation details.</w:t>
            </w:r>
          </w:p>
          <w:p>
            <w:pPr>
              <w:pStyle w:val="60"/>
              <w:numPr>
                <w:ilvl w:val="0"/>
                <w:numId w:val="26"/>
              </w:numPr>
              <w:spacing w:before="720" w:beforeLines="0" w:after="0" w:line="240" w:lineRule="auto"/>
              <w:rPr>
                <w:color w:val="000000"/>
              </w:rPr>
              <w:pPrChange w:id="5900" w:author="shalu.megotia" w:date="2022-04-25T14:36:39Z">
                <w:pPr>
                  <w:pStyle w:val="60"/>
                  <w:numPr>
                    <w:ilvl w:val="0"/>
                    <w:numId w:val="26"/>
                  </w:numPr>
                  <w:spacing w:after="0" w:line="240" w:lineRule="auto"/>
                </w:pPr>
              </w:pPrChange>
            </w:pPr>
            <w:r>
              <w:rPr>
                <w:color w:val="000000"/>
              </w:rPr>
              <w:t>The valuation provided is either same or higher than the valuation provided during collateral entry.</w:t>
            </w:r>
          </w:p>
          <w:p>
            <w:pPr>
              <w:pStyle w:val="60"/>
              <w:numPr>
                <w:ilvl w:val="0"/>
                <w:numId w:val="26"/>
              </w:numPr>
              <w:spacing w:before="720" w:beforeLines="0" w:after="0" w:line="240" w:lineRule="auto"/>
              <w:rPr>
                <w:color w:val="000000"/>
              </w:rPr>
              <w:pPrChange w:id="5901" w:author="shalu.megotia" w:date="2022-04-25T14:36:39Z">
                <w:pPr>
                  <w:pStyle w:val="60"/>
                  <w:numPr>
                    <w:ilvl w:val="0"/>
                    <w:numId w:val="26"/>
                  </w:numPr>
                  <w:spacing w:after="0" w:line="240" w:lineRule="auto"/>
                </w:pPr>
              </w:pPrChange>
            </w:pPr>
            <w:r>
              <w:rPr>
                <w:color w:val="000000"/>
              </w:rPr>
              <w:t>The calculated CCR% is equal to or higher than required CCR%.</w:t>
            </w:r>
          </w:p>
          <w:p>
            <w:pPr>
              <w:pStyle w:val="60"/>
              <w:numPr>
                <w:ilvl w:val="0"/>
                <w:numId w:val="26"/>
              </w:numPr>
              <w:spacing w:before="720" w:beforeLines="0" w:after="0" w:line="240" w:lineRule="auto"/>
              <w:rPr>
                <w:color w:val="000000"/>
              </w:rPr>
              <w:pPrChange w:id="5902" w:author="shalu.megotia" w:date="2022-04-25T14:36:39Z">
                <w:pPr>
                  <w:pStyle w:val="60"/>
                  <w:numPr>
                    <w:ilvl w:val="0"/>
                    <w:numId w:val="26"/>
                  </w:numPr>
                  <w:spacing w:after="0" w:line="240" w:lineRule="auto"/>
                </w:pPr>
              </w:pPrChange>
            </w:pPr>
            <w:r>
              <w:rPr>
                <w:color w:val="000000"/>
              </w:rPr>
              <w:t>User completes the activity.</w:t>
            </w:r>
          </w:p>
          <w:p>
            <w:pPr>
              <w:pStyle w:val="60"/>
              <w:numPr>
                <w:ilvl w:val="0"/>
                <w:numId w:val="26"/>
              </w:numPr>
              <w:spacing w:before="720" w:beforeLines="0" w:after="0" w:line="240" w:lineRule="auto"/>
              <w:rPr>
                <w:color w:val="000000"/>
              </w:rPr>
              <w:pPrChange w:id="5903" w:author="shalu.megotia" w:date="2022-04-25T14:36:39Z">
                <w:pPr>
                  <w:pStyle w:val="60"/>
                  <w:numPr>
                    <w:ilvl w:val="0"/>
                    <w:numId w:val="26"/>
                  </w:numPr>
                  <w:spacing w:after="0" w:line="240" w:lineRule="auto"/>
                </w:pPr>
              </w:pPrChange>
            </w:pPr>
            <w:r>
              <w:rPr>
                <w:color w:val="000000"/>
              </w:rPr>
              <w:t>Application moves to next stage.</w:t>
            </w:r>
          </w:p>
          <w:p>
            <w:pPr>
              <w:spacing w:before="720" w:beforeLines="0"/>
              <w:rPr>
                <w:rFonts w:ascii="Calibri" w:hAnsi="Calibri"/>
                <w:b/>
                <w:color w:val="000000"/>
              </w:rPr>
              <w:pPrChange w:id="5904" w:author="shalu.megotia" w:date="2022-04-25T14:36:39Z">
                <w:pPr/>
              </w:pPrChange>
            </w:pPr>
          </w:p>
          <w:p>
            <w:pPr>
              <w:spacing w:before="720" w:beforeLines="0"/>
              <w:rPr>
                <w:rFonts w:ascii="Calibri" w:hAnsi="Calibri"/>
                <w:b/>
                <w:color w:val="000000"/>
              </w:rPr>
              <w:pPrChange w:id="5905" w:author="shalu.megotia" w:date="2022-04-25T14:36:39Z">
                <w:pPr/>
              </w:pPrChange>
            </w:pPr>
            <w:r>
              <w:rPr>
                <w:rFonts w:ascii="Calibri" w:hAnsi="Calibri"/>
                <w:b/>
                <w:color w:val="000000"/>
              </w:rPr>
              <w:t>Collateral Valuation – Alternate Flow</w:t>
            </w:r>
          </w:p>
          <w:p>
            <w:pPr>
              <w:pStyle w:val="60"/>
              <w:numPr>
                <w:ilvl w:val="0"/>
                <w:numId w:val="26"/>
              </w:numPr>
              <w:spacing w:before="720" w:beforeLines="0" w:after="0" w:line="240" w:lineRule="auto"/>
              <w:rPr>
                <w:color w:val="000000"/>
              </w:rPr>
              <w:pPrChange w:id="5906" w:author="shalu.megotia" w:date="2022-04-25T14:36:39Z">
                <w:pPr>
                  <w:pStyle w:val="60"/>
                  <w:numPr>
                    <w:ilvl w:val="0"/>
                    <w:numId w:val="26"/>
                  </w:numPr>
                  <w:spacing w:after="0" w:line="240" w:lineRule="auto"/>
                </w:pPr>
              </w:pPrChange>
            </w:pPr>
            <w:r>
              <w:rPr>
                <w:color w:val="000000"/>
              </w:rPr>
              <w:t>User invokes the collateral valuation screen through worklist.</w:t>
            </w:r>
          </w:p>
          <w:p>
            <w:pPr>
              <w:pStyle w:val="60"/>
              <w:numPr>
                <w:ilvl w:val="0"/>
                <w:numId w:val="26"/>
              </w:numPr>
              <w:spacing w:before="720" w:beforeLines="0" w:after="0" w:line="240" w:lineRule="auto"/>
              <w:rPr>
                <w:color w:val="000000"/>
              </w:rPr>
              <w:pPrChange w:id="5907" w:author="shalu.megotia" w:date="2022-04-25T14:36:39Z">
                <w:pPr>
                  <w:pStyle w:val="60"/>
                  <w:numPr>
                    <w:ilvl w:val="0"/>
                    <w:numId w:val="26"/>
                  </w:numPr>
                  <w:spacing w:after="0" w:line="240" w:lineRule="auto"/>
                </w:pPr>
              </w:pPrChange>
            </w:pPr>
            <w:r>
              <w:rPr>
                <w:color w:val="000000"/>
              </w:rPr>
              <w:t>User selects the collateral and updates the valuation details.</w:t>
            </w:r>
          </w:p>
          <w:p>
            <w:pPr>
              <w:pStyle w:val="60"/>
              <w:numPr>
                <w:ilvl w:val="0"/>
                <w:numId w:val="26"/>
              </w:numPr>
              <w:spacing w:before="720" w:beforeLines="0" w:after="0" w:line="240" w:lineRule="auto"/>
              <w:rPr>
                <w:color w:val="000000"/>
              </w:rPr>
              <w:pPrChange w:id="5908" w:author="shalu.megotia" w:date="2022-04-25T14:36:39Z">
                <w:pPr>
                  <w:pStyle w:val="60"/>
                  <w:numPr>
                    <w:ilvl w:val="0"/>
                    <w:numId w:val="26"/>
                  </w:numPr>
                  <w:spacing w:after="0" w:line="240" w:lineRule="auto"/>
                </w:pPr>
              </w:pPrChange>
            </w:pPr>
            <w:r>
              <w:rPr>
                <w:color w:val="000000"/>
              </w:rPr>
              <w:t>The calculated CCR% is less than required CCR%.</w:t>
            </w:r>
          </w:p>
          <w:p>
            <w:pPr>
              <w:pStyle w:val="60"/>
              <w:numPr>
                <w:ilvl w:val="0"/>
                <w:numId w:val="26"/>
              </w:numPr>
              <w:spacing w:before="720" w:beforeLines="0" w:after="0" w:line="240" w:lineRule="auto"/>
              <w:rPr>
                <w:color w:val="000000"/>
              </w:rPr>
              <w:pPrChange w:id="5909" w:author="shalu.megotia" w:date="2022-04-25T14:36:39Z">
                <w:pPr>
                  <w:pStyle w:val="60"/>
                  <w:numPr>
                    <w:ilvl w:val="0"/>
                    <w:numId w:val="26"/>
                  </w:numPr>
                  <w:spacing w:after="0" w:line="240" w:lineRule="auto"/>
                </w:pPr>
              </w:pPrChange>
            </w:pPr>
            <w:r>
              <w:rPr>
                <w:color w:val="000000"/>
              </w:rPr>
              <w:t>User completes the activity.</w:t>
            </w:r>
          </w:p>
          <w:p>
            <w:pPr>
              <w:pStyle w:val="60"/>
              <w:numPr>
                <w:ilvl w:val="0"/>
                <w:numId w:val="26"/>
              </w:numPr>
              <w:spacing w:before="720" w:beforeLines="0" w:after="0" w:line="240" w:lineRule="auto"/>
              <w:rPr>
                <w:color w:val="000000"/>
              </w:rPr>
              <w:pPrChange w:id="5910" w:author="shalu.megotia" w:date="2022-04-25T14:36:39Z">
                <w:pPr>
                  <w:pStyle w:val="60"/>
                  <w:numPr>
                    <w:ilvl w:val="0"/>
                    <w:numId w:val="26"/>
                  </w:numPr>
                  <w:spacing w:after="0" w:line="240" w:lineRule="auto"/>
                </w:pPr>
              </w:pPrChange>
            </w:pPr>
            <w:r>
              <w:rPr>
                <w:color w:val="000000"/>
              </w:rPr>
              <w:t>Application reflows to underwriting stage.</w:t>
            </w:r>
          </w:p>
          <w:p>
            <w:pPr>
              <w:pStyle w:val="60"/>
              <w:spacing w:before="720" w:beforeLines="0" w:after="0" w:line="240" w:lineRule="auto"/>
              <w:ind w:left="0"/>
              <w:rPr>
                <w:rFonts w:asciiTheme="minorHAnsi" w:hAnsiTheme="minorHAnsi"/>
                <w:color w:val="000000"/>
              </w:rPr>
              <w:pPrChange w:id="5911" w:author="shalu.megotia" w:date="2022-04-25T14:36:39Z">
                <w:pPr>
                  <w:pStyle w:val="60"/>
                  <w:spacing w:after="0" w:line="240" w:lineRule="auto"/>
                  <w:ind w:left="0"/>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912" w:author="shalu.megotia" w:date="2022-04-25T14:36:39Z">
                <w:pPr/>
              </w:pPrChange>
            </w:pPr>
            <w:r>
              <w:rPr>
                <w:b/>
                <w:color w:val="000000"/>
              </w:rPr>
              <w:t>UI Details</w:t>
            </w:r>
          </w:p>
        </w:tc>
        <w:tc>
          <w:tcPr>
            <w:tcW w:w="7796" w:type="dxa"/>
          </w:tcPr>
          <w:p>
            <w:pPr>
              <w:spacing w:before="720" w:beforeLines="0"/>
              <w:jc w:val="both"/>
              <w:rPr>
                <w:rFonts w:eastAsia="Calibri"/>
                <w:color w:val="000000"/>
              </w:rPr>
              <w:pPrChange w:id="5913" w:author="shalu.megotia" w:date="2022-04-25T14:36:39Z">
                <w:pPr>
                  <w:jc w:val="both"/>
                </w:pPr>
              </w:pPrChange>
            </w:pPr>
            <w:r>
              <w:rPr>
                <w:rFonts w:eastAsia="Calibri"/>
                <w:color w:val="000000"/>
              </w:rPr>
              <w:t xml:space="preserve"> Screen for Collateral valuation is as: </w:t>
            </w:r>
          </w:p>
          <w:p>
            <w:pPr>
              <w:spacing w:before="720" w:beforeLines="0"/>
              <w:jc w:val="both"/>
              <w:rPr>
                <w:color w:val="FF0000"/>
              </w:rPr>
              <w:pPrChange w:id="5914" w:author="shalu.megotia" w:date="2022-04-25T14:36:39Z">
                <w:pPr>
                  <w:jc w:val="both"/>
                </w:pPr>
              </w:pPrChange>
            </w:pPr>
            <w:bookmarkStart w:id="168" w:name="_MON_1681822693"/>
            <w:bookmarkEnd w:id="168"/>
            <w:r>
              <w:rPr>
                <w:color w:val="FF0000"/>
              </w:rPr>
              <w:object>
                <v:shape id="_x0000_i1113" o:spt="75" type="#_x0000_t75" style="height:64.5pt;width:108pt;" o:ole="t" filled="f" o:preferrelative="t" stroked="f" coordsize="21600,21600">
                  <v:path/>
                  <v:fill on="f" focussize="0,0"/>
                  <v:stroke on="f" joinstyle="miter"/>
                  <v:imagedata r:id="rId194" o:title=""/>
                  <o:lock v:ext="edit" aspectratio="t"/>
                  <w10:wrap type="none"/>
                  <w10:anchorlock/>
                </v:shape>
                <o:OLEObject Type="Embed" ProgID="Excel.Sheet.12" ShapeID="_x0000_i1113" DrawAspect="Icon" ObjectID="_1468075813" r:id="rId193">
                  <o:LockedField>false</o:LockedField>
                </o:OLEObject>
              </w:object>
            </w:r>
          </w:p>
          <w:p>
            <w:pPr>
              <w:spacing w:before="720" w:beforeLines="0"/>
              <w:jc w:val="both"/>
              <w:rPr>
                <w:color w:val="FF0000"/>
              </w:rPr>
              <w:pPrChange w:id="5915"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916" w:author="shalu.megotia" w:date="2022-04-25T14:36:39Z">
                <w:pPr/>
              </w:pPrChange>
            </w:pPr>
            <w:r>
              <w:rPr>
                <w:b/>
                <w:color w:val="000000"/>
              </w:rPr>
              <w:t>Post Conditions</w:t>
            </w:r>
          </w:p>
        </w:tc>
        <w:tc>
          <w:tcPr>
            <w:tcW w:w="7796" w:type="dxa"/>
          </w:tcPr>
          <w:p>
            <w:pPr>
              <w:pStyle w:val="60"/>
              <w:numPr>
                <w:ilvl w:val="0"/>
                <w:numId w:val="27"/>
              </w:numPr>
              <w:spacing w:before="720" w:beforeLines="0" w:after="0" w:line="240" w:lineRule="auto"/>
              <w:jc w:val="both"/>
              <w:rPr>
                <w:rFonts w:asciiTheme="minorHAnsi" w:hAnsiTheme="minorHAnsi"/>
              </w:rPr>
              <w:pPrChange w:id="5917" w:author="shalu.megotia" w:date="2022-04-25T14:36:39Z">
                <w:pPr>
                  <w:pStyle w:val="60"/>
                  <w:numPr>
                    <w:ilvl w:val="0"/>
                    <w:numId w:val="27"/>
                  </w:numPr>
                  <w:spacing w:after="0" w:line="240" w:lineRule="auto"/>
                  <w:jc w:val="both"/>
                </w:pPr>
              </w:pPrChange>
            </w:pPr>
            <w:r>
              <w:rPr>
                <w:rFonts w:asciiTheme="minorHAnsi" w:hAnsiTheme="minorHAnsi"/>
              </w:rPr>
              <w:t>Covenant Fulfillment activity is initiated.</w:t>
            </w:r>
          </w:p>
          <w:p>
            <w:pPr>
              <w:pStyle w:val="60"/>
              <w:numPr>
                <w:ilvl w:val="0"/>
                <w:numId w:val="27"/>
              </w:numPr>
              <w:spacing w:before="720" w:beforeLines="0" w:after="0" w:line="240" w:lineRule="auto"/>
              <w:jc w:val="both"/>
              <w:rPr>
                <w:rFonts w:asciiTheme="minorHAnsi" w:hAnsiTheme="minorHAnsi"/>
              </w:rPr>
              <w:pPrChange w:id="5918" w:author="shalu.megotia" w:date="2022-04-25T14:36:39Z">
                <w:pPr>
                  <w:pStyle w:val="60"/>
                  <w:numPr>
                    <w:ilvl w:val="0"/>
                    <w:numId w:val="27"/>
                  </w:numPr>
                  <w:spacing w:after="0" w:line="240" w:lineRule="auto"/>
                  <w:jc w:val="both"/>
                </w:pPr>
              </w:pPrChange>
            </w:pPr>
            <w:r>
              <w:rPr>
                <w:rFonts w:asciiTheme="minorHAnsi" w:hAnsiTheme="minorHAnsi"/>
              </w:rPr>
              <w:t>Application moves to Underwriting stage.</w:t>
            </w:r>
          </w:p>
          <w:p>
            <w:pPr>
              <w:pStyle w:val="60"/>
              <w:spacing w:before="720" w:beforeLines="0" w:after="0" w:line="240" w:lineRule="auto"/>
              <w:jc w:val="both"/>
              <w:rPr>
                <w:rFonts w:asciiTheme="minorHAnsi" w:hAnsiTheme="minorHAnsi"/>
              </w:rPr>
              <w:pPrChange w:id="5919" w:author="shalu.megotia" w:date="2022-04-25T14:36:39Z">
                <w:pPr>
                  <w:pStyle w:val="60"/>
                  <w:spacing w:after="0" w:line="240" w:lineRule="auto"/>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920" w:author="shalu.megotia" w:date="2022-04-25T14:36:39Z">
                <w:pPr/>
              </w:pPrChange>
            </w:pPr>
            <w:r>
              <w:rPr>
                <w:b/>
                <w:color w:val="000000"/>
              </w:rPr>
              <w:t>Business Rules</w:t>
            </w:r>
          </w:p>
        </w:tc>
        <w:tc>
          <w:tcPr>
            <w:tcW w:w="7796" w:type="dxa"/>
          </w:tcPr>
          <w:p>
            <w:pPr>
              <w:pStyle w:val="60"/>
              <w:numPr>
                <w:ilvl w:val="0"/>
                <w:numId w:val="27"/>
              </w:numPr>
              <w:spacing w:before="720" w:beforeLines="0"/>
              <w:jc w:val="both"/>
              <w:rPr>
                <w:rFonts w:asciiTheme="minorHAnsi" w:hAnsiTheme="minorHAnsi"/>
                <w:color w:val="000000"/>
              </w:rPr>
              <w:pPrChange w:id="5921" w:author="shalu.megotia" w:date="2022-04-25T14:36:39Z">
                <w:pPr>
                  <w:pStyle w:val="60"/>
                  <w:numPr>
                    <w:ilvl w:val="0"/>
                    <w:numId w:val="27"/>
                  </w:numPr>
                  <w:jc w:val="both"/>
                </w:pPr>
              </w:pPrChange>
            </w:pPr>
            <w:r>
              <w:rPr>
                <w:rFonts w:asciiTheme="minorHAnsi" w:hAnsiTheme="minorHAnsi"/>
                <w:color w:val="000000"/>
              </w:rPr>
              <w:t xml:space="preserve">System will be pushback the case to Sanctioning level if either of the following is true - </w:t>
            </w:r>
          </w:p>
          <w:p>
            <w:pPr>
              <w:pStyle w:val="60"/>
              <w:spacing w:before="720" w:beforeLines="0"/>
              <w:jc w:val="both"/>
              <w:rPr>
                <w:rFonts w:asciiTheme="minorHAnsi" w:hAnsiTheme="minorHAnsi"/>
                <w:color w:val="000000"/>
              </w:rPr>
              <w:pPrChange w:id="5922" w:author="shalu.megotia" w:date="2022-04-25T14:36:39Z">
                <w:pPr>
                  <w:pStyle w:val="60"/>
                  <w:jc w:val="both"/>
                </w:pPr>
              </w:pPrChange>
            </w:pPr>
            <w:r>
              <w:rPr>
                <w:rFonts w:asciiTheme="minorHAnsi" w:hAnsiTheme="minorHAnsi"/>
                <w:color w:val="000000"/>
              </w:rPr>
              <w:t xml:space="preserve">- </w:t>
            </w:r>
            <w:r>
              <w:rPr>
                <w:rFonts w:asciiTheme="minorHAnsi" w:hAnsiTheme="minorHAnsi"/>
                <w:color w:val="FF0000"/>
              </w:rPr>
              <w:t xml:space="preserve">If Overall Final Collateral Coverage % &lt; Overall </w:t>
            </w:r>
            <w:del w:id="5923" w:author="Neeraj Shrivastava" w:date="2021-05-07T01:36:00Z">
              <w:commentRangeStart w:id="49"/>
              <w:commentRangeStart w:id="50"/>
              <w:r>
                <w:rPr>
                  <w:rFonts w:asciiTheme="minorHAnsi" w:hAnsiTheme="minorHAnsi"/>
                  <w:color w:val="FF0000"/>
                </w:rPr>
                <w:delText xml:space="preserve">Final </w:delText>
              </w:r>
              <w:commentRangeEnd w:id="49"/>
            </w:del>
            <w:r>
              <w:rPr>
                <w:rStyle w:val="16"/>
                <w:rFonts w:ascii="Times New Roman" w:hAnsi="Times New Roman" w:eastAsia="Times New Roman"/>
              </w:rPr>
              <w:commentReference w:id="49"/>
            </w:r>
            <w:commentRangeEnd w:id="50"/>
            <w:r>
              <w:rPr>
                <w:rStyle w:val="16"/>
                <w:rFonts w:ascii="Times New Roman" w:hAnsi="Times New Roman" w:eastAsia="Times New Roman"/>
              </w:rPr>
              <w:commentReference w:id="50"/>
            </w:r>
            <w:ins w:id="5924" w:author="Neeraj Shrivastava" w:date="2021-05-07T01:36:00Z">
              <w:r>
                <w:rPr>
                  <w:rFonts w:asciiTheme="minorHAnsi" w:hAnsiTheme="minorHAnsi"/>
                  <w:color w:val="FF0000"/>
                </w:rPr>
                <w:t xml:space="preserve">Estimated </w:t>
              </w:r>
            </w:ins>
            <w:r>
              <w:rPr>
                <w:rFonts w:asciiTheme="minorHAnsi" w:hAnsiTheme="minorHAnsi"/>
                <w:color w:val="FF0000"/>
              </w:rPr>
              <w:t>Collateral Coverage %</w:t>
            </w:r>
          </w:p>
          <w:p>
            <w:pPr>
              <w:pStyle w:val="60"/>
              <w:spacing w:before="720" w:beforeLines="0" w:after="0" w:line="240" w:lineRule="auto"/>
              <w:jc w:val="both"/>
              <w:rPr>
                <w:rFonts w:asciiTheme="minorHAnsi" w:hAnsiTheme="minorHAnsi"/>
                <w:color w:val="000000"/>
              </w:rPr>
              <w:pPrChange w:id="5925" w:author="shalu.megotia" w:date="2022-04-25T14:36:39Z">
                <w:pPr>
                  <w:pStyle w:val="60"/>
                  <w:spacing w:after="0" w:line="240" w:lineRule="auto"/>
                  <w:jc w:val="both"/>
                </w:pPr>
              </w:pPrChange>
            </w:pPr>
            <w:r>
              <w:rPr>
                <w:rFonts w:asciiTheme="minorHAnsi" w:hAnsiTheme="minorHAnsi"/>
                <w:color w:val="000000"/>
              </w:rPr>
              <w:t>- Any of TSR report status is negative.</w:t>
            </w:r>
          </w:p>
          <w:p>
            <w:pPr>
              <w:pStyle w:val="60"/>
              <w:numPr>
                <w:ilvl w:val="0"/>
                <w:numId w:val="27"/>
              </w:numPr>
              <w:spacing w:before="720" w:beforeLines="0" w:after="0" w:line="240" w:lineRule="auto"/>
              <w:jc w:val="both"/>
              <w:rPr>
                <w:rFonts w:asciiTheme="minorHAnsi" w:hAnsiTheme="minorHAnsi"/>
                <w:color w:val="000000"/>
              </w:rPr>
              <w:pPrChange w:id="5926" w:author="shalu.megotia" w:date="2022-04-25T14:36:39Z">
                <w:pPr>
                  <w:pStyle w:val="60"/>
                  <w:numPr>
                    <w:ilvl w:val="0"/>
                    <w:numId w:val="27"/>
                  </w:numPr>
                  <w:spacing w:after="0" w:line="240" w:lineRule="auto"/>
                  <w:jc w:val="both"/>
                </w:pPr>
              </w:pPrChange>
            </w:pPr>
            <w:r>
              <w:rPr>
                <w:rFonts w:asciiTheme="minorHAnsi" w:hAnsiTheme="minorHAnsi"/>
                <w:color w:val="000000"/>
              </w:rPr>
              <w:t>In case of more than one valuation added for same collateral, the valuation amount which will considered should be the lowest.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927" w:author="shalu.megotia" w:date="2022-04-25T14:36:39Z">
                <w:pPr/>
              </w:pPrChange>
            </w:pPr>
            <w:r>
              <w:rPr>
                <w:b/>
                <w:color w:val="000000"/>
              </w:rPr>
              <w:t xml:space="preserve">Some reference points </w:t>
            </w:r>
          </w:p>
        </w:tc>
        <w:tc>
          <w:tcPr>
            <w:tcW w:w="7796" w:type="dxa"/>
          </w:tcPr>
          <w:p>
            <w:pPr>
              <w:spacing w:before="720" w:beforeLines="0"/>
              <w:jc w:val="both"/>
              <w:rPr>
                <w:color w:val="000000"/>
              </w:rPr>
              <w:pPrChange w:id="5928" w:author="shalu.megotia" w:date="2022-04-25T14:36:39Z">
                <w:pPr>
                  <w:jc w:val="both"/>
                </w:pPr>
              </w:pPrChange>
            </w:pPr>
            <w:r>
              <w:rPr>
                <w:color w:val="000000"/>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5929" w:author="shalu.megotia" w:date="2022-04-25T14:36:39Z">
                <w:pPr/>
              </w:pPrChange>
            </w:pPr>
            <w:r>
              <w:rPr>
                <w:b/>
                <w:color w:val="000000"/>
              </w:rPr>
              <w:t xml:space="preserve">Queries /Open points </w:t>
            </w:r>
          </w:p>
        </w:tc>
        <w:tc>
          <w:tcPr>
            <w:tcW w:w="7796" w:type="dxa"/>
          </w:tcPr>
          <w:p>
            <w:pPr>
              <w:spacing w:before="720" w:beforeLines="0"/>
              <w:jc w:val="both"/>
              <w:pPrChange w:id="5930" w:author="shalu.megotia" w:date="2022-04-25T14:36:39Z">
                <w:pPr>
                  <w:jc w:val="both"/>
                </w:pPr>
              </w:pPrChange>
            </w:pPr>
            <w:r>
              <w:t>NA</w:t>
            </w:r>
          </w:p>
        </w:tc>
      </w:tr>
      <w:bookmarkEnd w:id="167"/>
    </w:tbl>
    <w:p>
      <w:pPr>
        <w:spacing w:before="720" w:beforeLines="0"/>
        <w:pPrChange w:id="5931" w:author="shalu.megotia" w:date="2022-04-25T14:36:39Z">
          <w:pPr/>
        </w:pPrChange>
      </w:pPr>
    </w:p>
    <w:p>
      <w:pPr>
        <w:spacing w:before="720" w:beforeLines="0"/>
        <w:pPrChange w:id="5932" w:author="shalu.megotia" w:date="2022-04-25T14:36:39Z">
          <w:pPr/>
        </w:pPrChange>
      </w:pPr>
    </w:p>
    <w:p>
      <w:pPr>
        <w:pStyle w:val="4"/>
        <w:numPr>
          <w:ilvl w:val="2"/>
          <w:numId w:val="3"/>
        </w:numPr>
        <w:tabs>
          <w:tab w:val="left" w:pos="0"/>
        </w:tabs>
        <w:spacing w:before="720" w:beforeLines="0"/>
        <w:ind w:left="0" w:firstLine="0"/>
        <w:rPr>
          <w:del w:id="5934" w:author="Abhinav Shandilya" w:date="2021-09-28T12:02:00Z"/>
          <w:rFonts w:asciiTheme="minorHAnsi" w:hAnsiTheme="minorHAnsi" w:cstheme="minorHAnsi"/>
          <w:b/>
          <w:bCs/>
          <w:color w:val="auto"/>
          <w:sz w:val="22"/>
          <w:szCs w:val="22"/>
        </w:rPr>
        <w:pPrChange w:id="5933" w:author="shalu.megotia" w:date="2022-04-25T14:36:39Z">
          <w:pPr>
            <w:pStyle w:val="4"/>
            <w:numPr>
              <w:ilvl w:val="2"/>
              <w:numId w:val="3"/>
            </w:numPr>
            <w:tabs>
              <w:tab w:val="left" w:pos="0"/>
            </w:tabs>
            <w:ind w:left="0" w:firstLine="0"/>
          </w:pPr>
        </w:pPrChange>
      </w:pPr>
      <w:del w:id="5935" w:author="Abhinav Shandilya" w:date="2021-09-28T12:02:00Z">
        <w:bookmarkStart w:id="169" w:name="_Toc72191939"/>
        <w:r>
          <w:rPr>
            <w:rFonts w:asciiTheme="minorHAnsi" w:hAnsiTheme="minorHAnsi" w:cstheme="minorHAnsi"/>
            <w:b/>
            <w:bCs/>
            <w:color w:val="auto"/>
            <w:sz w:val="22"/>
            <w:szCs w:val="22"/>
          </w:rPr>
          <w:delText>Legal Documents</w:delText>
        </w:r>
        <w:bookmarkEnd w:id="169"/>
      </w:del>
    </w:p>
    <w:p>
      <w:pPr>
        <w:spacing w:before="720" w:beforeLines="0"/>
        <w:rPr>
          <w:del w:id="5937" w:author="Abhinav Shandilya" w:date="2021-09-28T12:02:00Z"/>
        </w:rPr>
        <w:pPrChange w:id="5936" w:author="shalu.megotia" w:date="2022-04-25T14:36:39Z">
          <w:pPr/>
        </w:pPrChange>
      </w:pPr>
    </w:p>
    <w:tbl>
      <w:tblPr>
        <w:tblStyle w:val="12"/>
        <w:tblW w:w="9498"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5938" w:author="Abhinav Shandilya" w:date="2021-09-28T12:02:00Z"/>
        </w:trPr>
        <w:tc>
          <w:tcPr>
            <w:tcW w:w="1844" w:type="dxa"/>
          </w:tcPr>
          <w:p>
            <w:pPr>
              <w:spacing w:before="720" w:beforeLines="0"/>
              <w:rPr>
                <w:del w:id="5940" w:author="Abhinav Shandilya" w:date="2021-09-28T12:02:00Z"/>
                <w:b/>
                <w:color w:val="000000"/>
              </w:rPr>
              <w:pPrChange w:id="5939" w:author="shalu.megotia" w:date="2022-04-25T14:36:39Z">
                <w:pPr/>
              </w:pPrChange>
            </w:pPr>
            <w:del w:id="5941" w:author="Abhinav Shandilya" w:date="2021-09-28T12:02:00Z">
              <w:r>
                <w:rPr>
                  <w:b/>
                  <w:color w:val="000000"/>
                </w:rPr>
                <w:delText xml:space="preserve">Brief description </w:delText>
              </w:r>
            </w:del>
          </w:p>
        </w:tc>
        <w:tc>
          <w:tcPr>
            <w:tcW w:w="7654" w:type="dxa"/>
          </w:tcPr>
          <w:p>
            <w:pPr>
              <w:spacing w:before="720" w:beforeLines="0"/>
              <w:jc w:val="both"/>
              <w:rPr>
                <w:del w:id="5943" w:author="Abhinav Shandilya" w:date="2021-09-28T12:02:00Z"/>
              </w:rPr>
              <w:pPrChange w:id="5942" w:author="shalu.megotia" w:date="2022-04-25T14:36:39Z">
                <w:pPr>
                  <w:jc w:val="both"/>
                </w:pPr>
              </w:pPrChange>
            </w:pPr>
            <w:del w:id="5944" w:author="Abhinav Shandilya" w:date="2021-09-28T12:02:00Z">
              <w:r>
                <w:rPr/>
                <w:delText>Through this screen system can –</w:delText>
              </w:r>
            </w:del>
          </w:p>
          <w:p>
            <w:pPr>
              <w:spacing w:before="720" w:beforeLines="0"/>
              <w:jc w:val="both"/>
              <w:rPr>
                <w:del w:id="5946" w:author="Abhinav Shandilya" w:date="2021-09-28T12:02:00Z"/>
              </w:rPr>
              <w:pPrChange w:id="5945" w:author="shalu.megotia" w:date="2022-04-25T14:36:39Z">
                <w:pPr>
                  <w:jc w:val="both"/>
                </w:pPr>
              </w:pPrChange>
            </w:pPr>
          </w:p>
          <w:p>
            <w:pPr>
              <w:pStyle w:val="62"/>
              <w:numPr>
                <w:ilvl w:val="0"/>
                <w:numId w:val="45"/>
              </w:numPr>
              <w:spacing w:before="720" w:beforeLines="0"/>
              <w:jc w:val="both"/>
              <w:rPr>
                <w:del w:id="5948" w:author="Abhinav Shandilya" w:date="2021-09-28T12:02:00Z"/>
              </w:rPr>
              <w:pPrChange w:id="5947" w:author="shalu.megotia" w:date="2022-04-25T14:36:39Z">
                <w:pPr>
                  <w:pStyle w:val="62"/>
                  <w:numPr>
                    <w:ilvl w:val="0"/>
                    <w:numId w:val="45"/>
                  </w:numPr>
                  <w:jc w:val="both"/>
                </w:pPr>
              </w:pPrChange>
            </w:pPr>
            <w:del w:id="5949" w:author="Abhinav Shandilya" w:date="2021-09-28T12:02:00Z">
              <w:r>
                <w:rPr/>
                <w:delText>View the list of legal documents as configured at the masters level based on the mapping done at application / Product / Collateral level.</w:delText>
              </w:r>
            </w:del>
          </w:p>
          <w:p>
            <w:pPr>
              <w:pStyle w:val="62"/>
              <w:numPr>
                <w:ilvl w:val="0"/>
                <w:numId w:val="45"/>
              </w:numPr>
              <w:spacing w:before="720" w:beforeLines="0"/>
              <w:jc w:val="both"/>
              <w:rPr>
                <w:del w:id="5951" w:author="Abhinav Shandilya" w:date="2021-09-28T12:02:00Z"/>
              </w:rPr>
              <w:pPrChange w:id="5950" w:author="shalu.megotia" w:date="2022-04-25T14:36:39Z">
                <w:pPr>
                  <w:pStyle w:val="62"/>
                  <w:numPr>
                    <w:ilvl w:val="0"/>
                    <w:numId w:val="45"/>
                  </w:numPr>
                  <w:jc w:val="both"/>
                </w:pPr>
              </w:pPrChange>
            </w:pPr>
            <w:del w:id="5952" w:author="Abhinav Shandilya" w:date="2021-09-28T12:02:00Z">
              <w:r>
                <w:rPr/>
                <w:delText>Download the legal templates. Legal templates will be generated in the preconfigured templates against each type of documents.</w:delText>
              </w:r>
            </w:del>
          </w:p>
          <w:p>
            <w:pPr>
              <w:pStyle w:val="62"/>
              <w:numPr>
                <w:ilvl w:val="0"/>
                <w:numId w:val="45"/>
              </w:numPr>
              <w:spacing w:before="720" w:beforeLines="0"/>
              <w:jc w:val="both"/>
              <w:rPr>
                <w:del w:id="5954" w:author="Abhinav Shandilya" w:date="2021-09-28T12:02:00Z"/>
              </w:rPr>
              <w:pPrChange w:id="5953" w:author="shalu.megotia" w:date="2022-04-25T14:36:39Z">
                <w:pPr>
                  <w:pStyle w:val="62"/>
                  <w:numPr>
                    <w:ilvl w:val="0"/>
                    <w:numId w:val="45"/>
                  </w:numPr>
                  <w:jc w:val="both"/>
                </w:pPr>
              </w:pPrChange>
            </w:pPr>
            <w:del w:id="5955" w:author="Abhinav Shandilya" w:date="2021-09-28T12:02:00Z">
              <w:r>
                <w:rPr/>
                <w:delText>Upload the signed copies into the system.</w:delText>
              </w:r>
            </w:del>
          </w:p>
          <w:p>
            <w:pPr>
              <w:pStyle w:val="62"/>
              <w:numPr>
                <w:ilvl w:val="0"/>
                <w:numId w:val="45"/>
              </w:numPr>
              <w:spacing w:before="720" w:beforeLines="0"/>
              <w:jc w:val="both"/>
              <w:rPr>
                <w:del w:id="5957" w:author="Abhinav Shandilya" w:date="2021-09-28T12:02:00Z"/>
              </w:rPr>
              <w:pPrChange w:id="5956" w:author="shalu.megotia" w:date="2022-04-25T14:36:39Z">
                <w:pPr>
                  <w:pStyle w:val="62"/>
                  <w:numPr>
                    <w:ilvl w:val="0"/>
                    <w:numId w:val="45"/>
                  </w:numPr>
                  <w:jc w:val="both"/>
                </w:pPr>
              </w:pPrChange>
            </w:pPr>
            <w:del w:id="5958" w:author="Abhinav Shandilya" w:date="2021-09-28T12:02:00Z">
              <w:r>
                <w:rPr/>
                <w:delText>Update the document signing date against uploaded documents</w:delText>
              </w:r>
            </w:del>
          </w:p>
          <w:p>
            <w:pPr>
              <w:spacing w:before="720" w:beforeLines="0"/>
              <w:jc w:val="both"/>
              <w:rPr>
                <w:del w:id="5960" w:author="Abhinav Shandilya" w:date="2021-09-28T12:02:00Z"/>
              </w:rPr>
              <w:pPrChange w:id="5959"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5961" w:author="Abhinav Shandilya" w:date="2021-09-28T12:02:00Z"/>
        </w:trPr>
        <w:tc>
          <w:tcPr>
            <w:tcW w:w="1844" w:type="dxa"/>
          </w:tcPr>
          <w:p>
            <w:pPr>
              <w:spacing w:before="720" w:beforeLines="0"/>
              <w:rPr>
                <w:del w:id="5963" w:author="Abhinav Shandilya" w:date="2021-09-28T12:02:00Z"/>
                <w:b/>
                <w:color w:val="000000"/>
              </w:rPr>
              <w:pPrChange w:id="5962" w:author="shalu.megotia" w:date="2022-04-25T14:36:39Z">
                <w:pPr/>
              </w:pPrChange>
            </w:pPr>
            <w:del w:id="5964" w:author="Abhinav Shandilya" w:date="2021-09-28T12:02:00Z">
              <w:r>
                <w:rPr>
                  <w:b/>
                  <w:color w:val="000000"/>
                </w:rPr>
                <w:delText>Pre-conditions</w:delText>
              </w:r>
            </w:del>
          </w:p>
        </w:tc>
        <w:tc>
          <w:tcPr>
            <w:tcW w:w="7654" w:type="dxa"/>
          </w:tcPr>
          <w:p>
            <w:pPr>
              <w:pStyle w:val="60"/>
              <w:numPr>
                <w:ilvl w:val="0"/>
                <w:numId w:val="31"/>
              </w:numPr>
              <w:spacing w:before="720" w:beforeLines="0"/>
              <w:jc w:val="both"/>
              <w:rPr>
                <w:del w:id="5966" w:author="Abhinav Shandilya" w:date="2021-09-28T12:02:00Z"/>
                <w:rFonts w:asciiTheme="minorHAnsi" w:hAnsiTheme="minorHAnsi"/>
                <w:color w:val="000000"/>
              </w:rPr>
              <w:pPrChange w:id="5965" w:author="shalu.megotia" w:date="2022-04-25T14:36:39Z">
                <w:pPr>
                  <w:pStyle w:val="60"/>
                  <w:numPr>
                    <w:ilvl w:val="0"/>
                    <w:numId w:val="31"/>
                  </w:numPr>
                  <w:jc w:val="both"/>
                </w:pPr>
              </w:pPrChange>
            </w:pPr>
            <w:del w:id="5967" w:author="Abhinav Shandilya" w:date="2021-09-28T12:02:00Z">
              <w:r>
                <w:rPr>
                  <w:rFonts w:asciiTheme="minorHAnsi" w:hAnsiTheme="minorHAnsi"/>
                  <w:color w:val="000000"/>
                </w:rPr>
                <w:delText>Approval Acceptance activity is completed.</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5968" w:author="Abhinav Shandilya" w:date="2021-09-28T12:02:00Z"/>
        </w:trPr>
        <w:tc>
          <w:tcPr>
            <w:tcW w:w="1844" w:type="dxa"/>
          </w:tcPr>
          <w:p>
            <w:pPr>
              <w:spacing w:before="720" w:beforeLines="0"/>
              <w:rPr>
                <w:del w:id="5970" w:author="Abhinav Shandilya" w:date="2021-09-28T12:02:00Z"/>
                <w:b/>
                <w:color w:val="000000"/>
              </w:rPr>
              <w:pPrChange w:id="5969" w:author="shalu.megotia" w:date="2022-04-25T14:36:39Z">
                <w:pPr/>
              </w:pPrChange>
            </w:pPr>
            <w:del w:id="5971" w:author="Abhinav Shandilya" w:date="2021-09-28T12:02:00Z">
              <w:r>
                <w:rPr>
                  <w:b/>
                  <w:color w:val="000000"/>
                </w:rPr>
                <w:delText>Primary users</w:delText>
              </w:r>
            </w:del>
          </w:p>
        </w:tc>
        <w:tc>
          <w:tcPr>
            <w:tcW w:w="7654" w:type="dxa"/>
          </w:tcPr>
          <w:p>
            <w:pPr>
              <w:spacing w:before="720" w:beforeLines="0"/>
              <w:jc w:val="both"/>
              <w:rPr>
                <w:del w:id="5973" w:author="Abhinav Shandilya" w:date="2021-09-28T12:02:00Z"/>
              </w:rPr>
              <w:pPrChange w:id="5972" w:author="shalu.megotia" w:date="2022-04-25T14:36:39Z">
                <w:pPr>
                  <w:jc w:val="both"/>
                </w:pPr>
              </w:pPrChange>
            </w:pPr>
            <w:del w:id="5974" w:author="Abhinav Shandilya" w:date="2021-09-28T12:02:00Z">
              <w:r>
                <w:rPr/>
                <w:delText>CBO Maker</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5975" w:author="Abhinav Shandilya" w:date="2021-09-28T12:02:00Z"/>
        </w:trPr>
        <w:tc>
          <w:tcPr>
            <w:tcW w:w="1844" w:type="dxa"/>
          </w:tcPr>
          <w:p>
            <w:pPr>
              <w:spacing w:before="720" w:beforeLines="0"/>
              <w:rPr>
                <w:del w:id="5977" w:author="Abhinav Shandilya" w:date="2021-09-28T12:02:00Z"/>
                <w:b/>
                <w:color w:val="000000"/>
              </w:rPr>
              <w:pPrChange w:id="5976" w:author="shalu.megotia" w:date="2022-04-25T14:36:39Z">
                <w:pPr/>
              </w:pPrChange>
            </w:pPr>
            <w:del w:id="5978" w:author="Abhinav Shandilya" w:date="2021-09-28T12:02:00Z">
              <w:r>
                <w:rPr>
                  <w:b/>
                  <w:color w:val="000000"/>
                </w:rPr>
                <w:delText>Process flow of events</w:delText>
              </w:r>
            </w:del>
          </w:p>
        </w:tc>
        <w:tc>
          <w:tcPr>
            <w:tcW w:w="7654" w:type="dxa"/>
          </w:tcPr>
          <w:p>
            <w:pPr>
              <w:spacing w:before="720" w:beforeLines="0"/>
              <w:rPr>
                <w:del w:id="5980" w:author="Abhinav Shandilya" w:date="2021-09-28T12:02:00Z"/>
                <w:b/>
                <w:color w:val="000000"/>
              </w:rPr>
              <w:pPrChange w:id="5979" w:author="shalu.megotia" w:date="2022-04-25T14:36:39Z">
                <w:pPr/>
              </w:pPrChange>
            </w:pPr>
            <w:del w:id="5981" w:author="Abhinav Shandilya" w:date="2021-09-28T12:02:00Z">
              <w:r>
                <w:rPr>
                  <w:b/>
                  <w:color w:val="000000"/>
                </w:rPr>
                <w:delText xml:space="preserve">Legal Documents Printing – Main Flow </w:delText>
              </w:r>
            </w:del>
          </w:p>
          <w:p>
            <w:pPr>
              <w:pStyle w:val="60"/>
              <w:numPr>
                <w:ilvl w:val="0"/>
                <w:numId w:val="26"/>
              </w:numPr>
              <w:spacing w:before="720" w:beforeLines="0" w:after="0" w:line="240" w:lineRule="auto"/>
              <w:rPr>
                <w:del w:id="5983" w:author="Abhinav Shandilya" w:date="2021-09-28T12:02:00Z"/>
                <w:rFonts w:asciiTheme="minorHAnsi" w:hAnsiTheme="minorHAnsi"/>
                <w:color w:val="000000"/>
              </w:rPr>
              <w:pPrChange w:id="5982" w:author="shalu.megotia" w:date="2022-04-25T14:36:39Z">
                <w:pPr>
                  <w:pStyle w:val="60"/>
                  <w:numPr>
                    <w:ilvl w:val="0"/>
                    <w:numId w:val="26"/>
                  </w:numPr>
                  <w:spacing w:after="0" w:line="240" w:lineRule="auto"/>
                </w:pPr>
              </w:pPrChange>
            </w:pPr>
            <w:del w:id="5984" w:author="Abhinav Shandilya" w:date="2021-09-28T12:02:00Z">
              <w:r>
                <w:rPr>
                  <w:rFonts w:asciiTheme="minorHAnsi" w:hAnsiTheme="minorHAnsi"/>
                  <w:color w:val="000000"/>
                </w:rPr>
                <w:delText>User opens the activity through the worklist.</w:delText>
              </w:r>
            </w:del>
          </w:p>
          <w:p>
            <w:pPr>
              <w:pStyle w:val="60"/>
              <w:numPr>
                <w:ilvl w:val="0"/>
                <w:numId w:val="26"/>
              </w:numPr>
              <w:spacing w:before="720" w:beforeLines="0" w:after="0" w:line="240" w:lineRule="auto"/>
              <w:rPr>
                <w:del w:id="5986" w:author="Abhinav Shandilya" w:date="2021-09-28T12:02:00Z"/>
                <w:rFonts w:asciiTheme="minorHAnsi" w:hAnsiTheme="minorHAnsi"/>
                <w:color w:val="000000"/>
              </w:rPr>
              <w:pPrChange w:id="5985" w:author="shalu.megotia" w:date="2022-04-25T14:36:39Z">
                <w:pPr>
                  <w:pStyle w:val="60"/>
                  <w:numPr>
                    <w:ilvl w:val="0"/>
                    <w:numId w:val="26"/>
                  </w:numPr>
                  <w:spacing w:after="0" w:line="240" w:lineRule="auto"/>
                </w:pPr>
              </w:pPrChange>
            </w:pPr>
            <w:del w:id="5987" w:author="Abhinav Shandilya" w:date="2021-09-28T12:02:00Z">
              <w:r>
                <w:rPr>
                  <w:rFonts w:asciiTheme="minorHAnsi" w:hAnsiTheme="minorHAnsi"/>
                  <w:color w:val="000000"/>
                </w:rPr>
                <w:delText>User view the list of applicable legal documents.</w:delText>
              </w:r>
            </w:del>
          </w:p>
          <w:p>
            <w:pPr>
              <w:pStyle w:val="60"/>
              <w:numPr>
                <w:ilvl w:val="0"/>
                <w:numId w:val="26"/>
              </w:numPr>
              <w:spacing w:before="720" w:beforeLines="0" w:after="0" w:line="240" w:lineRule="auto"/>
              <w:rPr>
                <w:del w:id="5989" w:author="Abhinav Shandilya" w:date="2021-09-28T12:02:00Z"/>
                <w:rFonts w:asciiTheme="minorHAnsi" w:hAnsiTheme="minorHAnsi"/>
                <w:color w:val="000000"/>
              </w:rPr>
              <w:pPrChange w:id="5988" w:author="shalu.megotia" w:date="2022-04-25T14:36:39Z">
                <w:pPr>
                  <w:pStyle w:val="60"/>
                  <w:numPr>
                    <w:ilvl w:val="0"/>
                    <w:numId w:val="26"/>
                  </w:numPr>
                  <w:spacing w:after="0" w:line="240" w:lineRule="auto"/>
                </w:pPr>
              </w:pPrChange>
            </w:pPr>
            <w:del w:id="5990" w:author="Abhinav Shandilya" w:date="2021-09-28T12:02:00Z">
              <w:r>
                <w:rPr>
                  <w:rFonts w:asciiTheme="minorHAnsi" w:hAnsiTheme="minorHAnsi"/>
                  <w:color w:val="000000"/>
                </w:rPr>
                <w:delText>User also generates the legal documents.</w:delText>
              </w:r>
            </w:del>
          </w:p>
          <w:p>
            <w:pPr>
              <w:pStyle w:val="60"/>
              <w:numPr>
                <w:ilvl w:val="0"/>
                <w:numId w:val="26"/>
              </w:numPr>
              <w:spacing w:before="720" w:beforeLines="0" w:after="0" w:line="240" w:lineRule="auto"/>
              <w:rPr>
                <w:del w:id="5992" w:author="Abhinav Shandilya" w:date="2021-09-28T12:02:00Z"/>
                <w:rFonts w:asciiTheme="minorHAnsi" w:hAnsiTheme="minorHAnsi"/>
                <w:color w:val="000000"/>
              </w:rPr>
              <w:pPrChange w:id="5991" w:author="shalu.megotia" w:date="2022-04-25T14:36:39Z">
                <w:pPr>
                  <w:pStyle w:val="60"/>
                  <w:numPr>
                    <w:ilvl w:val="0"/>
                    <w:numId w:val="26"/>
                  </w:numPr>
                  <w:spacing w:after="0" w:line="240" w:lineRule="auto"/>
                </w:pPr>
              </w:pPrChange>
            </w:pPr>
            <w:del w:id="5993" w:author="Abhinav Shandilya" w:date="2021-09-28T12:02:00Z">
              <w:r>
                <w:rPr>
                  <w:rFonts w:asciiTheme="minorHAnsi" w:hAnsiTheme="minorHAnsi"/>
                  <w:color w:val="000000"/>
                </w:rPr>
                <w:delText>User will verify the details and get the legal documents signed (outside the system activity).</w:delText>
              </w:r>
            </w:del>
          </w:p>
          <w:p>
            <w:pPr>
              <w:pStyle w:val="60"/>
              <w:numPr>
                <w:ilvl w:val="0"/>
                <w:numId w:val="26"/>
              </w:numPr>
              <w:spacing w:before="720" w:beforeLines="0" w:after="0" w:line="240" w:lineRule="auto"/>
              <w:rPr>
                <w:del w:id="5995" w:author="Abhinav Shandilya" w:date="2021-09-28T12:02:00Z"/>
                <w:rFonts w:asciiTheme="minorHAnsi" w:hAnsiTheme="minorHAnsi"/>
                <w:color w:val="000000"/>
              </w:rPr>
              <w:pPrChange w:id="5994" w:author="shalu.megotia" w:date="2022-04-25T14:36:39Z">
                <w:pPr>
                  <w:pStyle w:val="60"/>
                  <w:numPr>
                    <w:ilvl w:val="0"/>
                    <w:numId w:val="26"/>
                  </w:numPr>
                  <w:spacing w:after="0" w:line="240" w:lineRule="auto"/>
                </w:pPr>
              </w:pPrChange>
            </w:pPr>
            <w:del w:id="5996" w:author="Abhinav Shandilya" w:date="2021-09-28T12:02:00Z">
              <w:r>
                <w:rPr>
                  <w:rFonts w:asciiTheme="minorHAnsi" w:hAnsiTheme="minorHAnsi"/>
                  <w:color w:val="000000"/>
                </w:rPr>
                <w:delText xml:space="preserve">User </w:delText>
              </w:r>
            </w:del>
            <w:del w:id="5997" w:author="Abhinav Shandilya" w:date="2021-09-28T12:02:00Z">
              <w:r>
                <w:rPr/>
                <w:delText>uploads the signed legal documents into the system against the corresponding record.</w:delText>
              </w:r>
            </w:del>
          </w:p>
          <w:p>
            <w:pPr>
              <w:pStyle w:val="60"/>
              <w:numPr>
                <w:ilvl w:val="0"/>
                <w:numId w:val="26"/>
              </w:numPr>
              <w:spacing w:before="720" w:beforeLines="0" w:after="0" w:line="240" w:lineRule="auto"/>
              <w:rPr>
                <w:del w:id="5999" w:author="Abhinav Shandilya" w:date="2021-09-28T12:02:00Z"/>
                <w:rFonts w:asciiTheme="minorHAnsi" w:hAnsiTheme="minorHAnsi"/>
                <w:color w:val="000000"/>
              </w:rPr>
              <w:pPrChange w:id="5998" w:author="shalu.megotia" w:date="2022-04-25T14:36:39Z">
                <w:pPr>
                  <w:pStyle w:val="60"/>
                  <w:numPr>
                    <w:ilvl w:val="0"/>
                    <w:numId w:val="26"/>
                  </w:numPr>
                  <w:spacing w:after="0" w:line="240" w:lineRule="auto"/>
                </w:pPr>
              </w:pPrChange>
            </w:pPr>
            <w:del w:id="6000" w:author="Abhinav Shandilya" w:date="2021-09-28T12:02:00Z">
              <w:r>
                <w:rPr>
                  <w:rFonts w:asciiTheme="minorHAnsi" w:hAnsiTheme="minorHAnsi"/>
                  <w:color w:val="000000"/>
                </w:rPr>
                <w:delText xml:space="preserve">User </w:delText>
              </w:r>
            </w:del>
            <w:del w:id="6001" w:author="Abhinav Shandilya" w:date="2021-09-28T12:02:00Z">
              <w:r>
                <w:rPr/>
                <w:delText>updates the document signing date against uploaded documents</w:delText>
              </w:r>
            </w:del>
          </w:p>
          <w:p>
            <w:pPr>
              <w:pStyle w:val="60"/>
              <w:numPr>
                <w:ilvl w:val="0"/>
                <w:numId w:val="26"/>
              </w:numPr>
              <w:spacing w:before="720" w:beforeLines="0" w:after="0" w:line="240" w:lineRule="auto"/>
              <w:rPr>
                <w:del w:id="6003" w:author="Abhinav Shandilya" w:date="2021-09-28T12:02:00Z"/>
                <w:rFonts w:asciiTheme="minorHAnsi" w:hAnsiTheme="minorHAnsi"/>
                <w:color w:val="000000"/>
              </w:rPr>
              <w:pPrChange w:id="6002" w:author="shalu.megotia" w:date="2022-04-25T14:36:39Z">
                <w:pPr>
                  <w:pStyle w:val="60"/>
                  <w:numPr>
                    <w:ilvl w:val="0"/>
                    <w:numId w:val="26"/>
                  </w:numPr>
                  <w:spacing w:after="0" w:line="240" w:lineRule="auto"/>
                </w:pPr>
              </w:pPrChange>
            </w:pPr>
            <w:del w:id="6004" w:author="Abhinav Shandilya" w:date="2021-09-28T12:02:00Z">
              <w:r>
                <w:rPr>
                  <w:rFonts w:asciiTheme="minorHAnsi" w:hAnsiTheme="minorHAnsi"/>
                  <w:color w:val="000000"/>
                </w:rPr>
                <w:delText>User completes the activity.</w:delText>
              </w:r>
            </w:del>
          </w:p>
          <w:p>
            <w:pPr>
              <w:pStyle w:val="60"/>
              <w:numPr>
                <w:ilvl w:val="0"/>
                <w:numId w:val="26"/>
              </w:numPr>
              <w:spacing w:before="720" w:beforeLines="0" w:after="0" w:line="240" w:lineRule="auto"/>
              <w:rPr>
                <w:del w:id="6006" w:author="Abhinav Shandilya" w:date="2021-09-28T12:02:00Z"/>
                <w:rFonts w:asciiTheme="minorHAnsi" w:hAnsiTheme="minorHAnsi"/>
                <w:color w:val="000000"/>
              </w:rPr>
              <w:pPrChange w:id="6005" w:author="shalu.megotia" w:date="2022-04-25T14:36:39Z">
                <w:pPr>
                  <w:pStyle w:val="60"/>
                  <w:numPr>
                    <w:ilvl w:val="0"/>
                    <w:numId w:val="26"/>
                  </w:numPr>
                  <w:spacing w:after="0" w:line="240" w:lineRule="auto"/>
                </w:pPr>
              </w:pPrChange>
            </w:pPr>
            <w:del w:id="6007" w:author="Abhinav Shandilya" w:date="2021-09-28T12:02:00Z">
              <w:r>
                <w:rPr>
                  <w:rFonts w:asciiTheme="minorHAnsi" w:hAnsiTheme="minorHAnsi"/>
                  <w:color w:val="000000"/>
                </w:rPr>
                <w:delText xml:space="preserve">Case moves to Legal documents verification activity. </w:delText>
              </w:r>
            </w:del>
          </w:p>
          <w:p>
            <w:pPr>
              <w:pStyle w:val="60"/>
              <w:spacing w:before="720" w:beforeLines="0" w:after="0" w:line="240" w:lineRule="auto"/>
              <w:rPr>
                <w:del w:id="6009" w:author="Abhinav Shandilya" w:date="2021-09-28T12:02:00Z"/>
                <w:rFonts w:asciiTheme="minorHAnsi" w:hAnsiTheme="minorHAnsi"/>
                <w:color w:val="000000"/>
              </w:rPr>
              <w:pPrChange w:id="6008" w:author="shalu.megotia" w:date="2022-04-25T14:36:39Z">
                <w:pPr>
                  <w:pStyle w:val="60"/>
                  <w:spacing w:after="0" w:line="240" w:lineRule="auto"/>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6010" w:author="Abhinav Shandilya" w:date="2021-09-28T12:02:00Z"/>
        </w:trPr>
        <w:tc>
          <w:tcPr>
            <w:tcW w:w="1844" w:type="dxa"/>
          </w:tcPr>
          <w:p>
            <w:pPr>
              <w:spacing w:before="720" w:beforeLines="0"/>
              <w:rPr>
                <w:del w:id="6012" w:author="Abhinav Shandilya" w:date="2021-09-28T12:02:00Z"/>
                <w:b/>
                <w:color w:val="000000"/>
              </w:rPr>
              <w:pPrChange w:id="6011" w:author="shalu.megotia" w:date="2022-04-25T14:36:39Z">
                <w:pPr/>
              </w:pPrChange>
            </w:pPr>
            <w:del w:id="6013" w:author="Abhinav Shandilya" w:date="2021-09-28T12:02:00Z">
              <w:r>
                <w:rPr>
                  <w:b/>
                  <w:color w:val="000000"/>
                </w:rPr>
                <w:delText>UI Details</w:delText>
              </w:r>
            </w:del>
          </w:p>
        </w:tc>
        <w:tc>
          <w:tcPr>
            <w:tcW w:w="7654" w:type="dxa"/>
          </w:tcPr>
          <w:p>
            <w:pPr>
              <w:spacing w:before="720" w:beforeLines="0"/>
              <w:jc w:val="both"/>
              <w:rPr>
                <w:del w:id="6015" w:author="Abhinav Shandilya" w:date="2021-09-28T12:02:00Z"/>
                <w:rFonts w:eastAsia="Calibri"/>
                <w:color w:val="000000"/>
              </w:rPr>
              <w:pPrChange w:id="6014" w:author="shalu.megotia" w:date="2022-04-25T14:36:39Z">
                <w:pPr>
                  <w:jc w:val="both"/>
                </w:pPr>
              </w:pPrChange>
            </w:pPr>
            <w:del w:id="6016" w:author="Abhinav Shandilya" w:date="2021-09-28T12:02:00Z">
              <w:r>
                <w:rPr>
                  <w:rFonts w:eastAsia="Calibri"/>
                  <w:color w:val="000000"/>
                </w:rPr>
                <w:delText>Screen for Agreement Printing is as given below:</w:delText>
              </w:r>
            </w:del>
          </w:p>
          <w:p>
            <w:pPr>
              <w:spacing w:before="720" w:beforeLines="0"/>
              <w:jc w:val="both"/>
              <w:rPr>
                <w:del w:id="6018" w:author="Abhinav Shandilya" w:date="2021-09-28T12:02:00Z"/>
                <w:color w:val="000000"/>
              </w:rPr>
              <w:pPrChange w:id="6017" w:author="shalu.megotia" w:date="2022-04-25T14:36:39Z">
                <w:pPr>
                  <w:jc w:val="both"/>
                </w:pPr>
              </w:pPrChange>
            </w:pPr>
            <w:del w:id="6019" w:author="Abhinav Shandilya" w:date="2021-09-28T12:02:00Z">
              <w:commentRangeStart w:id="51"/>
              <w:bookmarkStart w:id="170" w:name="_MON_1681823327"/>
              <w:bookmarkEnd w:id="170"/>
            </w:del>
            <w:del w:id="6020" w:author="Abhinav Shandilya" w:date="2021-09-28T12:02:00Z"/>
            <w:del w:id="6021" w:author="Abhinav Shandilya" w:date="2021-09-28T12:02:00Z"/>
            <w:del w:id="6022" w:author="Abhinav Shandilya" w:date="2021-09-28T12:02:00Z">
              <w:r>
                <w:rPr>
                  <w:color w:val="000000"/>
                </w:rPr>
                <w:object>
                  <v:shape id="_x0000_i1114" o:spt="75" type="#_x0000_t75" style="height:64.5pt;width:100.5pt;" o:ole="t" filled="f" o:preferrelative="t" stroked="f" coordsize="21600,21600">
                    <v:path/>
                    <v:fill on="f" focussize="0,0"/>
                    <v:stroke on="f" joinstyle="miter"/>
                    <v:imagedata r:id="rId196" o:title=""/>
                    <o:lock v:ext="edit" aspectratio="t"/>
                    <w10:wrap type="none"/>
                    <w10:anchorlock/>
                  </v:shape>
                  <o:OLEObject Type="Embed" ProgID="Excel.Sheet.12" ShapeID="_x0000_i1114" DrawAspect="Icon" ObjectID="_1468075814" r:id="rId195">
                    <o:LockedField>false</o:LockedField>
                  </o:OLEObject>
                </w:object>
              </w:r>
            </w:del>
            <w:del w:id="6024" w:author="Abhinav Shandilya" w:date="2021-09-28T12:02:00Z">
              <w:commentRangeEnd w:id="51"/>
            </w:del>
            <w:del w:id="6025" w:author="Abhinav Shandilya" w:date="2021-09-28T12:02:00Z">
              <w:r>
                <w:rPr>
                  <w:rStyle w:val="16"/>
                  <w:rFonts w:ascii="Times New Roman" w:hAnsi="Times New Roman" w:eastAsia="Times New Roman"/>
                </w:rPr>
                <w:commentReference w:id="51"/>
              </w:r>
            </w:del>
          </w:p>
          <w:p>
            <w:pPr>
              <w:spacing w:before="720" w:beforeLines="0"/>
              <w:jc w:val="both"/>
              <w:rPr>
                <w:del w:id="6027" w:author="Abhinav Shandilya" w:date="2021-09-28T12:02:00Z"/>
                <w:color w:val="000000"/>
              </w:rPr>
              <w:pPrChange w:id="6026" w:author="shalu.megotia" w:date="2022-04-25T14:36:39Z">
                <w:pPr>
                  <w:jc w:val="both"/>
                </w:pPr>
              </w:pPrChange>
            </w:pPr>
          </w:p>
          <w:p>
            <w:pPr>
              <w:spacing w:before="720" w:beforeLines="0"/>
              <w:jc w:val="both"/>
              <w:rPr>
                <w:del w:id="6029" w:author="Abhinav Shandilya" w:date="2021-09-28T12:02:00Z"/>
                <w:color w:val="000000"/>
              </w:rPr>
              <w:pPrChange w:id="6028" w:author="shalu.megotia" w:date="2022-04-25T14:36:39Z">
                <w:pPr>
                  <w:jc w:val="both"/>
                </w:pPr>
              </w:pPrChange>
            </w:pPr>
            <w:del w:id="6030" w:author="Abhinav Shandilya" w:date="2021-09-28T12:02:00Z">
              <w:r>
                <w:rPr>
                  <w:color w:val="000000"/>
                </w:rPr>
                <w:delText>List of Legal Documents –</w:delText>
              </w:r>
            </w:del>
          </w:p>
          <w:p>
            <w:pPr>
              <w:spacing w:before="720" w:beforeLines="0"/>
              <w:jc w:val="both"/>
              <w:rPr>
                <w:del w:id="6032" w:author="Abhinav Shandilya" w:date="2021-09-28T12:02:00Z"/>
                <w:color w:val="000000"/>
              </w:rPr>
              <w:pPrChange w:id="6031" w:author="shalu.megotia" w:date="2022-04-25T14:36:39Z">
                <w:pPr>
                  <w:jc w:val="both"/>
                </w:pPr>
              </w:pPrChange>
            </w:pPr>
          </w:p>
          <w:p>
            <w:pPr>
              <w:spacing w:before="720" w:beforeLines="0"/>
              <w:jc w:val="both"/>
              <w:rPr>
                <w:del w:id="6034" w:author="Abhinav Shandilya" w:date="2021-09-28T12:02:00Z"/>
                <w:color w:val="000000"/>
              </w:rPr>
              <w:pPrChange w:id="6033" w:author="shalu.megotia" w:date="2022-04-25T14:36:39Z">
                <w:pPr>
                  <w:jc w:val="both"/>
                </w:pPr>
              </w:pPrChange>
            </w:pPr>
            <w:del w:id="6035" w:author="Abhinav Shandilya" w:date="2021-09-28T12:02:00Z"/>
            <w:del w:id="6036" w:author="Abhinav Shandilya" w:date="2021-09-28T12:02:00Z"/>
            <w:del w:id="6037" w:author="Abhinav Shandilya" w:date="2021-09-28T12:02:00Z"/>
            <w:del w:id="6038" w:author="Abhinav Shandilya" w:date="2021-09-28T12:02:00Z">
              <w:r>
                <w:rPr>
                  <w:color w:val="000000"/>
                </w:rPr>
                <w:object>
                  <v:shape id="_x0000_i1115" o:spt="75" type="#_x0000_t75" style="height:64.5pt;width:108pt;" o:ole="t" filled="f" o:preferrelative="t" stroked="f" coordsize="21600,21600">
                    <v:path/>
                    <v:fill on="f" focussize="0,0"/>
                    <v:stroke on="f" joinstyle="miter"/>
                    <v:imagedata r:id="rId198" o:title=""/>
                    <o:lock v:ext="edit" aspectratio="t"/>
                    <w10:wrap type="none"/>
                    <w10:anchorlock/>
                  </v:shape>
                  <o:OLEObject Type="Embed" ProgID="Package" ShapeID="_x0000_i1115" DrawAspect="Icon" ObjectID="_1468075815" r:id="rId197">
                    <o:LockedField>false</o:LockedField>
                  </o:OLEObject>
                </w:object>
              </w:r>
            </w:del>
            <w:del w:id="6040" w:author="Abhinav Shandilya" w:date="2021-09-28T12:02:00Z"/>
          </w:p>
          <w:p>
            <w:pPr>
              <w:spacing w:before="720" w:beforeLines="0"/>
              <w:jc w:val="both"/>
              <w:rPr>
                <w:del w:id="6042" w:author="Abhinav Shandilya" w:date="2021-09-28T12:02:00Z"/>
                <w:color w:val="000000"/>
              </w:rPr>
              <w:pPrChange w:id="6041"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6043" w:author="Abhinav Shandilya" w:date="2021-09-28T12:02:00Z"/>
        </w:trPr>
        <w:tc>
          <w:tcPr>
            <w:tcW w:w="1844" w:type="dxa"/>
          </w:tcPr>
          <w:p>
            <w:pPr>
              <w:spacing w:before="720" w:beforeLines="0"/>
              <w:rPr>
                <w:del w:id="6045" w:author="Abhinav Shandilya" w:date="2021-09-28T12:02:00Z"/>
                <w:b/>
                <w:color w:val="000000"/>
              </w:rPr>
              <w:pPrChange w:id="6044" w:author="shalu.megotia" w:date="2022-04-25T14:36:39Z">
                <w:pPr/>
              </w:pPrChange>
            </w:pPr>
            <w:del w:id="6046" w:author="Abhinav Shandilya" w:date="2021-09-28T12:02:00Z">
              <w:r>
                <w:rPr>
                  <w:b/>
                  <w:color w:val="000000"/>
                </w:rPr>
                <w:delText>Post Conditions</w:delText>
              </w:r>
            </w:del>
          </w:p>
        </w:tc>
        <w:tc>
          <w:tcPr>
            <w:tcW w:w="7654" w:type="dxa"/>
          </w:tcPr>
          <w:p>
            <w:pPr>
              <w:pStyle w:val="60"/>
              <w:numPr>
                <w:ilvl w:val="0"/>
                <w:numId w:val="27"/>
              </w:numPr>
              <w:spacing w:before="720" w:beforeLines="0" w:after="0" w:line="240" w:lineRule="auto"/>
              <w:jc w:val="both"/>
              <w:rPr>
                <w:del w:id="6048" w:author="Abhinav Shandilya" w:date="2021-09-28T12:02:00Z"/>
                <w:rFonts w:asciiTheme="minorHAnsi" w:hAnsiTheme="minorHAnsi"/>
              </w:rPr>
              <w:pPrChange w:id="6047" w:author="shalu.megotia" w:date="2022-04-25T14:36:39Z">
                <w:pPr>
                  <w:pStyle w:val="60"/>
                  <w:numPr>
                    <w:ilvl w:val="0"/>
                    <w:numId w:val="27"/>
                  </w:numPr>
                  <w:spacing w:after="0" w:line="240" w:lineRule="auto"/>
                  <w:jc w:val="both"/>
                </w:pPr>
              </w:pPrChange>
            </w:pPr>
            <w:del w:id="6049" w:author="Abhinav Shandilya" w:date="2021-09-28T12:02:00Z">
              <w:r>
                <w:rPr>
                  <w:rFonts w:asciiTheme="minorHAnsi" w:hAnsiTheme="minorHAnsi"/>
                </w:rPr>
                <w:delText xml:space="preserve">Legal Documents verification activity is generated. </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6050" w:author="Abhinav Shandilya" w:date="2021-09-28T12:02:00Z"/>
        </w:trPr>
        <w:tc>
          <w:tcPr>
            <w:tcW w:w="1844" w:type="dxa"/>
          </w:tcPr>
          <w:p>
            <w:pPr>
              <w:spacing w:before="720" w:beforeLines="0"/>
              <w:rPr>
                <w:del w:id="6052" w:author="Abhinav Shandilya" w:date="2021-09-28T12:02:00Z"/>
                <w:b/>
                <w:color w:val="000000"/>
              </w:rPr>
              <w:pPrChange w:id="6051" w:author="shalu.megotia" w:date="2022-04-25T14:36:39Z">
                <w:pPr/>
              </w:pPrChange>
            </w:pPr>
            <w:del w:id="6053" w:author="Abhinav Shandilya" w:date="2021-09-28T12:02:00Z">
              <w:r>
                <w:rPr>
                  <w:b/>
                  <w:color w:val="000000"/>
                </w:rPr>
                <w:delText>Business Rules</w:delText>
              </w:r>
            </w:del>
          </w:p>
        </w:tc>
        <w:tc>
          <w:tcPr>
            <w:tcW w:w="7654" w:type="dxa"/>
          </w:tcPr>
          <w:p>
            <w:pPr>
              <w:pStyle w:val="60"/>
              <w:numPr>
                <w:ilvl w:val="0"/>
                <w:numId w:val="27"/>
              </w:numPr>
              <w:spacing w:before="720" w:beforeLines="0" w:after="0" w:line="240" w:lineRule="auto"/>
              <w:jc w:val="both"/>
              <w:rPr>
                <w:del w:id="6055" w:author="Abhinav Shandilya" w:date="2021-09-28T12:02:00Z"/>
                <w:rFonts w:asciiTheme="minorHAnsi" w:hAnsiTheme="minorHAnsi"/>
                <w:color w:val="000000"/>
              </w:rPr>
              <w:pPrChange w:id="6054" w:author="shalu.megotia" w:date="2022-04-25T14:36:39Z">
                <w:pPr>
                  <w:pStyle w:val="60"/>
                  <w:numPr>
                    <w:ilvl w:val="0"/>
                    <w:numId w:val="27"/>
                  </w:numPr>
                  <w:spacing w:after="0" w:line="240" w:lineRule="auto"/>
                  <w:jc w:val="both"/>
                </w:pPr>
              </w:pPrChange>
            </w:pPr>
            <w:del w:id="6056" w:author="Abhinav Shandilya" w:date="2021-09-28T12:02:00Z">
              <w:r>
                <w:rPr>
                  <w:rFonts w:asciiTheme="minorHAnsi" w:hAnsiTheme="minorHAnsi"/>
                </w:rPr>
                <w:delText>System will generate the legal documents in preconfigured templates only;</w:delText>
              </w:r>
            </w:del>
          </w:p>
          <w:p>
            <w:pPr>
              <w:pStyle w:val="60"/>
              <w:numPr>
                <w:ilvl w:val="0"/>
                <w:numId w:val="27"/>
              </w:numPr>
              <w:spacing w:before="720" w:beforeLines="0" w:after="0" w:line="240" w:lineRule="auto"/>
              <w:jc w:val="both"/>
              <w:rPr>
                <w:del w:id="6058" w:author="Abhinav Shandilya" w:date="2021-09-28T12:02:00Z"/>
                <w:rFonts w:asciiTheme="minorHAnsi" w:hAnsiTheme="minorHAnsi"/>
                <w:color w:val="000000"/>
              </w:rPr>
              <w:pPrChange w:id="6057" w:author="shalu.megotia" w:date="2022-04-25T14:36:39Z">
                <w:pPr>
                  <w:pStyle w:val="60"/>
                  <w:numPr>
                    <w:ilvl w:val="0"/>
                    <w:numId w:val="27"/>
                  </w:numPr>
                  <w:spacing w:after="0" w:line="240" w:lineRule="auto"/>
                  <w:jc w:val="both"/>
                </w:pPr>
              </w:pPrChange>
            </w:pPr>
            <w:del w:id="6059" w:author="Abhinav Shandilya" w:date="2021-09-28T12:02:00Z">
              <w:r>
                <w:rPr>
                  <w:rFonts w:asciiTheme="minorHAnsi" w:hAnsiTheme="minorHAnsi"/>
                </w:rPr>
                <w:delText>System generates the legal documents in pdf format only.</w:delText>
              </w:r>
            </w:del>
          </w:p>
          <w:p>
            <w:pPr>
              <w:pStyle w:val="60"/>
              <w:tabs>
                <w:tab w:val="left" w:pos="6426"/>
              </w:tabs>
              <w:spacing w:before="720" w:beforeLines="0" w:after="0" w:line="240" w:lineRule="auto"/>
              <w:jc w:val="both"/>
              <w:rPr>
                <w:del w:id="6061" w:author="Abhinav Shandilya" w:date="2021-09-28T12:02:00Z"/>
                <w:rFonts w:asciiTheme="minorHAnsi" w:hAnsiTheme="minorHAnsi"/>
                <w:color w:val="000000"/>
              </w:rPr>
              <w:pPrChange w:id="6060" w:author="shalu.megotia" w:date="2022-04-25T14:36:39Z">
                <w:pPr>
                  <w:pStyle w:val="60"/>
                  <w:tabs>
                    <w:tab w:val="left" w:pos="6426"/>
                  </w:tabs>
                  <w:spacing w:after="0" w:line="240" w:lineRule="auto"/>
                  <w:jc w:val="both"/>
                </w:pPr>
              </w:pPrChange>
            </w:pPr>
            <w:del w:id="6062" w:author="Abhinav Shandilya" w:date="2021-09-28T12:02:00Z">
              <w:r>
                <w:rPr>
                  <w:rFonts w:asciiTheme="minorHAnsi" w:hAnsiTheme="minorHAnsi"/>
                  <w:color w:val="000000"/>
                </w:rPr>
                <w:tab/>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6063" w:author="Abhinav Shandilya" w:date="2021-09-28T12:02:00Z"/>
        </w:trPr>
        <w:tc>
          <w:tcPr>
            <w:tcW w:w="1844" w:type="dxa"/>
          </w:tcPr>
          <w:p>
            <w:pPr>
              <w:spacing w:before="720" w:beforeLines="0"/>
              <w:rPr>
                <w:del w:id="6065" w:author="Abhinav Shandilya" w:date="2021-09-28T12:02:00Z"/>
                <w:b/>
                <w:color w:val="000000"/>
              </w:rPr>
              <w:pPrChange w:id="6064" w:author="shalu.megotia" w:date="2022-04-25T14:36:39Z">
                <w:pPr/>
              </w:pPrChange>
            </w:pPr>
            <w:del w:id="6066" w:author="Abhinav Shandilya" w:date="2021-09-28T12:02:00Z">
              <w:r>
                <w:rPr>
                  <w:b/>
                  <w:color w:val="000000"/>
                </w:rPr>
                <w:delText xml:space="preserve">Some reference points </w:delText>
              </w:r>
            </w:del>
          </w:p>
        </w:tc>
        <w:tc>
          <w:tcPr>
            <w:tcW w:w="7654" w:type="dxa"/>
          </w:tcPr>
          <w:p>
            <w:pPr>
              <w:spacing w:before="720" w:beforeLines="0"/>
              <w:jc w:val="both"/>
              <w:rPr>
                <w:del w:id="6068" w:author="Abhinav Shandilya" w:date="2021-09-28T12:02:00Z"/>
                <w:color w:val="000000"/>
              </w:rPr>
              <w:pPrChange w:id="6067" w:author="shalu.megotia" w:date="2022-04-25T14:36:39Z">
                <w:pPr>
                  <w:jc w:val="both"/>
                </w:pPr>
              </w:pPrChange>
            </w:pPr>
            <w:del w:id="6069" w:author="Abhinav Shandilya" w:date="2021-09-28T12:02:00Z">
              <w:r>
                <w:rPr>
                  <w:color w:val="000000"/>
                </w:rPr>
                <w:delText>NA</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6070" w:author="Abhinav Shandilya" w:date="2021-09-28T12:02:00Z"/>
        </w:trPr>
        <w:tc>
          <w:tcPr>
            <w:tcW w:w="1844" w:type="dxa"/>
          </w:tcPr>
          <w:p>
            <w:pPr>
              <w:spacing w:before="720" w:beforeLines="0"/>
              <w:rPr>
                <w:del w:id="6072" w:author="Abhinav Shandilya" w:date="2021-09-28T12:02:00Z"/>
                <w:b/>
                <w:color w:val="000000"/>
              </w:rPr>
              <w:pPrChange w:id="6071" w:author="shalu.megotia" w:date="2022-04-25T14:36:39Z">
                <w:pPr/>
              </w:pPrChange>
            </w:pPr>
            <w:del w:id="6073" w:author="Abhinav Shandilya" w:date="2021-09-28T12:02:00Z">
              <w:r>
                <w:rPr>
                  <w:b/>
                  <w:color w:val="000000"/>
                </w:rPr>
                <w:delText xml:space="preserve">Queries /Open points </w:delText>
              </w:r>
            </w:del>
          </w:p>
        </w:tc>
        <w:tc>
          <w:tcPr>
            <w:tcW w:w="7654" w:type="dxa"/>
          </w:tcPr>
          <w:p>
            <w:pPr>
              <w:spacing w:before="720" w:beforeLines="0"/>
              <w:jc w:val="both"/>
              <w:rPr>
                <w:del w:id="6075" w:author="Abhinav Shandilya" w:date="2021-09-28T12:02:00Z"/>
              </w:rPr>
              <w:pPrChange w:id="6074" w:author="shalu.megotia" w:date="2022-04-25T14:36:39Z">
                <w:pPr>
                  <w:jc w:val="both"/>
                </w:pPr>
              </w:pPrChange>
            </w:pPr>
          </w:p>
        </w:tc>
      </w:tr>
    </w:tbl>
    <w:p>
      <w:pPr>
        <w:spacing w:before="720" w:beforeLines="0"/>
        <w:rPr>
          <w:del w:id="6077" w:author="Abhinav Shandilya" w:date="2021-09-28T12:02:00Z"/>
        </w:rPr>
        <w:pPrChange w:id="6076" w:author="shalu.megotia" w:date="2022-04-25T14:36:39Z">
          <w:pPr/>
        </w:pPrChange>
      </w:pPr>
    </w:p>
    <w:p>
      <w:pPr>
        <w:spacing w:before="720" w:beforeLines="0"/>
        <w:rPr>
          <w:del w:id="6079" w:author="Abhinav Shandilya" w:date="2021-09-28T12:02:00Z"/>
        </w:rPr>
        <w:pPrChange w:id="6078" w:author="shalu.megotia" w:date="2022-04-25T14:36:39Z">
          <w:pPr/>
        </w:pPrChange>
      </w:pPr>
    </w:p>
    <w:p>
      <w:pPr>
        <w:pStyle w:val="4"/>
        <w:numPr>
          <w:ilvl w:val="2"/>
          <w:numId w:val="3"/>
        </w:numPr>
        <w:tabs>
          <w:tab w:val="left" w:pos="0"/>
        </w:tabs>
        <w:spacing w:before="720" w:beforeLines="0"/>
        <w:ind w:left="0" w:firstLine="0"/>
        <w:rPr>
          <w:del w:id="6081" w:author="Abhinav Shandilya" w:date="2021-09-28T12:02:00Z"/>
          <w:rFonts w:asciiTheme="minorHAnsi" w:hAnsiTheme="minorHAnsi" w:cstheme="minorHAnsi"/>
          <w:b/>
          <w:bCs/>
          <w:color w:val="auto"/>
          <w:sz w:val="22"/>
          <w:szCs w:val="22"/>
        </w:rPr>
        <w:pPrChange w:id="6080" w:author="shalu.megotia" w:date="2022-04-25T14:36:39Z">
          <w:pPr>
            <w:pStyle w:val="4"/>
            <w:numPr>
              <w:ilvl w:val="2"/>
              <w:numId w:val="3"/>
            </w:numPr>
            <w:tabs>
              <w:tab w:val="left" w:pos="0"/>
            </w:tabs>
            <w:ind w:left="0" w:firstLine="0"/>
          </w:pPr>
        </w:pPrChange>
      </w:pPr>
      <w:del w:id="6082" w:author="Abhinav Shandilya" w:date="2021-09-28T12:02:00Z">
        <w:bookmarkStart w:id="171" w:name="_Toc72191940"/>
        <w:r>
          <w:rPr>
            <w:rFonts w:asciiTheme="minorHAnsi" w:hAnsiTheme="minorHAnsi" w:cstheme="minorHAnsi"/>
            <w:b/>
            <w:bCs/>
            <w:color w:val="auto"/>
            <w:sz w:val="22"/>
            <w:szCs w:val="22"/>
          </w:rPr>
          <w:delText>Legal Documents Verification</w:delText>
        </w:r>
        <w:bookmarkEnd w:id="171"/>
      </w:del>
    </w:p>
    <w:p>
      <w:pPr>
        <w:spacing w:before="720" w:beforeLines="0"/>
        <w:rPr>
          <w:del w:id="6084" w:author="Abhinav Shandilya" w:date="2021-09-28T12:02:00Z"/>
        </w:rPr>
        <w:pPrChange w:id="6083" w:author="shalu.megotia" w:date="2022-04-25T14:36:39Z">
          <w:pPr/>
        </w:pPrChange>
      </w:pPr>
    </w:p>
    <w:tbl>
      <w:tblPr>
        <w:tblStyle w:val="12"/>
        <w:tblW w:w="9498"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6085" w:author="Abhinav Shandilya" w:date="2021-09-28T12:02: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6087" w:author="Abhinav Shandilya" w:date="2021-09-28T12:02:00Z"/>
                <w:b/>
                <w:color w:val="000000"/>
              </w:rPr>
              <w:pPrChange w:id="6086" w:author="shalu.megotia" w:date="2022-04-25T14:36:39Z">
                <w:pPr/>
              </w:pPrChange>
            </w:pPr>
            <w:del w:id="6088" w:author="Abhinav Shandilya" w:date="2021-09-28T12:02:00Z">
              <w:r>
                <w:rPr>
                  <w:b/>
                  <w:color w:val="000000"/>
                </w:rPr>
                <w:delText xml:space="preserve">Brief description </w:delText>
              </w:r>
            </w:del>
          </w:p>
        </w:tc>
        <w:tc>
          <w:tcPr>
            <w:tcW w:w="7654" w:type="dxa"/>
            <w:tcBorders>
              <w:top w:val="single" w:color="auto" w:sz="4" w:space="0"/>
              <w:left w:val="single" w:color="auto" w:sz="4" w:space="0"/>
              <w:bottom w:val="single" w:color="auto" w:sz="4" w:space="0"/>
              <w:right w:val="single" w:color="auto" w:sz="4" w:space="0"/>
            </w:tcBorders>
          </w:tcPr>
          <w:p>
            <w:pPr>
              <w:spacing w:before="720" w:beforeLines="0"/>
              <w:rPr>
                <w:del w:id="6090" w:author="Abhinav Shandilya" w:date="2021-09-28T12:02:00Z"/>
              </w:rPr>
              <w:pPrChange w:id="6089" w:author="shalu.megotia" w:date="2022-04-25T14:36:39Z">
                <w:pPr/>
              </w:pPrChange>
            </w:pPr>
            <w:del w:id="6091" w:author="Abhinav Shandilya" w:date="2021-09-28T12:02:00Z">
              <w:r>
                <w:rPr/>
                <w:delText>Through this activity user will be able to verify the legal documents uploaded in the previous activity. User can mark the document as – satisfactory, un-satisfactory. User can also put remarks against the un-satisfactory records.</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6092" w:author="Abhinav Shandilya" w:date="2021-09-28T12:02: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6094" w:author="Abhinav Shandilya" w:date="2021-09-28T12:02:00Z"/>
                <w:b/>
                <w:color w:val="000000"/>
              </w:rPr>
              <w:pPrChange w:id="6093" w:author="shalu.megotia" w:date="2022-04-25T14:36:39Z">
                <w:pPr/>
              </w:pPrChange>
            </w:pPr>
            <w:del w:id="6095" w:author="Abhinav Shandilya" w:date="2021-09-28T12:02:00Z">
              <w:r>
                <w:rPr>
                  <w:b/>
                  <w:color w:val="000000"/>
                </w:rPr>
                <w:delText>Pre-conditions</w:delText>
              </w:r>
            </w:del>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5"/>
              </w:numPr>
              <w:spacing w:before="720" w:beforeLines="0" w:after="0" w:line="240" w:lineRule="auto"/>
              <w:jc w:val="both"/>
              <w:rPr>
                <w:del w:id="6097" w:author="Abhinav Shandilya" w:date="2021-09-28T12:02:00Z"/>
                <w:rFonts w:asciiTheme="minorHAnsi" w:hAnsiTheme="minorHAnsi" w:eastAsiaTheme="minorHAnsi" w:cstheme="minorBidi"/>
              </w:rPr>
              <w:pPrChange w:id="6096" w:author="shalu.megotia" w:date="2022-04-25T14:36:39Z">
                <w:pPr>
                  <w:pStyle w:val="60"/>
                  <w:numPr>
                    <w:ilvl w:val="0"/>
                    <w:numId w:val="15"/>
                  </w:numPr>
                  <w:spacing w:after="0" w:line="240" w:lineRule="auto"/>
                  <w:jc w:val="both"/>
                </w:pPr>
              </w:pPrChange>
            </w:pPr>
            <w:del w:id="6098" w:author="Abhinav Shandilya" w:date="2021-09-28T12:02:00Z">
              <w:r>
                <w:rPr>
                  <w:rFonts w:asciiTheme="minorHAnsi" w:hAnsiTheme="minorHAnsi" w:eastAsiaTheme="minorHAnsi" w:cstheme="minorBidi"/>
                </w:rPr>
                <w:delText>Legal Document receipt is completed.</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6099" w:author="Abhinav Shandilya" w:date="2021-09-28T12:02: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6101" w:author="Abhinav Shandilya" w:date="2021-09-28T12:02:00Z"/>
                <w:b/>
                <w:color w:val="000000"/>
              </w:rPr>
              <w:pPrChange w:id="6100" w:author="shalu.megotia" w:date="2022-04-25T14:36:39Z">
                <w:pPr/>
              </w:pPrChange>
            </w:pPr>
            <w:del w:id="6102" w:author="Abhinav Shandilya" w:date="2021-09-28T12:02:00Z">
              <w:r>
                <w:rPr>
                  <w:b/>
                  <w:color w:val="000000"/>
                </w:rPr>
                <w:delText>Primary users</w:delText>
              </w:r>
            </w:del>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del w:id="6104" w:author="Abhinav Shandilya" w:date="2021-09-28T12:02:00Z"/>
              </w:rPr>
              <w:pPrChange w:id="6103" w:author="shalu.megotia" w:date="2022-04-25T14:36:39Z">
                <w:pPr>
                  <w:jc w:val="both"/>
                </w:pPr>
              </w:pPrChange>
            </w:pPr>
            <w:del w:id="6105" w:author="Abhinav Shandilya" w:date="2021-09-28T12:02:00Z">
              <w:r>
                <w:rPr/>
                <w:delText>CBO-Checker</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6106" w:author="Abhinav Shandilya" w:date="2021-09-28T12:02: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6108" w:author="Abhinav Shandilya" w:date="2021-09-28T12:02:00Z"/>
                <w:b/>
                <w:color w:val="000000"/>
              </w:rPr>
              <w:pPrChange w:id="6107" w:author="shalu.megotia" w:date="2022-04-25T14:36:39Z">
                <w:pPr/>
              </w:pPrChange>
            </w:pPr>
            <w:del w:id="6109" w:author="Abhinav Shandilya" w:date="2021-09-28T12:02:00Z">
              <w:r>
                <w:rPr>
                  <w:b/>
                  <w:color w:val="000000"/>
                </w:rPr>
                <w:delText>Process flow of events</w:delText>
              </w:r>
            </w:del>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del w:id="6111" w:author="Abhinav Shandilya" w:date="2021-09-28T12:02:00Z"/>
              </w:rPr>
              <w:pPrChange w:id="6110" w:author="shalu.megotia" w:date="2022-04-25T14:36:39Z">
                <w:pPr>
                  <w:jc w:val="both"/>
                </w:pPr>
              </w:pPrChange>
            </w:pPr>
            <w:del w:id="6112" w:author="Abhinav Shandilya" w:date="2021-09-28T12:02:00Z">
              <w:r>
                <w:rPr/>
                <w:delText>Legal Document Verification – Primary Flow  (All documents are satisfactory)</w:delText>
              </w:r>
            </w:del>
          </w:p>
          <w:p>
            <w:pPr>
              <w:pStyle w:val="60"/>
              <w:numPr>
                <w:ilvl w:val="0"/>
                <w:numId w:val="21"/>
              </w:numPr>
              <w:spacing w:before="720" w:beforeLines="0" w:after="0" w:line="240" w:lineRule="auto"/>
              <w:jc w:val="both"/>
              <w:rPr>
                <w:del w:id="6114" w:author="Abhinav Shandilya" w:date="2021-09-28T12:02:00Z"/>
                <w:rFonts w:asciiTheme="minorHAnsi" w:hAnsiTheme="minorHAnsi" w:eastAsiaTheme="minorHAnsi" w:cstheme="minorBidi"/>
              </w:rPr>
              <w:pPrChange w:id="6113" w:author="shalu.megotia" w:date="2022-04-25T14:36:39Z">
                <w:pPr>
                  <w:pStyle w:val="60"/>
                  <w:numPr>
                    <w:ilvl w:val="0"/>
                    <w:numId w:val="21"/>
                  </w:numPr>
                  <w:spacing w:after="0" w:line="240" w:lineRule="auto"/>
                  <w:jc w:val="both"/>
                </w:pPr>
              </w:pPrChange>
            </w:pPr>
            <w:del w:id="6115" w:author="Abhinav Shandilya" w:date="2021-09-28T12:02:00Z">
              <w:r>
                <w:rPr>
                  <w:rFonts w:asciiTheme="minorHAnsi" w:hAnsiTheme="minorHAnsi" w:eastAsiaTheme="minorHAnsi" w:cstheme="minorBidi"/>
                </w:rPr>
                <w:delText>User Opens the legal document verification screen.</w:delText>
              </w:r>
            </w:del>
          </w:p>
          <w:p>
            <w:pPr>
              <w:pStyle w:val="60"/>
              <w:numPr>
                <w:ilvl w:val="0"/>
                <w:numId w:val="21"/>
              </w:numPr>
              <w:spacing w:before="720" w:beforeLines="0" w:after="0" w:line="240" w:lineRule="auto"/>
              <w:jc w:val="both"/>
              <w:rPr>
                <w:del w:id="6117" w:author="Abhinav Shandilya" w:date="2021-09-28T12:02:00Z"/>
                <w:rFonts w:asciiTheme="minorHAnsi" w:hAnsiTheme="minorHAnsi" w:eastAsiaTheme="minorHAnsi" w:cstheme="minorBidi"/>
              </w:rPr>
              <w:pPrChange w:id="6116" w:author="shalu.megotia" w:date="2022-04-25T14:36:39Z">
                <w:pPr>
                  <w:pStyle w:val="60"/>
                  <w:numPr>
                    <w:ilvl w:val="0"/>
                    <w:numId w:val="21"/>
                  </w:numPr>
                  <w:spacing w:after="0" w:line="240" w:lineRule="auto"/>
                  <w:jc w:val="both"/>
                </w:pPr>
              </w:pPrChange>
            </w:pPr>
            <w:del w:id="6118" w:author="Abhinav Shandilya" w:date="2021-09-28T12:02:00Z">
              <w:r>
                <w:rPr>
                  <w:rFonts w:asciiTheme="minorHAnsi" w:hAnsiTheme="minorHAnsi" w:eastAsiaTheme="minorHAnsi" w:cstheme="minorBidi"/>
                </w:rPr>
                <w:delText xml:space="preserve">User downloads and verifies the legal documents. </w:delText>
              </w:r>
            </w:del>
          </w:p>
          <w:p>
            <w:pPr>
              <w:pStyle w:val="60"/>
              <w:numPr>
                <w:ilvl w:val="0"/>
                <w:numId w:val="21"/>
              </w:numPr>
              <w:spacing w:before="720" w:beforeLines="0" w:after="0" w:line="240" w:lineRule="auto"/>
              <w:jc w:val="both"/>
              <w:rPr>
                <w:del w:id="6120" w:author="Abhinav Shandilya" w:date="2021-09-28T12:02:00Z"/>
                <w:rFonts w:asciiTheme="minorHAnsi" w:hAnsiTheme="minorHAnsi" w:eastAsiaTheme="minorHAnsi" w:cstheme="minorBidi"/>
              </w:rPr>
              <w:pPrChange w:id="6119" w:author="shalu.megotia" w:date="2022-04-25T14:36:39Z">
                <w:pPr>
                  <w:pStyle w:val="60"/>
                  <w:numPr>
                    <w:ilvl w:val="0"/>
                    <w:numId w:val="21"/>
                  </w:numPr>
                  <w:spacing w:after="0" w:line="240" w:lineRule="auto"/>
                  <w:jc w:val="both"/>
                </w:pPr>
              </w:pPrChange>
            </w:pPr>
            <w:del w:id="6121" w:author="Abhinav Shandilya" w:date="2021-09-28T12:02:00Z">
              <w:r>
                <w:rPr>
                  <w:rFonts w:asciiTheme="minorHAnsi" w:hAnsiTheme="minorHAnsi" w:eastAsiaTheme="minorHAnsi" w:cstheme="minorBidi"/>
                </w:rPr>
                <w:delText>User mark all the records as satisfactory.</w:delText>
              </w:r>
            </w:del>
          </w:p>
          <w:p>
            <w:pPr>
              <w:pStyle w:val="60"/>
              <w:numPr>
                <w:ilvl w:val="0"/>
                <w:numId w:val="21"/>
              </w:numPr>
              <w:spacing w:before="720" w:beforeLines="0" w:after="0" w:line="240" w:lineRule="auto"/>
              <w:jc w:val="both"/>
              <w:rPr>
                <w:del w:id="6123" w:author="Abhinav Shandilya" w:date="2021-09-28T12:02:00Z"/>
                <w:rFonts w:asciiTheme="minorHAnsi" w:hAnsiTheme="minorHAnsi" w:eastAsiaTheme="minorHAnsi" w:cstheme="minorBidi"/>
              </w:rPr>
              <w:pPrChange w:id="6122" w:author="shalu.megotia" w:date="2022-04-25T14:36:39Z">
                <w:pPr>
                  <w:pStyle w:val="60"/>
                  <w:numPr>
                    <w:ilvl w:val="0"/>
                    <w:numId w:val="21"/>
                  </w:numPr>
                  <w:spacing w:after="0" w:line="240" w:lineRule="auto"/>
                  <w:jc w:val="both"/>
                </w:pPr>
              </w:pPrChange>
            </w:pPr>
            <w:del w:id="6124" w:author="Abhinav Shandilya" w:date="2021-09-28T12:02:00Z">
              <w:r>
                <w:rPr>
                  <w:rFonts w:asciiTheme="minorHAnsi" w:hAnsiTheme="minorHAnsi" w:eastAsiaTheme="minorHAnsi" w:cstheme="minorBidi"/>
                </w:rPr>
                <w:delText>User completes the activity</w:delText>
              </w:r>
            </w:del>
          </w:p>
          <w:p>
            <w:pPr>
              <w:pStyle w:val="60"/>
              <w:numPr>
                <w:ilvl w:val="0"/>
                <w:numId w:val="21"/>
              </w:numPr>
              <w:spacing w:before="720" w:beforeLines="0" w:after="0" w:line="240" w:lineRule="auto"/>
              <w:jc w:val="both"/>
              <w:rPr>
                <w:del w:id="6126" w:author="Abhinav Shandilya" w:date="2021-09-28T12:02:00Z"/>
                <w:rFonts w:asciiTheme="minorHAnsi" w:hAnsiTheme="minorHAnsi" w:eastAsiaTheme="minorHAnsi" w:cstheme="minorBidi"/>
              </w:rPr>
              <w:pPrChange w:id="6125" w:author="shalu.megotia" w:date="2022-04-25T14:36:39Z">
                <w:pPr>
                  <w:pStyle w:val="60"/>
                  <w:numPr>
                    <w:ilvl w:val="0"/>
                    <w:numId w:val="21"/>
                  </w:numPr>
                  <w:spacing w:after="0" w:line="240" w:lineRule="auto"/>
                  <w:jc w:val="both"/>
                </w:pPr>
              </w:pPrChange>
            </w:pPr>
            <w:del w:id="6127" w:author="Abhinav Shandilya" w:date="2021-09-28T12:02:00Z">
              <w:r>
                <w:rPr>
                  <w:rFonts w:asciiTheme="minorHAnsi" w:hAnsiTheme="minorHAnsi" w:eastAsiaTheme="minorHAnsi" w:cstheme="minorBidi"/>
                </w:rPr>
                <w:delText>Application moves to next stage.</w:delText>
              </w:r>
            </w:del>
          </w:p>
          <w:p>
            <w:pPr>
              <w:spacing w:before="720" w:beforeLines="0"/>
              <w:rPr>
                <w:del w:id="6129" w:author="Abhinav Shandilya" w:date="2021-09-28T12:02:00Z"/>
              </w:rPr>
              <w:pPrChange w:id="6128" w:author="shalu.megotia" w:date="2022-04-25T14:36:39Z">
                <w:pPr/>
              </w:pPrChange>
            </w:pPr>
          </w:p>
          <w:p>
            <w:pPr>
              <w:spacing w:before="720" w:beforeLines="0"/>
              <w:rPr>
                <w:del w:id="6131" w:author="Abhinav Shandilya" w:date="2021-09-28T12:02:00Z"/>
              </w:rPr>
              <w:pPrChange w:id="6130" w:author="shalu.megotia" w:date="2022-04-25T14:36:39Z">
                <w:pPr/>
              </w:pPrChange>
            </w:pPr>
          </w:p>
          <w:p>
            <w:pPr>
              <w:spacing w:before="720" w:beforeLines="0"/>
              <w:jc w:val="both"/>
              <w:rPr>
                <w:del w:id="6133" w:author="Abhinav Shandilya" w:date="2021-09-28T12:02:00Z"/>
              </w:rPr>
              <w:pPrChange w:id="6132" w:author="shalu.megotia" w:date="2022-04-25T14:36:39Z">
                <w:pPr>
                  <w:jc w:val="both"/>
                </w:pPr>
              </w:pPrChange>
            </w:pPr>
            <w:del w:id="6134" w:author="Abhinav Shandilya" w:date="2021-09-28T12:02:00Z">
              <w:r>
                <w:rPr/>
                <w:delText>Legal Document Verification – Alternate Flow (Some documents are Unsatisfactory)</w:delText>
              </w:r>
            </w:del>
          </w:p>
          <w:p>
            <w:pPr>
              <w:pStyle w:val="60"/>
              <w:numPr>
                <w:ilvl w:val="0"/>
                <w:numId w:val="21"/>
              </w:numPr>
              <w:spacing w:before="720" w:beforeLines="0" w:after="0" w:line="240" w:lineRule="auto"/>
              <w:jc w:val="both"/>
              <w:rPr>
                <w:del w:id="6136" w:author="Abhinav Shandilya" w:date="2021-09-28T12:02:00Z"/>
                <w:rFonts w:asciiTheme="minorHAnsi" w:hAnsiTheme="minorHAnsi" w:eastAsiaTheme="minorHAnsi" w:cstheme="minorBidi"/>
              </w:rPr>
              <w:pPrChange w:id="6135" w:author="shalu.megotia" w:date="2022-04-25T14:36:39Z">
                <w:pPr>
                  <w:pStyle w:val="60"/>
                  <w:numPr>
                    <w:ilvl w:val="0"/>
                    <w:numId w:val="21"/>
                  </w:numPr>
                  <w:spacing w:after="0" w:line="240" w:lineRule="auto"/>
                  <w:jc w:val="both"/>
                </w:pPr>
              </w:pPrChange>
            </w:pPr>
            <w:del w:id="6137" w:author="Abhinav Shandilya" w:date="2021-09-28T12:02:00Z">
              <w:r>
                <w:rPr>
                  <w:rFonts w:asciiTheme="minorHAnsi" w:hAnsiTheme="minorHAnsi" w:eastAsiaTheme="minorHAnsi" w:cstheme="minorBidi"/>
                </w:rPr>
                <w:delText>User Opens the legal document verification screen.</w:delText>
              </w:r>
            </w:del>
          </w:p>
          <w:p>
            <w:pPr>
              <w:pStyle w:val="60"/>
              <w:numPr>
                <w:ilvl w:val="0"/>
                <w:numId w:val="21"/>
              </w:numPr>
              <w:spacing w:before="720" w:beforeLines="0" w:after="0" w:line="240" w:lineRule="auto"/>
              <w:jc w:val="both"/>
              <w:rPr>
                <w:del w:id="6139" w:author="Abhinav Shandilya" w:date="2021-09-28T12:02:00Z"/>
                <w:rFonts w:asciiTheme="minorHAnsi" w:hAnsiTheme="minorHAnsi" w:eastAsiaTheme="minorHAnsi" w:cstheme="minorBidi"/>
              </w:rPr>
              <w:pPrChange w:id="6138" w:author="shalu.megotia" w:date="2022-04-25T14:36:39Z">
                <w:pPr>
                  <w:pStyle w:val="60"/>
                  <w:numPr>
                    <w:ilvl w:val="0"/>
                    <w:numId w:val="21"/>
                  </w:numPr>
                  <w:spacing w:after="0" w:line="240" w:lineRule="auto"/>
                  <w:jc w:val="both"/>
                </w:pPr>
              </w:pPrChange>
            </w:pPr>
            <w:del w:id="6140" w:author="Abhinav Shandilya" w:date="2021-09-28T12:02:00Z">
              <w:r>
                <w:rPr>
                  <w:rFonts w:asciiTheme="minorHAnsi" w:hAnsiTheme="minorHAnsi" w:eastAsiaTheme="minorHAnsi" w:cstheme="minorBidi"/>
                </w:rPr>
                <w:delText xml:space="preserve">User verifies the document. </w:delText>
              </w:r>
            </w:del>
          </w:p>
          <w:p>
            <w:pPr>
              <w:pStyle w:val="60"/>
              <w:numPr>
                <w:ilvl w:val="0"/>
                <w:numId w:val="21"/>
              </w:numPr>
              <w:spacing w:before="720" w:beforeLines="0" w:after="0" w:line="240" w:lineRule="auto"/>
              <w:jc w:val="both"/>
              <w:rPr>
                <w:del w:id="6142" w:author="Abhinav Shandilya" w:date="2021-09-28T12:02:00Z"/>
                <w:rFonts w:asciiTheme="minorHAnsi" w:hAnsiTheme="minorHAnsi" w:eastAsiaTheme="minorHAnsi" w:cstheme="minorBidi"/>
              </w:rPr>
              <w:pPrChange w:id="6141" w:author="shalu.megotia" w:date="2022-04-25T14:36:39Z">
                <w:pPr>
                  <w:pStyle w:val="60"/>
                  <w:numPr>
                    <w:ilvl w:val="0"/>
                    <w:numId w:val="21"/>
                  </w:numPr>
                  <w:spacing w:after="0" w:line="240" w:lineRule="auto"/>
                  <w:jc w:val="both"/>
                </w:pPr>
              </w:pPrChange>
            </w:pPr>
            <w:del w:id="6143" w:author="Abhinav Shandilya" w:date="2021-09-28T12:02:00Z">
              <w:r>
                <w:rPr>
                  <w:rFonts w:asciiTheme="minorHAnsi" w:hAnsiTheme="minorHAnsi" w:eastAsiaTheme="minorHAnsi" w:cstheme="minorBidi"/>
                </w:rPr>
                <w:delText>User mark any of the document as un-satisfactory.</w:delText>
              </w:r>
            </w:del>
          </w:p>
          <w:p>
            <w:pPr>
              <w:pStyle w:val="60"/>
              <w:numPr>
                <w:ilvl w:val="0"/>
                <w:numId w:val="21"/>
              </w:numPr>
              <w:spacing w:before="720" w:beforeLines="0" w:after="0" w:line="240" w:lineRule="auto"/>
              <w:jc w:val="both"/>
              <w:rPr>
                <w:del w:id="6145" w:author="Abhinav Shandilya" w:date="2021-09-28T12:02:00Z"/>
                <w:rFonts w:asciiTheme="minorHAnsi" w:hAnsiTheme="minorHAnsi" w:eastAsiaTheme="minorHAnsi" w:cstheme="minorBidi"/>
              </w:rPr>
              <w:pPrChange w:id="6144" w:author="shalu.megotia" w:date="2022-04-25T14:36:39Z">
                <w:pPr>
                  <w:pStyle w:val="60"/>
                  <w:numPr>
                    <w:ilvl w:val="0"/>
                    <w:numId w:val="21"/>
                  </w:numPr>
                  <w:spacing w:after="0" w:line="240" w:lineRule="auto"/>
                  <w:jc w:val="both"/>
                </w:pPr>
              </w:pPrChange>
            </w:pPr>
            <w:del w:id="6146" w:author="Abhinav Shandilya" w:date="2021-09-28T12:02:00Z">
              <w:r>
                <w:rPr>
                  <w:rFonts w:asciiTheme="minorHAnsi" w:hAnsiTheme="minorHAnsi" w:eastAsiaTheme="minorHAnsi" w:cstheme="minorBidi"/>
                </w:rPr>
                <w:delText>User completes the activity.</w:delText>
              </w:r>
            </w:del>
          </w:p>
          <w:p>
            <w:pPr>
              <w:pStyle w:val="60"/>
              <w:numPr>
                <w:ilvl w:val="0"/>
                <w:numId w:val="21"/>
              </w:numPr>
              <w:spacing w:before="720" w:beforeLines="0" w:after="0" w:line="240" w:lineRule="auto"/>
              <w:jc w:val="both"/>
              <w:rPr>
                <w:del w:id="6148" w:author="Abhinav Shandilya" w:date="2021-09-28T12:02:00Z"/>
                <w:rFonts w:asciiTheme="minorHAnsi" w:hAnsiTheme="minorHAnsi" w:eastAsiaTheme="minorHAnsi" w:cstheme="minorBidi"/>
              </w:rPr>
              <w:pPrChange w:id="6147" w:author="shalu.megotia" w:date="2022-04-25T14:36:39Z">
                <w:pPr>
                  <w:pStyle w:val="60"/>
                  <w:numPr>
                    <w:ilvl w:val="0"/>
                    <w:numId w:val="21"/>
                  </w:numPr>
                  <w:spacing w:after="0" w:line="240" w:lineRule="auto"/>
                  <w:jc w:val="both"/>
                </w:pPr>
              </w:pPrChange>
            </w:pPr>
            <w:del w:id="6149" w:author="Abhinav Shandilya" w:date="2021-09-28T12:02:00Z">
              <w:r>
                <w:rPr>
                  <w:rFonts w:asciiTheme="minorHAnsi" w:hAnsiTheme="minorHAnsi" w:eastAsiaTheme="minorHAnsi" w:cstheme="minorBidi"/>
                </w:rPr>
                <w:delText>Application moves back to previous stage.</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6150" w:author="Abhinav Shandilya" w:date="2021-09-28T12:02: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6152" w:author="Abhinav Shandilya" w:date="2021-09-28T12:02:00Z"/>
                <w:b/>
                <w:color w:val="000000"/>
              </w:rPr>
              <w:pPrChange w:id="6151" w:author="shalu.megotia" w:date="2022-04-25T14:36:39Z">
                <w:pPr/>
              </w:pPrChange>
            </w:pPr>
            <w:del w:id="6153" w:author="Abhinav Shandilya" w:date="2021-09-28T12:02:00Z">
              <w:r>
                <w:rPr>
                  <w:b/>
                  <w:color w:val="000000"/>
                </w:rPr>
                <w:delText>Post Conditions</w:delText>
              </w:r>
            </w:del>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8"/>
              </w:numPr>
              <w:spacing w:before="720" w:beforeLines="0" w:after="0" w:line="240" w:lineRule="auto"/>
              <w:jc w:val="both"/>
              <w:rPr>
                <w:del w:id="6155" w:author="Abhinav Shandilya" w:date="2021-09-28T12:02:00Z"/>
                <w:rFonts w:asciiTheme="minorHAnsi" w:hAnsiTheme="minorHAnsi" w:eastAsiaTheme="minorHAnsi" w:cstheme="minorBidi"/>
              </w:rPr>
              <w:pPrChange w:id="6154" w:author="shalu.megotia" w:date="2022-04-25T14:36:39Z">
                <w:pPr>
                  <w:pStyle w:val="60"/>
                  <w:numPr>
                    <w:ilvl w:val="0"/>
                    <w:numId w:val="18"/>
                  </w:numPr>
                  <w:spacing w:after="0" w:line="240" w:lineRule="auto"/>
                  <w:jc w:val="both"/>
                </w:pPr>
              </w:pPrChange>
            </w:pPr>
            <w:del w:id="6156" w:author="Abhinav Shandilya" w:date="2021-09-28T12:02:00Z">
              <w:r>
                <w:rPr>
                  <w:rFonts w:asciiTheme="minorHAnsi" w:hAnsiTheme="minorHAnsi" w:eastAsiaTheme="minorHAnsi" w:cstheme="minorBidi"/>
                </w:rPr>
                <w:delText>Covenant Fulfillment when all documents are marked as satisfactory.</w:delText>
              </w:r>
            </w:del>
          </w:p>
          <w:p>
            <w:pPr>
              <w:pStyle w:val="60"/>
              <w:numPr>
                <w:ilvl w:val="0"/>
                <w:numId w:val="18"/>
              </w:numPr>
              <w:spacing w:before="720" w:beforeLines="0" w:after="0" w:line="240" w:lineRule="auto"/>
              <w:jc w:val="both"/>
              <w:rPr>
                <w:del w:id="6158" w:author="Abhinav Shandilya" w:date="2021-09-28T12:02:00Z"/>
                <w:rFonts w:asciiTheme="minorHAnsi" w:hAnsiTheme="minorHAnsi" w:eastAsiaTheme="minorHAnsi" w:cstheme="minorBidi"/>
              </w:rPr>
              <w:pPrChange w:id="6157" w:author="shalu.megotia" w:date="2022-04-25T14:36:39Z">
                <w:pPr>
                  <w:pStyle w:val="60"/>
                  <w:numPr>
                    <w:ilvl w:val="0"/>
                    <w:numId w:val="18"/>
                  </w:numPr>
                  <w:spacing w:after="0" w:line="240" w:lineRule="auto"/>
                  <w:jc w:val="both"/>
                </w:pPr>
              </w:pPrChange>
            </w:pPr>
            <w:del w:id="6159" w:author="Abhinav Shandilya" w:date="2021-09-28T12:02:00Z">
              <w:r>
                <w:rPr>
                  <w:rFonts w:asciiTheme="minorHAnsi" w:hAnsiTheme="minorHAnsi" w:eastAsiaTheme="minorHAnsi" w:cstheme="minorBidi"/>
                </w:rPr>
                <w:delText>Legal Documents Receipt if any of documents is marked as unsatisfactory.</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6160" w:author="Abhinav Shandilya" w:date="2021-09-28T12:02: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6162" w:author="Abhinav Shandilya" w:date="2021-09-28T12:02:00Z"/>
                <w:b/>
                <w:color w:val="000000"/>
              </w:rPr>
              <w:pPrChange w:id="6161" w:author="shalu.megotia" w:date="2022-04-25T14:36:39Z">
                <w:pPr/>
              </w:pPrChange>
            </w:pPr>
            <w:del w:id="6163" w:author="Abhinav Shandilya" w:date="2021-09-28T12:02:00Z">
              <w:r>
                <w:rPr>
                  <w:b/>
                  <w:color w:val="000000"/>
                </w:rPr>
                <w:delText>Business Rules</w:delText>
              </w:r>
            </w:del>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8"/>
              </w:numPr>
              <w:spacing w:before="720" w:beforeLines="0" w:after="0" w:line="240" w:lineRule="auto"/>
              <w:jc w:val="both"/>
              <w:rPr>
                <w:del w:id="6165" w:author="Abhinav Shandilya" w:date="2021-09-28T12:02:00Z"/>
                <w:rFonts w:asciiTheme="minorHAnsi" w:hAnsiTheme="minorHAnsi" w:eastAsiaTheme="minorHAnsi" w:cstheme="minorBidi"/>
              </w:rPr>
              <w:pPrChange w:id="6164" w:author="shalu.megotia" w:date="2022-04-25T14:36:39Z">
                <w:pPr>
                  <w:pStyle w:val="60"/>
                  <w:numPr>
                    <w:ilvl w:val="0"/>
                    <w:numId w:val="18"/>
                  </w:numPr>
                  <w:spacing w:after="0" w:line="240" w:lineRule="auto"/>
                  <w:jc w:val="both"/>
                </w:pPr>
              </w:pPrChange>
            </w:pPr>
            <w:del w:id="6166" w:author="Abhinav Shandilya" w:date="2021-09-28T12:02:00Z">
              <w:r>
                <w:rPr>
                  <w:rFonts w:asciiTheme="minorHAnsi" w:hAnsiTheme="minorHAnsi" w:eastAsiaTheme="minorHAnsi" w:cstheme="minorBidi"/>
                </w:rPr>
                <w:delText>User must take decision on each record in order to complete the activity</w:delText>
              </w:r>
            </w:del>
          </w:p>
          <w:p>
            <w:pPr>
              <w:pStyle w:val="60"/>
              <w:numPr>
                <w:ilvl w:val="0"/>
                <w:numId w:val="18"/>
              </w:numPr>
              <w:spacing w:before="720" w:beforeLines="0" w:after="0" w:line="240" w:lineRule="auto"/>
              <w:jc w:val="both"/>
              <w:rPr>
                <w:del w:id="6168" w:author="Abhinav Shandilya" w:date="2021-09-28T12:02:00Z"/>
                <w:rFonts w:asciiTheme="minorHAnsi" w:hAnsiTheme="minorHAnsi" w:eastAsiaTheme="minorHAnsi" w:cstheme="minorBidi"/>
              </w:rPr>
              <w:pPrChange w:id="6167" w:author="shalu.megotia" w:date="2022-04-25T14:36:39Z">
                <w:pPr>
                  <w:pStyle w:val="60"/>
                  <w:numPr>
                    <w:ilvl w:val="0"/>
                    <w:numId w:val="18"/>
                  </w:numPr>
                  <w:spacing w:after="0" w:line="240" w:lineRule="auto"/>
                  <w:jc w:val="both"/>
                </w:pPr>
              </w:pPrChange>
            </w:pPr>
            <w:del w:id="6169" w:author="Abhinav Shandilya" w:date="2021-09-28T12:02:00Z">
              <w:r>
                <w:rPr>
                  <w:rFonts w:asciiTheme="minorHAnsi" w:hAnsiTheme="minorHAnsi" w:eastAsiaTheme="minorHAnsi" w:cstheme="minorBidi"/>
                </w:rPr>
                <w:delText>If a document is marked as unsatisfactory, user has to provide remarks.</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6170" w:author="Abhinav Shandilya" w:date="2021-09-28T12:02: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6172" w:author="Abhinav Shandilya" w:date="2021-09-28T12:02:00Z"/>
                <w:b/>
                <w:color w:val="000000"/>
              </w:rPr>
              <w:pPrChange w:id="6171" w:author="shalu.megotia" w:date="2022-04-25T14:36:39Z">
                <w:pPr/>
              </w:pPrChange>
            </w:pPr>
            <w:del w:id="6173" w:author="Abhinav Shandilya" w:date="2021-09-28T12:02:00Z">
              <w:r>
                <w:rPr>
                  <w:b/>
                  <w:color w:val="000000"/>
                </w:rPr>
                <w:delText>UI Details</w:delText>
              </w:r>
            </w:del>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del w:id="6175" w:author="Abhinav Shandilya" w:date="2021-09-28T12:02:00Z"/>
              </w:rPr>
              <w:pPrChange w:id="6174" w:author="shalu.megotia" w:date="2022-04-25T14:36:39Z">
                <w:pPr>
                  <w:jc w:val="both"/>
                </w:pPr>
              </w:pPrChange>
            </w:pPr>
            <w:del w:id="6176" w:author="Abhinav Shandilya" w:date="2021-09-28T12:02:00Z">
              <w:r>
                <w:rPr/>
                <w:delText>Legal Document verification screen will be same as that of Legal document receipt screen, with an addition of field for marking documents as satisfactory/unsatisfactory and remarks column.</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6177" w:author="Abhinav Shandilya" w:date="2021-09-28T12:02: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6179" w:author="Abhinav Shandilya" w:date="2021-09-28T12:02:00Z"/>
                <w:b/>
                <w:color w:val="000000"/>
              </w:rPr>
              <w:pPrChange w:id="6178" w:author="shalu.megotia" w:date="2022-04-25T14:36:39Z">
                <w:pPr/>
              </w:pPrChange>
            </w:pPr>
            <w:del w:id="6180" w:author="Abhinav Shandilya" w:date="2021-09-28T12:02:00Z">
              <w:r>
                <w:rPr>
                  <w:b/>
                  <w:color w:val="000000"/>
                </w:rPr>
                <w:delText xml:space="preserve">Validations </w:delText>
              </w:r>
            </w:del>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del w:id="6182" w:author="Abhinav Shandilya" w:date="2021-09-28T12:02:00Z"/>
              </w:rPr>
              <w:pPrChange w:id="6181" w:author="shalu.megotia" w:date="2022-04-25T14:36:39Z">
                <w:pPr>
                  <w:jc w:val="both"/>
                </w:pPr>
              </w:pPrChange>
            </w:pPr>
            <w:del w:id="6183" w:author="Abhinav Shandilya" w:date="2021-09-28T12:02:00Z">
              <w:r>
                <w:rPr/>
                <w:delText>All the documents (system or user defined) should be marked as satisfactory/unsatisfactory to move on to next activity.</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del w:id="6184" w:author="Abhinav Shandilya" w:date="2021-09-28T12:02: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6186" w:author="Abhinav Shandilya" w:date="2021-09-28T12:02:00Z"/>
                <w:b/>
                <w:color w:val="000000"/>
              </w:rPr>
              <w:pPrChange w:id="6185" w:author="shalu.megotia" w:date="2022-04-25T14:36:39Z">
                <w:pPr/>
              </w:pPrChange>
            </w:pPr>
            <w:del w:id="6187" w:author="Abhinav Shandilya" w:date="2021-09-28T12:02:00Z">
              <w:r>
                <w:rPr>
                  <w:b/>
                  <w:color w:val="000000"/>
                </w:rPr>
                <w:delText xml:space="preserve">Queries /Open points </w:delText>
              </w:r>
            </w:del>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del w:id="6189" w:author="Abhinav Shandilya" w:date="2021-09-28T12:02:00Z"/>
              </w:rPr>
              <w:pPrChange w:id="6188" w:author="shalu.megotia" w:date="2022-04-25T14:36:39Z">
                <w:pPr>
                  <w:jc w:val="both"/>
                </w:pPr>
              </w:pPrChange>
            </w:pPr>
            <w:del w:id="6190" w:author="Abhinav Shandilya" w:date="2021-09-28T12:02:00Z">
              <w:r>
                <w:rPr/>
                <w:delText>None</w:delText>
              </w:r>
            </w:del>
          </w:p>
        </w:tc>
      </w:tr>
    </w:tbl>
    <w:p>
      <w:pPr>
        <w:spacing w:before="720" w:beforeLines="0"/>
        <w:rPr>
          <w:highlight w:val="yellow"/>
        </w:rPr>
        <w:pPrChange w:id="6191" w:author="shalu.megotia" w:date="2022-04-25T14:36:39Z">
          <w:pPr/>
        </w:pPrChange>
      </w:pPr>
    </w:p>
    <w:p>
      <w:pPr>
        <w:spacing w:before="720" w:beforeLines="0"/>
        <w:rPr>
          <w:highlight w:val="yellow"/>
        </w:rPr>
        <w:pPrChange w:id="6192" w:author="shalu.megotia" w:date="2022-04-25T14:36:39Z">
          <w:pPr/>
        </w:pPrChange>
      </w:pPr>
    </w:p>
    <w:p>
      <w:pPr>
        <w:spacing w:before="720" w:beforeLines="0"/>
        <w:rPr>
          <w:del w:id="6194" w:author="Neeraj Shrivastava" w:date="2021-05-07T16:13:00Z"/>
          <w:highlight w:val="yellow"/>
        </w:rPr>
        <w:pPrChange w:id="6193" w:author="shalu.megotia" w:date="2022-04-25T14:36:39Z">
          <w:pPr/>
        </w:pPrChange>
      </w:pPr>
    </w:p>
    <w:p>
      <w:pPr>
        <w:spacing w:before="720" w:beforeLines="0"/>
        <w:rPr>
          <w:del w:id="6196" w:author="Neeraj Shrivastava" w:date="2021-05-07T16:13:00Z"/>
          <w:highlight w:val="yellow"/>
        </w:rPr>
        <w:pPrChange w:id="6195"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6197" w:author="shalu.megotia" w:date="2022-04-25T14:36:39Z">
          <w:pPr>
            <w:pStyle w:val="4"/>
            <w:numPr>
              <w:ilvl w:val="2"/>
              <w:numId w:val="3"/>
            </w:numPr>
            <w:tabs>
              <w:tab w:val="left" w:pos="0"/>
            </w:tabs>
            <w:ind w:left="0" w:firstLine="0"/>
          </w:pPr>
        </w:pPrChange>
      </w:pPr>
      <w:bookmarkStart w:id="172" w:name="_Toc72191941"/>
      <w:r>
        <w:rPr>
          <w:rFonts w:asciiTheme="minorHAnsi" w:hAnsiTheme="minorHAnsi" w:cstheme="minorHAnsi"/>
          <w:b/>
          <w:bCs/>
          <w:color w:val="auto"/>
          <w:sz w:val="22"/>
          <w:szCs w:val="22"/>
        </w:rPr>
        <w:t>Covenants Fulfillment</w:t>
      </w:r>
      <w:bookmarkEnd w:id="172"/>
      <w:r>
        <w:rPr>
          <w:rFonts w:asciiTheme="minorHAnsi" w:hAnsiTheme="minorHAnsi" w:cstheme="minorHAnsi"/>
          <w:b/>
          <w:bCs/>
          <w:color w:val="auto"/>
          <w:sz w:val="22"/>
          <w:szCs w:val="22"/>
        </w:rPr>
        <w:t xml:space="preserve">  </w:t>
      </w:r>
    </w:p>
    <w:p>
      <w:pPr>
        <w:spacing w:before="720" w:beforeLines="0"/>
        <w:pPrChange w:id="6198" w:author="shalu.megotia" w:date="2022-04-25T14:36:39Z">
          <w:pPr/>
        </w:pPrChange>
      </w:pPr>
    </w:p>
    <w:tbl>
      <w:tblPr>
        <w:tblStyle w:val="12"/>
        <w:tblW w:w="9498"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199" w:author="shalu.megotia" w:date="2022-04-25T14:36:39Z">
                <w:pPr/>
              </w:pPrChange>
            </w:pPr>
            <w:r>
              <w:rPr>
                <w:b/>
                <w:color w:val="000000"/>
              </w:rPr>
              <w:t xml:space="preserve">Brief description </w:t>
            </w:r>
          </w:p>
        </w:tc>
        <w:tc>
          <w:tcPr>
            <w:tcW w:w="7654" w:type="dxa"/>
          </w:tcPr>
          <w:p>
            <w:pPr>
              <w:spacing w:before="720" w:beforeLines="0"/>
              <w:jc w:val="both"/>
              <w:pPrChange w:id="6200" w:author="shalu.megotia" w:date="2022-04-25T14:36:39Z">
                <w:pPr>
                  <w:jc w:val="both"/>
                </w:pPr>
              </w:pPrChange>
            </w:pPr>
            <w:r>
              <w:t>In this activity, user will be able to view the list of covenants as added during the sanctioning process. User will be able to update the status of the same at the stage.</w:t>
            </w:r>
          </w:p>
          <w:p>
            <w:pPr>
              <w:spacing w:before="720" w:beforeLines="0"/>
              <w:jc w:val="both"/>
              <w:pPrChange w:id="6201" w:author="shalu.megotia" w:date="2022-04-25T14:36:39Z">
                <w:pPr>
                  <w:jc w:val="both"/>
                </w:pPr>
              </w:pPrChange>
            </w:pPr>
          </w:p>
          <w:p>
            <w:pPr>
              <w:spacing w:before="720" w:beforeLines="0"/>
              <w:jc w:val="both"/>
              <w:pPrChange w:id="6202" w:author="shalu.megotia" w:date="2022-04-25T14:36:39Z">
                <w:pPr>
                  <w:jc w:val="both"/>
                </w:pPr>
              </w:pPrChange>
            </w:pPr>
            <w:r>
              <w:t>Following status are applicable:</w:t>
            </w:r>
          </w:p>
          <w:p>
            <w:pPr>
              <w:pStyle w:val="62"/>
              <w:numPr>
                <w:ilvl w:val="0"/>
                <w:numId w:val="46"/>
              </w:numPr>
              <w:spacing w:before="720" w:beforeLines="0"/>
              <w:jc w:val="both"/>
              <w:pPrChange w:id="6203" w:author="shalu.megotia" w:date="2022-04-25T14:36:39Z">
                <w:pPr>
                  <w:pStyle w:val="62"/>
                  <w:numPr>
                    <w:ilvl w:val="0"/>
                    <w:numId w:val="46"/>
                  </w:numPr>
                  <w:jc w:val="both"/>
                </w:pPr>
              </w:pPrChange>
            </w:pPr>
            <w:r>
              <w:t>Fulfilled</w:t>
            </w:r>
          </w:p>
          <w:p>
            <w:pPr>
              <w:pStyle w:val="62"/>
              <w:numPr>
                <w:ilvl w:val="0"/>
                <w:numId w:val="46"/>
              </w:numPr>
              <w:spacing w:before="720" w:beforeLines="0"/>
              <w:jc w:val="both"/>
              <w:pPrChange w:id="6204" w:author="shalu.megotia" w:date="2022-04-25T14:36:39Z">
                <w:pPr>
                  <w:pStyle w:val="62"/>
                  <w:numPr>
                    <w:ilvl w:val="0"/>
                    <w:numId w:val="46"/>
                  </w:numPr>
                  <w:jc w:val="both"/>
                </w:pPr>
              </w:pPrChange>
            </w:pPr>
            <w:r>
              <w:t>Not Fulfilled</w:t>
            </w:r>
          </w:p>
          <w:p>
            <w:pPr>
              <w:pStyle w:val="62"/>
              <w:numPr>
                <w:ilvl w:val="0"/>
                <w:numId w:val="46"/>
              </w:numPr>
              <w:spacing w:before="720" w:beforeLines="0"/>
              <w:jc w:val="both"/>
              <w:pPrChange w:id="6205" w:author="shalu.megotia" w:date="2022-04-25T14:36:39Z">
                <w:pPr>
                  <w:pStyle w:val="62"/>
                  <w:numPr>
                    <w:ilvl w:val="0"/>
                    <w:numId w:val="46"/>
                  </w:numPr>
                  <w:jc w:val="both"/>
                </w:pPr>
              </w:pPrChange>
            </w:pPr>
            <w:r>
              <w:t>Not Applicable</w:t>
            </w:r>
          </w:p>
          <w:p>
            <w:pPr>
              <w:pStyle w:val="62"/>
              <w:numPr>
                <w:ilvl w:val="0"/>
                <w:numId w:val="46"/>
              </w:numPr>
              <w:spacing w:before="720" w:beforeLines="0"/>
              <w:jc w:val="both"/>
              <w:pPrChange w:id="6206" w:author="shalu.megotia" w:date="2022-04-25T14:36:39Z">
                <w:pPr>
                  <w:pStyle w:val="62"/>
                  <w:numPr>
                    <w:ilvl w:val="0"/>
                    <w:numId w:val="46"/>
                  </w:numPr>
                  <w:jc w:val="both"/>
                </w:pPr>
              </w:pPrChange>
            </w:pPr>
            <w:r>
              <w:t>Deferred</w:t>
            </w:r>
          </w:p>
          <w:p>
            <w:pPr>
              <w:spacing w:before="720" w:beforeLines="0"/>
              <w:jc w:val="both"/>
              <w:pPrChange w:id="6207" w:author="shalu.megotia" w:date="2022-04-25T14:36:39Z">
                <w:pPr>
                  <w:jc w:val="both"/>
                </w:pPr>
              </w:pPrChange>
            </w:pPr>
          </w:p>
          <w:p>
            <w:pPr>
              <w:spacing w:before="720" w:beforeLines="0"/>
              <w:jc w:val="both"/>
              <w:pPrChange w:id="6208"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209" w:author="shalu.megotia" w:date="2022-04-25T14:36:39Z">
                <w:pPr/>
              </w:pPrChange>
            </w:pPr>
            <w:r>
              <w:rPr>
                <w:b/>
                <w:color w:val="000000"/>
              </w:rPr>
              <w:t>Pre-conditions</w:t>
            </w:r>
          </w:p>
        </w:tc>
        <w:tc>
          <w:tcPr>
            <w:tcW w:w="7654" w:type="dxa"/>
          </w:tcPr>
          <w:p>
            <w:pPr>
              <w:pStyle w:val="60"/>
              <w:numPr>
                <w:ilvl w:val="0"/>
                <w:numId w:val="31"/>
              </w:numPr>
              <w:spacing w:before="720" w:beforeLines="0"/>
              <w:jc w:val="both"/>
              <w:rPr>
                <w:rFonts w:asciiTheme="minorHAnsi" w:hAnsiTheme="minorHAnsi"/>
                <w:color w:val="000000"/>
              </w:rPr>
              <w:pPrChange w:id="6210" w:author="shalu.megotia" w:date="2022-04-25T14:36:39Z">
                <w:pPr>
                  <w:pStyle w:val="60"/>
                  <w:numPr>
                    <w:ilvl w:val="0"/>
                    <w:numId w:val="31"/>
                  </w:numPr>
                  <w:jc w:val="both"/>
                </w:pPr>
              </w:pPrChange>
            </w:pPr>
            <w:r>
              <w:rPr>
                <w:rFonts w:asciiTheme="minorHAnsi" w:hAnsiTheme="minorHAnsi"/>
                <w:color w:val="000000"/>
              </w:rPr>
              <w:t>Collateral Valuation, Document Verification activities are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211" w:author="shalu.megotia" w:date="2022-04-25T14:36:39Z">
                <w:pPr/>
              </w:pPrChange>
            </w:pPr>
            <w:r>
              <w:rPr>
                <w:b/>
                <w:color w:val="000000"/>
              </w:rPr>
              <w:t>Primary users</w:t>
            </w:r>
          </w:p>
        </w:tc>
        <w:tc>
          <w:tcPr>
            <w:tcW w:w="7654" w:type="dxa"/>
          </w:tcPr>
          <w:p>
            <w:pPr>
              <w:spacing w:before="720" w:beforeLines="0"/>
              <w:jc w:val="both"/>
              <w:pPrChange w:id="6212" w:author="shalu.megotia" w:date="2022-04-25T14:36:39Z">
                <w:pPr>
                  <w:jc w:val="both"/>
                </w:pPr>
              </w:pPrChange>
            </w:pPr>
            <w:r>
              <w:t>CBO-Checker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213" w:author="shalu.megotia" w:date="2022-04-25T14:36:39Z">
                <w:pPr/>
              </w:pPrChange>
            </w:pPr>
            <w:r>
              <w:rPr>
                <w:b/>
                <w:color w:val="000000"/>
              </w:rPr>
              <w:t>Process flow of events</w:t>
            </w:r>
          </w:p>
        </w:tc>
        <w:tc>
          <w:tcPr>
            <w:tcW w:w="7654" w:type="dxa"/>
          </w:tcPr>
          <w:p>
            <w:pPr>
              <w:spacing w:before="720" w:beforeLines="0"/>
              <w:rPr>
                <w:b/>
                <w:color w:val="000000"/>
              </w:rPr>
              <w:pPrChange w:id="6214" w:author="shalu.megotia" w:date="2022-04-25T14:36:39Z">
                <w:pPr/>
              </w:pPrChange>
            </w:pPr>
            <w:r>
              <w:rPr>
                <w:b/>
                <w:color w:val="000000"/>
              </w:rPr>
              <w:t>Covenants Fulfillment – Main Flow</w:t>
            </w:r>
          </w:p>
          <w:p>
            <w:pPr>
              <w:pStyle w:val="60"/>
              <w:numPr>
                <w:ilvl w:val="0"/>
                <w:numId w:val="26"/>
              </w:numPr>
              <w:spacing w:before="720" w:beforeLines="0" w:after="0" w:line="240" w:lineRule="auto"/>
              <w:rPr>
                <w:rFonts w:asciiTheme="minorHAnsi" w:hAnsiTheme="minorHAnsi"/>
                <w:color w:val="000000"/>
              </w:rPr>
              <w:pPrChange w:id="6215" w:author="shalu.megotia" w:date="2022-04-25T14:36:39Z">
                <w:pPr>
                  <w:pStyle w:val="60"/>
                  <w:numPr>
                    <w:ilvl w:val="0"/>
                    <w:numId w:val="26"/>
                  </w:numPr>
                  <w:spacing w:after="0" w:line="240" w:lineRule="auto"/>
                </w:pPr>
              </w:pPrChange>
            </w:pPr>
            <w:r>
              <w:rPr>
                <w:rFonts w:asciiTheme="minorHAnsi" w:hAnsiTheme="minorHAnsi"/>
                <w:color w:val="000000"/>
              </w:rPr>
              <w:t xml:space="preserve">User opens the screen and view the </w:t>
            </w:r>
            <w:r>
              <w:t>list of covenants as added during the sanctioning process</w:t>
            </w:r>
            <w:r>
              <w:rPr>
                <w:rFonts w:asciiTheme="minorHAnsi" w:hAnsiTheme="minorHAnsi"/>
                <w:color w:val="000000"/>
              </w:rPr>
              <w:t>.</w:t>
            </w:r>
          </w:p>
          <w:p>
            <w:pPr>
              <w:pStyle w:val="60"/>
              <w:numPr>
                <w:ilvl w:val="0"/>
                <w:numId w:val="26"/>
              </w:numPr>
              <w:spacing w:before="720" w:beforeLines="0" w:after="0" w:line="240" w:lineRule="auto"/>
              <w:rPr>
                <w:rFonts w:asciiTheme="minorHAnsi" w:hAnsiTheme="minorHAnsi"/>
                <w:color w:val="000000"/>
              </w:rPr>
              <w:pPrChange w:id="6216" w:author="shalu.megotia" w:date="2022-04-25T14:36:39Z">
                <w:pPr>
                  <w:pStyle w:val="60"/>
                  <w:numPr>
                    <w:ilvl w:val="0"/>
                    <w:numId w:val="26"/>
                  </w:numPr>
                  <w:spacing w:after="0" w:line="240" w:lineRule="auto"/>
                </w:pPr>
              </w:pPrChange>
            </w:pPr>
            <w:r>
              <w:rPr>
                <w:rFonts w:asciiTheme="minorHAnsi" w:hAnsiTheme="minorHAnsi"/>
                <w:color w:val="000000"/>
              </w:rPr>
              <w:t>User manually</w:t>
            </w:r>
            <w:r>
              <w:t xml:space="preserve"> update the status</w:t>
            </w:r>
            <w:r>
              <w:rPr>
                <w:rFonts w:asciiTheme="minorHAnsi" w:hAnsiTheme="minorHAnsi"/>
                <w:color w:val="000000"/>
              </w:rPr>
              <w:t>.</w:t>
            </w:r>
          </w:p>
          <w:p>
            <w:pPr>
              <w:pStyle w:val="60"/>
              <w:numPr>
                <w:ilvl w:val="0"/>
                <w:numId w:val="26"/>
              </w:numPr>
              <w:spacing w:before="720" w:beforeLines="0" w:after="0" w:line="240" w:lineRule="auto"/>
              <w:rPr>
                <w:rFonts w:asciiTheme="minorHAnsi" w:hAnsiTheme="minorHAnsi"/>
                <w:color w:val="000000"/>
              </w:rPr>
              <w:pPrChange w:id="6217" w:author="shalu.megotia" w:date="2022-04-25T14:36:39Z">
                <w:pPr>
                  <w:pStyle w:val="60"/>
                  <w:numPr>
                    <w:ilvl w:val="0"/>
                    <w:numId w:val="26"/>
                  </w:numPr>
                  <w:spacing w:after="0" w:line="240" w:lineRule="auto"/>
                </w:pPr>
              </w:pPrChange>
            </w:pPr>
            <w:r>
              <w:rPr>
                <w:rFonts w:asciiTheme="minorHAnsi" w:hAnsiTheme="minorHAnsi"/>
                <w:color w:val="000000"/>
              </w:rPr>
              <w:t>User completes the activity.</w:t>
            </w:r>
          </w:p>
          <w:p>
            <w:pPr>
              <w:pStyle w:val="60"/>
              <w:numPr>
                <w:ilvl w:val="0"/>
                <w:numId w:val="26"/>
              </w:numPr>
              <w:spacing w:before="720" w:beforeLines="0" w:after="0" w:line="240" w:lineRule="auto"/>
              <w:rPr>
                <w:rFonts w:asciiTheme="minorHAnsi" w:hAnsiTheme="minorHAnsi"/>
                <w:color w:val="000000"/>
              </w:rPr>
              <w:pPrChange w:id="6218" w:author="shalu.megotia" w:date="2022-04-25T14:36:39Z">
                <w:pPr>
                  <w:pStyle w:val="60"/>
                  <w:numPr>
                    <w:ilvl w:val="0"/>
                    <w:numId w:val="26"/>
                  </w:numPr>
                  <w:spacing w:after="0" w:line="240" w:lineRule="auto"/>
                </w:pPr>
              </w:pPrChange>
            </w:pPr>
            <w:r>
              <w:rPr>
                <w:rFonts w:asciiTheme="minorHAnsi" w:hAnsiTheme="minorHAnsi"/>
                <w:color w:val="000000"/>
              </w:rPr>
              <w:t>Application moves to next stage.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219" w:author="shalu.megotia" w:date="2022-04-25T14:36:39Z">
                <w:pPr/>
              </w:pPrChange>
            </w:pPr>
            <w:r>
              <w:rPr>
                <w:b/>
                <w:color w:val="000000"/>
              </w:rPr>
              <w:t>UI Details</w:t>
            </w:r>
          </w:p>
        </w:tc>
        <w:tc>
          <w:tcPr>
            <w:tcW w:w="7654" w:type="dxa"/>
          </w:tcPr>
          <w:p>
            <w:pPr>
              <w:spacing w:before="720" w:beforeLines="0"/>
              <w:jc w:val="both"/>
              <w:rPr>
                <w:rFonts w:eastAsia="Calibri"/>
                <w:color w:val="000000"/>
              </w:rPr>
              <w:pPrChange w:id="6220" w:author="shalu.megotia" w:date="2022-04-25T14:36:39Z">
                <w:pPr>
                  <w:jc w:val="both"/>
                </w:pPr>
              </w:pPrChange>
            </w:pPr>
            <w:r>
              <w:rPr>
                <w:rFonts w:eastAsia="Calibri"/>
                <w:color w:val="000000"/>
              </w:rPr>
              <w:t xml:space="preserve"> Screens for Conditions Fulfillment is as:</w:t>
            </w:r>
          </w:p>
          <w:p>
            <w:pPr>
              <w:spacing w:before="720" w:beforeLines="0"/>
              <w:jc w:val="both"/>
              <w:rPr>
                <w:color w:val="000000"/>
              </w:rPr>
              <w:pPrChange w:id="6221" w:author="shalu.megotia" w:date="2022-04-25T14:36:39Z">
                <w:pPr>
                  <w:jc w:val="both"/>
                </w:pPr>
              </w:pPrChange>
            </w:pPr>
            <w:bookmarkStart w:id="173" w:name="_MON_1620052229"/>
            <w:bookmarkEnd w:id="173"/>
            <w:r>
              <w:rPr>
                <w:color w:val="000000"/>
              </w:rPr>
              <w:object>
                <v:shape id="_x0000_i1116" o:spt="75" type="#_x0000_t75" style="height:64.5pt;width:93.75pt;" o:ole="t" filled="f" o:preferrelative="t" stroked="f" coordsize="21600,21600">
                  <v:path/>
                  <v:fill on="f" focussize="0,0"/>
                  <v:stroke on="f" joinstyle="miter"/>
                  <v:imagedata r:id="rId200" o:title=""/>
                  <o:lock v:ext="edit" aspectratio="t"/>
                  <w10:wrap type="none"/>
                  <w10:anchorlock/>
                </v:shape>
                <o:OLEObject Type="Embed" ProgID="Excel.Sheet.12" ShapeID="_x0000_i1116" DrawAspect="Icon" ObjectID="_1468075816" r:id="rId19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222" w:author="shalu.megotia" w:date="2022-04-25T14:36:39Z">
                <w:pPr/>
              </w:pPrChange>
            </w:pPr>
            <w:r>
              <w:rPr>
                <w:b/>
                <w:color w:val="000000"/>
              </w:rPr>
              <w:t>Post Conditions</w:t>
            </w:r>
          </w:p>
        </w:tc>
        <w:tc>
          <w:tcPr>
            <w:tcW w:w="7654" w:type="dxa"/>
          </w:tcPr>
          <w:p>
            <w:pPr>
              <w:pStyle w:val="60"/>
              <w:numPr>
                <w:ilvl w:val="0"/>
                <w:numId w:val="27"/>
              </w:numPr>
              <w:spacing w:before="720" w:beforeLines="0" w:after="0" w:line="240" w:lineRule="auto"/>
              <w:jc w:val="both"/>
              <w:rPr>
                <w:rFonts w:asciiTheme="minorHAnsi" w:hAnsiTheme="minorHAnsi"/>
              </w:rPr>
              <w:pPrChange w:id="6223" w:author="shalu.megotia" w:date="2022-04-25T14:36:39Z">
                <w:pPr>
                  <w:pStyle w:val="60"/>
                  <w:numPr>
                    <w:ilvl w:val="0"/>
                    <w:numId w:val="27"/>
                  </w:numPr>
                  <w:spacing w:after="0" w:line="240" w:lineRule="auto"/>
                  <w:jc w:val="both"/>
                </w:pPr>
              </w:pPrChange>
            </w:pPr>
            <w:r>
              <w:rPr>
                <w:rFonts w:asciiTheme="minorHAnsi" w:hAnsiTheme="minorHAnsi"/>
              </w:rPr>
              <w:t>Account Opening Template Generation activity is initiated.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224" w:author="shalu.megotia" w:date="2022-04-25T14:36:39Z">
                <w:pPr/>
              </w:pPrChange>
            </w:pPr>
            <w:r>
              <w:rPr>
                <w:b/>
                <w:color w:val="000000"/>
              </w:rPr>
              <w:t>Business Rules</w:t>
            </w:r>
          </w:p>
        </w:tc>
        <w:tc>
          <w:tcPr>
            <w:tcW w:w="7654" w:type="dxa"/>
          </w:tcPr>
          <w:p>
            <w:pPr>
              <w:pStyle w:val="60"/>
              <w:numPr>
                <w:ilvl w:val="0"/>
                <w:numId w:val="27"/>
              </w:numPr>
              <w:spacing w:before="720" w:beforeLines="0" w:after="0" w:line="240" w:lineRule="auto"/>
              <w:jc w:val="both"/>
              <w:rPr>
                <w:rFonts w:asciiTheme="minorHAnsi" w:hAnsiTheme="minorHAnsi"/>
              </w:rPr>
              <w:pPrChange w:id="6225" w:author="shalu.megotia" w:date="2022-04-25T14:36:39Z">
                <w:pPr>
                  <w:pStyle w:val="60"/>
                  <w:numPr>
                    <w:ilvl w:val="0"/>
                    <w:numId w:val="27"/>
                  </w:numPr>
                  <w:spacing w:after="0" w:line="240" w:lineRule="auto"/>
                  <w:jc w:val="both"/>
                </w:pPr>
              </w:pPrChange>
            </w:pPr>
            <w:r>
              <w:rPr>
                <w:rFonts w:asciiTheme="minorHAnsi" w:hAnsiTheme="minorHAnsi"/>
              </w:rPr>
              <w:t>System will validate that none of the covenant is marked as Not Fulfilled.</w:t>
            </w:r>
          </w:p>
          <w:p>
            <w:pPr>
              <w:pStyle w:val="60"/>
              <w:numPr>
                <w:ilvl w:val="0"/>
                <w:numId w:val="27"/>
              </w:numPr>
              <w:spacing w:before="720" w:beforeLines="0" w:after="0" w:line="240" w:lineRule="auto"/>
              <w:jc w:val="both"/>
              <w:rPr>
                <w:rFonts w:asciiTheme="minorHAnsi" w:hAnsiTheme="minorHAnsi"/>
                <w:color w:val="000000"/>
              </w:rPr>
              <w:pPrChange w:id="6226" w:author="shalu.megotia" w:date="2022-04-25T14:36:39Z">
                <w:pPr>
                  <w:pStyle w:val="60"/>
                  <w:numPr>
                    <w:ilvl w:val="0"/>
                    <w:numId w:val="27"/>
                  </w:numPr>
                  <w:spacing w:after="0" w:line="240" w:lineRule="auto"/>
                  <w:jc w:val="both"/>
                </w:pPr>
              </w:pPrChange>
            </w:pPr>
            <w:r>
              <w:rPr>
                <w:rFonts w:asciiTheme="minorHAnsi" w:hAnsiTheme="minorHAnsi"/>
              </w:rPr>
              <w:t xml:space="preserve">User needs to manually go to any screen through left hand side functions in case any verification of data is needed to fulfill any condition. System will not prompt the user to the screen, and system will not validate whether the user has made the required change or not.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227" w:author="shalu.megotia" w:date="2022-04-25T14:36:39Z">
                <w:pPr/>
              </w:pPrChange>
            </w:pPr>
            <w:r>
              <w:rPr>
                <w:b/>
                <w:color w:val="000000"/>
              </w:rPr>
              <w:t xml:space="preserve">Some reference points </w:t>
            </w:r>
          </w:p>
        </w:tc>
        <w:tc>
          <w:tcPr>
            <w:tcW w:w="7654" w:type="dxa"/>
          </w:tcPr>
          <w:p>
            <w:pPr>
              <w:spacing w:before="720" w:beforeLines="0"/>
              <w:jc w:val="both"/>
              <w:rPr>
                <w:color w:val="000000"/>
              </w:rPr>
              <w:pPrChange w:id="6228" w:author="shalu.megotia" w:date="2022-04-25T14:36:39Z">
                <w:pPr>
                  <w:jc w:val="both"/>
                </w:pPr>
              </w:pPrChange>
            </w:pPr>
            <w:r>
              <w:rPr>
                <w:color w:val="000000"/>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229" w:author="shalu.megotia" w:date="2022-04-25T14:36:39Z">
                <w:pPr/>
              </w:pPrChange>
            </w:pPr>
            <w:r>
              <w:rPr>
                <w:b/>
                <w:color w:val="000000"/>
              </w:rPr>
              <w:t xml:space="preserve">Queries /Open points </w:t>
            </w:r>
          </w:p>
        </w:tc>
        <w:tc>
          <w:tcPr>
            <w:tcW w:w="7654" w:type="dxa"/>
          </w:tcPr>
          <w:p>
            <w:pPr>
              <w:spacing w:before="720" w:beforeLines="0"/>
              <w:jc w:val="both"/>
              <w:pPrChange w:id="6230" w:author="shalu.megotia" w:date="2022-04-25T14:36:39Z">
                <w:pPr>
                  <w:jc w:val="both"/>
                </w:pPr>
              </w:pPrChange>
            </w:pPr>
            <w:r>
              <w:t>NA</w:t>
            </w:r>
          </w:p>
        </w:tc>
      </w:tr>
    </w:tbl>
    <w:p>
      <w:pPr>
        <w:spacing w:before="720" w:beforeLines="0"/>
        <w:pPrChange w:id="6231"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6232" w:author="shalu.megotia" w:date="2022-04-25T14:36:39Z">
          <w:pPr>
            <w:pStyle w:val="4"/>
            <w:numPr>
              <w:ilvl w:val="2"/>
              <w:numId w:val="3"/>
            </w:numPr>
            <w:tabs>
              <w:tab w:val="left" w:pos="0"/>
            </w:tabs>
            <w:ind w:left="0" w:firstLine="0"/>
          </w:pPr>
        </w:pPrChange>
      </w:pPr>
      <w:bookmarkStart w:id="174" w:name="_Toc72191942"/>
      <w:r>
        <w:rPr>
          <w:rFonts w:asciiTheme="minorHAnsi" w:hAnsiTheme="minorHAnsi" w:cstheme="minorHAnsi"/>
          <w:b/>
          <w:bCs/>
          <w:color w:val="auto"/>
          <w:sz w:val="22"/>
          <w:szCs w:val="22"/>
        </w:rPr>
        <w:t>Account Opening Template Generation</w:t>
      </w:r>
      <w:bookmarkEnd w:id="174"/>
      <w:r>
        <w:rPr>
          <w:rFonts w:asciiTheme="minorHAnsi" w:hAnsiTheme="minorHAnsi" w:cstheme="minorHAnsi"/>
          <w:b/>
          <w:bCs/>
          <w:color w:val="auto"/>
          <w:sz w:val="22"/>
          <w:szCs w:val="22"/>
        </w:rPr>
        <w:t xml:space="preserve">  </w:t>
      </w:r>
    </w:p>
    <w:p>
      <w:pPr>
        <w:spacing w:before="720" w:beforeLines="0"/>
        <w:pPrChange w:id="6233" w:author="shalu.megotia" w:date="2022-04-25T14:36:39Z">
          <w:pPr/>
        </w:pPrChange>
      </w:pPr>
    </w:p>
    <w:tbl>
      <w:tblPr>
        <w:tblStyle w:val="12"/>
        <w:tblW w:w="9498"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234" w:author="shalu.megotia" w:date="2022-04-25T14:36:39Z">
                <w:pPr/>
              </w:pPrChange>
            </w:pPr>
            <w:r>
              <w:rPr>
                <w:b/>
                <w:color w:val="000000"/>
              </w:rPr>
              <w:t xml:space="preserve">Brief description </w:t>
            </w:r>
          </w:p>
        </w:tc>
        <w:tc>
          <w:tcPr>
            <w:tcW w:w="7654" w:type="dxa"/>
          </w:tcPr>
          <w:p>
            <w:pPr>
              <w:spacing w:before="720" w:beforeLines="0"/>
              <w:jc w:val="both"/>
              <w:pPrChange w:id="6235" w:author="shalu.megotia" w:date="2022-04-25T14:36:39Z">
                <w:pPr>
                  <w:jc w:val="both"/>
                </w:pPr>
              </w:pPrChange>
            </w:pPr>
            <w:r>
              <w:t>In this activity, user will be able to view generate the account opening template. User will also be able to capture the CIF ID and LLP CIF Number fields.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236" w:author="shalu.megotia" w:date="2022-04-25T14:36:39Z">
                <w:pPr/>
              </w:pPrChange>
            </w:pPr>
            <w:r>
              <w:rPr>
                <w:b/>
                <w:color w:val="000000"/>
              </w:rPr>
              <w:t>Pre-conditions</w:t>
            </w:r>
          </w:p>
        </w:tc>
        <w:tc>
          <w:tcPr>
            <w:tcW w:w="7654" w:type="dxa"/>
          </w:tcPr>
          <w:p>
            <w:pPr>
              <w:pStyle w:val="60"/>
              <w:numPr>
                <w:ilvl w:val="0"/>
                <w:numId w:val="31"/>
              </w:numPr>
              <w:spacing w:before="720" w:beforeLines="0"/>
              <w:jc w:val="both"/>
              <w:rPr>
                <w:rFonts w:asciiTheme="minorHAnsi" w:hAnsiTheme="minorHAnsi"/>
                <w:color w:val="000000"/>
              </w:rPr>
              <w:pPrChange w:id="6237" w:author="shalu.megotia" w:date="2022-04-25T14:36:39Z">
                <w:pPr>
                  <w:pStyle w:val="60"/>
                  <w:numPr>
                    <w:ilvl w:val="0"/>
                    <w:numId w:val="31"/>
                  </w:numPr>
                  <w:jc w:val="both"/>
                </w:pPr>
              </w:pPrChange>
            </w:pPr>
            <w:r>
              <w:rPr>
                <w:rFonts w:asciiTheme="minorHAnsi" w:hAnsiTheme="minorHAnsi"/>
                <w:color w:val="000000"/>
              </w:rPr>
              <w:t>Covenant Fulfillment activity is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238" w:author="shalu.megotia" w:date="2022-04-25T14:36:39Z">
                <w:pPr/>
              </w:pPrChange>
            </w:pPr>
            <w:r>
              <w:rPr>
                <w:b/>
                <w:color w:val="000000"/>
              </w:rPr>
              <w:t>Primary users</w:t>
            </w:r>
          </w:p>
        </w:tc>
        <w:tc>
          <w:tcPr>
            <w:tcW w:w="7654" w:type="dxa"/>
          </w:tcPr>
          <w:p>
            <w:pPr>
              <w:spacing w:before="720" w:beforeLines="0"/>
              <w:jc w:val="both"/>
              <w:pPrChange w:id="6239" w:author="shalu.megotia" w:date="2022-04-25T14:36:39Z">
                <w:pPr>
                  <w:jc w:val="both"/>
                </w:pPr>
              </w:pPrChange>
            </w:pPr>
            <w:r>
              <w:t>CBO-Maker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240" w:author="shalu.megotia" w:date="2022-04-25T14:36:39Z">
                <w:pPr/>
              </w:pPrChange>
            </w:pPr>
            <w:r>
              <w:rPr>
                <w:b/>
                <w:color w:val="000000"/>
              </w:rPr>
              <w:t>Process flow of events</w:t>
            </w:r>
          </w:p>
        </w:tc>
        <w:tc>
          <w:tcPr>
            <w:tcW w:w="7654" w:type="dxa"/>
          </w:tcPr>
          <w:p>
            <w:pPr>
              <w:spacing w:before="720" w:beforeLines="0"/>
              <w:rPr>
                <w:b/>
                <w:color w:val="000000"/>
              </w:rPr>
              <w:pPrChange w:id="6241" w:author="shalu.megotia" w:date="2022-04-25T14:36:39Z">
                <w:pPr/>
              </w:pPrChange>
            </w:pPr>
            <w:r>
              <w:rPr>
                <w:b/>
                <w:color w:val="000000"/>
              </w:rPr>
              <w:t>Account Opening Generation – Main Flow</w:t>
            </w:r>
          </w:p>
          <w:p>
            <w:pPr>
              <w:pStyle w:val="60"/>
              <w:numPr>
                <w:ilvl w:val="0"/>
                <w:numId w:val="26"/>
              </w:numPr>
              <w:spacing w:before="720" w:beforeLines="0" w:after="0" w:line="240" w:lineRule="auto"/>
              <w:rPr>
                <w:rFonts w:asciiTheme="minorHAnsi" w:hAnsiTheme="minorHAnsi"/>
                <w:color w:val="000000"/>
              </w:rPr>
              <w:pPrChange w:id="6242" w:author="shalu.megotia" w:date="2022-04-25T14:36:39Z">
                <w:pPr>
                  <w:pStyle w:val="60"/>
                  <w:numPr>
                    <w:ilvl w:val="0"/>
                    <w:numId w:val="26"/>
                  </w:numPr>
                  <w:spacing w:after="0" w:line="240" w:lineRule="auto"/>
                </w:pPr>
              </w:pPrChange>
            </w:pPr>
            <w:r>
              <w:rPr>
                <w:rFonts w:asciiTheme="minorHAnsi" w:hAnsiTheme="minorHAnsi"/>
                <w:color w:val="000000"/>
              </w:rPr>
              <w:t xml:space="preserve">User opens the screen and view the </w:t>
            </w:r>
            <w:r>
              <w:t>list of covenants as added during the sanctioning process</w:t>
            </w:r>
            <w:r>
              <w:rPr>
                <w:rFonts w:asciiTheme="minorHAnsi" w:hAnsiTheme="minorHAnsi"/>
                <w:color w:val="000000"/>
              </w:rPr>
              <w:t>.</w:t>
            </w:r>
          </w:p>
          <w:p>
            <w:pPr>
              <w:pStyle w:val="60"/>
              <w:numPr>
                <w:ilvl w:val="0"/>
                <w:numId w:val="26"/>
              </w:numPr>
              <w:spacing w:before="720" w:beforeLines="0" w:after="0" w:line="240" w:lineRule="auto"/>
              <w:rPr>
                <w:rFonts w:asciiTheme="minorHAnsi" w:hAnsiTheme="minorHAnsi"/>
                <w:color w:val="000000"/>
              </w:rPr>
              <w:pPrChange w:id="6243" w:author="shalu.megotia" w:date="2022-04-25T14:36:39Z">
                <w:pPr>
                  <w:pStyle w:val="60"/>
                  <w:numPr>
                    <w:ilvl w:val="0"/>
                    <w:numId w:val="26"/>
                  </w:numPr>
                  <w:spacing w:after="0" w:line="240" w:lineRule="auto"/>
                </w:pPr>
              </w:pPrChange>
            </w:pPr>
            <w:r>
              <w:rPr>
                <w:rFonts w:asciiTheme="minorHAnsi" w:hAnsiTheme="minorHAnsi"/>
                <w:color w:val="000000"/>
              </w:rPr>
              <w:t>User manually</w:t>
            </w:r>
            <w:r>
              <w:t xml:space="preserve"> update the status</w:t>
            </w:r>
            <w:r>
              <w:rPr>
                <w:rFonts w:asciiTheme="minorHAnsi" w:hAnsiTheme="minorHAnsi"/>
                <w:color w:val="000000"/>
              </w:rPr>
              <w:t>.</w:t>
            </w:r>
          </w:p>
          <w:p>
            <w:pPr>
              <w:pStyle w:val="60"/>
              <w:numPr>
                <w:ilvl w:val="0"/>
                <w:numId w:val="26"/>
              </w:numPr>
              <w:spacing w:before="720" w:beforeLines="0" w:after="0" w:line="240" w:lineRule="auto"/>
              <w:rPr>
                <w:rFonts w:asciiTheme="minorHAnsi" w:hAnsiTheme="minorHAnsi"/>
                <w:color w:val="000000"/>
              </w:rPr>
              <w:pPrChange w:id="6244" w:author="shalu.megotia" w:date="2022-04-25T14:36:39Z">
                <w:pPr>
                  <w:pStyle w:val="60"/>
                  <w:numPr>
                    <w:ilvl w:val="0"/>
                    <w:numId w:val="26"/>
                  </w:numPr>
                  <w:spacing w:after="0" w:line="240" w:lineRule="auto"/>
                </w:pPr>
              </w:pPrChange>
            </w:pPr>
            <w:r>
              <w:rPr>
                <w:rFonts w:asciiTheme="minorHAnsi" w:hAnsiTheme="minorHAnsi"/>
                <w:color w:val="000000"/>
              </w:rPr>
              <w:t>User completes the activity.</w:t>
            </w:r>
          </w:p>
          <w:p>
            <w:pPr>
              <w:pStyle w:val="60"/>
              <w:numPr>
                <w:ilvl w:val="0"/>
                <w:numId w:val="26"/>
              </w:numPr>
              <w:spacing w:before="720" w:beforeLines="0" w:after="0" w:line="240" w:lineRule="auto"/>
              <w:rPr>
                <w:rFonts w:asciiTheme="minorHAnsi" w:hAnsiTheme="minorHAnsi"/>
                <w:color w:val="000000"/>
              </w:rPr>
              <w:pPrChange w:id="6245" w:author="shalu.megotia" w:date="2022-04-25T14:36:39Z">
                <w:pPr>
                  <w:pStyle w:val="60"/>
                  <w:numPr>
                    <w:ilvl w:val="0"/>
                    <w:numId w:val="26"/>
                  </w:numPr>
                  <w:spacing w:after="0" w:line="240" w:lineRule="auto"/>
                </w:pPr>
              </w:pPrChange>
            </w:pPr>
            <w:r>
              <w:rPr>
                <w:rFonts w:asciiTheme="minorHAnsi" w:hAnsiTheme="minorHAnsi"/>
                <w:color w:val="000000"/>
              </w:rPr>
              <w:t>Application moves to next stage.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246" w:author="shalu.megotia" w:date="2022-04-25T14:36:39Z">
                <w:pPr/>
              </w:pPrChange>
            </w:pPr>
            <w:r>
              <w:rPr>
                <w:b/>
                <w:color w:val="000000"/>
              </w:rPr>
              <w:t>UI Details</w:t>
            </w:r>
          </w:p>
        </w:tc>
        <w:tc>
          <w:tcPr>
            <w:tcW w:w="7654" w:type="dxa"/>
          </w:tcPr>
          <w:p>
            <w:pPr>
              <w:spacing w:before="720" w:beforeLines="0"/>
              <w:jc w:val="both"/>
              <w:rPr>
                <w:rFonts w:eastAsia="Calibri"/>
                <w:color w:val="000000"/>
              </w:rPr>
              <w:pPrChange w:id="6247" w:author="shalu.megotia" w:date="2022-04-25T14:36:39Z">
                <w:pPr>
                  <w:jc w:val="both"/>
                </w:pPr>
              </w:pPrChange>
            </w:pPr>
            <w:r>
              <w:rPr>
                <w:rFonts w:eastAsia="Calibri"/>
                <w:color w:val="000000"/>
              </w:rPr>
              <w:t xml:space="preserve"> Tentative Screen and Template for Account Opening Template Generation is as:</w:t>
            </w:r>
          </w:p>
          <w:p>
            <w:pPr>
              <w:spacing w:before="720" w:beforeLines="0"/>
              <w:jc w:val="both"/>
              <w:rPr>
                <w:rFonts w:eastAsia="Calibri"/>
                <w:color w:val="000000"/>
              </w:rPr>
              <w:pPrChange w:id="6248" w:author="shalu.megotia" w:date="2022-04-25T14:36:39Z">
                <w:pPr>
                  <w:jc w:val="both"/>
                </w:pPr>
              </w:pPrChange>
            </w:pPr>
          </w:p>
          <w:p>
            <w:pPr>
              <w:spacing w:before="720" w:beforeLines="0"/>
              <w:jc w:val="both"/>
              <w:rPr>
                <w:rFonts w:eastAsia="Calibri"/>
                <w:color w:val="000000"/>
              </w:rPr>
              <w:pPrChange w:id="6249" w:author="shalu.megotia" w:date="2022-04-25T14:36:39Z">
                <w:pPr>
                  <w:jc w:val="both"/>
                </w:pPr>
              </w:pPrChange>
            </w:pPr>
            <w:del w:id="6250" w:author="Abhinav Shandilya" w:date="2021-06-23T17:50:00Z">
              <w:bookmarkStart w:id="175" w:name="_MON_1681823868"/>
              <w:bookmarkEnd w:id="175"/>
            </w:del>
            <w:del w:id="6251" w:author="Abhinav Shandilya" w:date="2021-06-23T17:50:00Z"/>
            <w:del w:id="6252" w:author="Abhinav Shandilya" w:date="2021-06-23T17:50:00Z"/>
            <w:del w:id="6253" w:author="Abhinav Shandilya" w:date="2021-06-23T17:50:00Z">
              <w:r>
                <w:rPr>
                  <w:rFonts w:eastAsia="Calibri"/>
                  <w:color w:val="000000"/>
                </w:rPr>
                <w:object>
                  <v:shape id="_x0000_i1117" o:spt="75" type="#_x0000_t75" style="height:64.5pt;width:100.5pt;" o:ole="t" filled="f" o:preferrelative="t" stroked="f" coordsize="21600,21600">
                    <v:path/>
                    <v:fill on="f" focussize="0,0"/>
                    <v:stroke on="f" joinstyle="miter"/>
                    <v:imagedata r:id="rId202" o:title=""/>
                    <o:lock v:ext="edit" aspectratio="t"/>
                    <w10:wrap type="none"/>
                    <w10:anchorlock/>
                  </v:shape>
                  <o:OLEObject Type="Embed" ProgID="Excel.Sheet.12" ShapeID="_x0000_i1117" DrawAspect="Icon" ObjectID="_1468075817" r:id="rId201">
                    <o:LockedField>false</o:LockedField>
                  </o:OLEObject>
                </w:object>
              </w:r>
            </w:del>
            <w:del w:id="6255" w:author="Abhinav Shandilya" w:date="2021-06-23T17:50:00Z"/>
            <w:ins w:id="6256" w:author="Abhinav Shandilya" w:date="2021-06-02T13:59:00Z">
              <w:bookmarkStart w:id="176" w:name="_MON_1684584729"/>
              <w:bookmarkEnd w:id="176"/>
            </w:ins>
            <w:ins w:id="6257" w:author="Abhinav Shandilya" w:date="2021-06-02T13:59:00Z"/>
            <w:ins w:id="6258" w:author="Abhinav Shandilya" w:date="2021-06-02T13:59:00Z"/>
            <w:ins w:id="6259" w:author="Abhinav Shandilya" w:date="2021-06-02T13:59:00Z">
              <w:r>
                <w:rPr>
                  <w:rFonts w:eastAsia="Calibri"/>
                  <w:color w:val="000000"/>
                </w:rPr>
                <w:object>
                  <v:shape id="_x0000_i1118" o:spt="75" type="#_x0000_t75" style="height:43.5pt;width:64.5pt;" o:ole="t" filled="f" o:preferrelative="t" stroked="f" coordsize="21600,21600">
                    <v:path/>
                    <v:fill on="f" focussize="0,0"/>
                    <v:stroke on="f" joinstyle="miter"/>
                    <v:imagedata r:id="rId204" o:title=""/>
                    <o:lock v:ext="edit" aspectratio="t"/>
                    <w10:wrap type="none"/>
                    <w10:anchorlock/>
                  </v:shape>
                  <o:OLEObject Type="Embed" ProgID="Excel.Sheet.12" ShapeID="_x0000_i1118" DrawAspect="Icon" ObjectID="_1468075818" r:id="rId203">
                    <o:LockedField>false</o:LockedField>
                  </o:OLEObject>
                </w:object>
              </w:r>
            </w:ins>
            <w:ins w:id="6261" w:author="Abhinav Shandilya" w:date="2021-06-02T13:59:00Z"/>
            <w:del w:id="6262" w:author="Abhinav Shandilya" w:date="2021-06-24T18:57:00Z">
              <w:r>
                <w:rPr>
                  <w:rFonts w:eastAsia="Calibri"/>
                  <w:color w:val="000000"/>
                </w:rPr>
                <w:fldChar w:fldCharType="begin"/>
              </w:r>
            </w:del>
            <w:del w:id="6263" w:author="Abhinav Shandilya" w:date="2021-06-24T18:57:00Z">
              <w:r>
                <w:rPr>
                  <w:rFonts w:eastAsia="Calibri"/>
                  <w:color w:val="000000"/>
                </w:rPr>
                <w:fldChar w:fldCharType="end"/>
              </w:r>
            </w:del>
          </w:p>
          <w:p>
            <w:pPr>
              <w:spacing w:before="720" w:beforeLines="0"/>
              <w:jc w:val="both"/>
              <w:rPr>
                <w:color w:val="000000"/>
              </w:rPr>
              <w:pPrChange w:id="6264"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265" w:author="shalu.megotia" w:date="2022-04-25T14:36:39Z">
                <w:pPr/>
              </w:pPrChange>
            </w:pPr>
            <w:r>
              <w:rPr>
                <w:b/>
                <w:color w:val="000000"/>
              </w:rPr>
              <w:t>Post Conditions</w:t>
            </w:r>
          </w:p>
        </w:tc>
        <w:tc>
          <w:tcPr>
            <w:tcW w:w="7654" w:type="dxa"/>
          </w:tcPr>
          <w:p>
            <w:pPr>
              <w:pStyle w:val="60"/>
              <w:numPr>
                <w:ilvl w:val="0"/>
                <w:numId w:val="27"/>
              </w:numPr>
              <w:spacing w:before="720" w:beforeLines="0" w:after="0" w:line="240" w:lineRule="auto"/>
              <w:jc w:val="both"/>
              <w:rPr>
                <w:rFonts w:asciiTheme="minorHAnsi" w:hAnsiTheme="minorHAnsi"/>
              </w:rPr>
              <w:pPrChange w:id="6266" w:author="shalu.megotia" w:date="2022-04-25T14:36:39Z">
                <w:pPr>
                  <w:pStyle w:val="60"/>
                  <w:numPr>
                    <w:ilvl w:val="0"/>
                    <w:numId w:val="27"/>
                  </w:numPr>
                  <w:spacing w:after="0" w:line="240" w:lineRule="auto"/>
                  <w:jc w:val="both"/>
                </w:pPr>
              </w:pPrChange>
            </w:pPr>
            <w:r>
              <w:rPr>
                <w:rFonts w:asciiTheme="minorHAnsi" w:hAnsiTheme="minorHAnsi"/>
              </w:rPr>
              <w:t>Account Opening Template Generation activity is initiated.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267" w:author="shalu.megotia" w:date="2022-04-25T14:36:39Z">
                <w:pPr/>
              </w:pPrChange>
            </w:pPr>
            <w:r>
              <w:rPr>
                <w:b/>
                <w:color w:val="000000"/>
              </w:rPr>
              <w:t>Business Rules</w:t>
            </w:r>
          </w:p>
        </w:tc>
        <w:tc>
          <w:tcPr>
            <w:tcW w:w="7654" w:type="dxa"/>
          </w:tcPr>
          <w:p>
            <w:pPr>
              <w:pStyle w:val="60"/>
              <w:numPr>
                <w:ilvl w:val="0"/>
                <w:numId w:val="27"/>
              </w:numPr>
              <w:spacing w:before="720" w:beforeLines="0" w:after="0" w:line="240" w:lineRule="auto"/>
              <w:jc w:val="both"/>
              <w:rPr>
                <w:rFonts w:asciiTheme="minorHAnsi" w:hAnsiTheme="minorHAnsi"/>
              </w:rPr>
              <w:pPrChange w:id="6268" w:author="shalu.megotia" w:date="2022-04-25T14:36:39Z">
                <w:pPr>
                  <w:pStyle w:val="60"/>
                  <w:numPr>
                    <w:ilvl w:val="0"/>
                    <w:numId w:val="27"/>
                  </w:numPr>
                  <w:spacing w:after="0" w:line="240" w:lineRule="auto"/>
                  <w:jc w:val="both"/>
                </w:pPr>
              </w:pPrChange>
            </w:pPr>
            <w:r>
              <w:rPr>
                <w:rFonts w:asciiTheme="minorHAnsi" w:hAnsiTheme="minorHAnsi"/>
              </w:rPr>
              <w:t>Screen will have provision to capture CIF ID such that CIF for existing customer will be populated from DDE, and for new to Bank customer it will be updated on this screen manually by the user.</w:t>
            </w:r>
          </w:p>
          <w:p>
            <w:pPr>
              <w:pStyle w:val="60"/>
              <w:numPr>
                <w:ilvl w:val="0"/>
                <w:numId w:val="27"/>
              </w:numPr>
              <w:spacing w:before="720" w:beforeLines="0" w:after="0" w:line="240" w:lineRule="auto"/>
              <w:jc w:val="both"/>
              <w:rPr>
                <w:rFonts w:asciiTheme="minorHAnsi" w:hAnsiTheme="minorHAnsi"/>
                <w:color w:val="000000"/>
              </w:rPr>
              <w:pPrChange w:id="6269" w:author="shalu.megotia" w:date="2022-04-25T14:36:39Z">
                <w:pPr>
                  <w:pStyle w:val="60"/>
                  <w:numPr>
                    <w:ilvl w:val="0"/>
                    <w:numId w:val="27"/>
                  </w:numPr>
                  <w:spacing w:after="0" w:line="240" w:lineRule="auto"/>
                  <w:jc w:val="both"/>
                </w:pPr>
              </w:pPrChange>
            </w:pPr>
            <w:r>
              <w:rPr>
                <w:rFonts w:asciiTheme="minorHAnsi" w:hAnsiTheme="minorHAnsi"/>
              </w:rPr>
              <w:t xml:space="preserve">CIF ID field will be mandatory at this stage.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270" w:author="shalu.megotia" w:date="2022-04-25T14:36:39Z">
                <w:pPr/>
              </w:pPrChange>
            </w:pPr>
            <w:r>
              <w:rPr>
                <w:b/>
                <w:color w:val="000000"/>
              </w:rPr>
              <w:t xml:space="preserve">Some reference points </w:t>
            </w:r>
          </w:p>
        </w:tc>
        <w:tc>
          <w:tcPr>
            <w:tcW w:w="7654" w:type="dxa"/>
          </w:tcPr>
          <w:p>
            <w:pPr>
              <w:spacing w:before="720" w:beforeLines="0"/>
              <w:jc w:val="both"/>
              <w:rPr>
                <w:color w:val="000000"/>
              </w:rPr>
              <w:pPrChange w:id="6271" w:author="shalu.megotia" w:date="2022-04-25T14:36:39Z">
                <w:pPr>
                  <w:jc w:val="both"/>
                </w:pPr>
              </w:pPrChange>
            </w:pPr>
            <w:r>
              <w:rPr>
                <w:color w:val="000000"/>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272" w:author="shalu.megotia" w:date="2022-04-25T14:36:39Z">
                <w:pPr/>
              </w:pPrChange>
            </w:pPr>
            <w:r>
              <w:rPr>
                <w:b/>
                <w:color w:val="000000"/>
              </w:rPr>
              <w:t xml:space="preserve">Queries /Open points </w:t>
            </w:r>
          </w:p>
        </w:tc>
        <w:tc>
          <w:tcPr>
            <w:tcW w:w="7654" w:type="dxa"/>
          </w:tcPr>
          <w:p>
            <w:pPr>
              <w:spacing w:before="720" w:beforeLines="0"/>
              <w:jc w:val="both"/>
              <w:pPrChange w:id="6273" w:author="shalu.megotia" w:date="2022-04-25T14:36:39Z">
                <w:pPr>
                  <w:jc w:val="both"/>
                </w:pPr>
              </w:pPrChange>
            </w:pPr>
            <w:r>
              <w:t>NA</w:t>
            </w:r>
          </w:p>
        </w:tc>
      </w:tr>
    </w:tbl>
    <w:p>
      <w:pPr>
        <w:spacing w:before="720" w:beforeLines="0"/>
        <w:pPrChange w:id="6274" w:author="shalu.megotia" w:date="2022-04-25T14:36:39Z">
          <w:pPr/>
        </w:pPrChange>
      </w:pPr>
    </w:p>
    <w:p>
      <w:pPr>
        <w:spacing w:before="720" w:beforeLines="0"/>
        <w:pPrChange w:id="6275" w:author="shalu.megotia" w:date="2022-04-25T14:36:39Z">
          <w:pPr/>
        </w:pPrChange>
      </w:pPr>
    </w:p>
    <w:p>
      <w:pPr>
        <w:spacing w:before="720" w:beforeLines="0"/>
        <w:pPrChange w:id="6276" w:author="shalu.megotia" w:date="2022-04-25T14:36:39Z">
          <w:pPr/>
        </w:pPrChange>
      </w:pPr>
    </w:p>
    <w:p>
      <w:pPr>
        <w:pStyle w:val="3"/>
        <w:numPr>
          <w:ilvl w:val="1"/>
          <w:numId w:val="3"/>
        </w:numPr>
        <w:spacing w:before="720" w:beforeLines="0"/>
        <w:rPr>
          <w:rFonts w:cs="Arial" w:asciiTheme="minorHAnsi" w:hAnsiTheme="minorHAnsi" w:eastAsiaTheme="minorHAnsi"/>
          <w:b/>
          <w:bCs/>
          <w:caps/>
          <w:color w:val="auto"/>
          <w:kern w:val="32"/>
          <w:sz w:val="22"/>
          <w:szCs w:val="22"/>
        </w:rPr>
        <w:pPrChange w:id="6277" w:author="shalu.megotia" w:date="2022-04-25T14:36:39Z">
          <w:pPr>
            <w:pStyle w:val="3"/>
            <w:numPr>
              <w:ilvl w:val="1"/>
              <w:numId w:val="3"/>
            </w:numPr>
          </w:pPr>
        </w:pPrChange>
      </w:pPr>
      <w:bookmarkStart w:id="177" w:name="_Toc72191943"/>
      <w:r>
        <w:rPr>
          <w:rFonts w:cs="Arial" w:asciiTheme="minorHAnsi" w:hAnsiTheme="minorHAnsi" w:eastAsiaTheme="minorHAnsi"/>
          <w:b/>
          <w:bCs/>
          <w:caps/>
          <w:color w:val="auto"/>
          <w:kern w:val="32"/>
          <w:sz w:val="22"/>
          <w:szCs w:val="22"/>
        </w:rPr>
        <w:t>LIMIT LOADING</w:t>
      </w:r>
      <w:bookmarkEnd w:id="177"/>
    </w:p>
    <w:p>
      <w:pPr>
        <w:spacing w:before="720" w:beforeLines="0"/>
        <w:pPrChange w:id="6278" w:author="shalu.megotia" w:date="2022-04-25T14:36:39Z">
          <w:pPr/>
        </w:pPrChange>
      </w:pPr>
    </w:p>
    <w:p>
      <w:pPr>
        <w:spacing w:before="720" w:beforeLines="0"/>
        <w:jc w:val="both"/>
        <w:pPrChange w:id="6279" w:author="shalu.megotia" w:date="2022-04-25T14:36:39Z">
          <w:pPr>
            <w:jc w:val="both"/>
          </w:pPr>
        </w:pPrChange>
      </w:pPr>
      <w:r>
        <w:t>Below is the Limit Loading - Level 1 workflow-</w:t>
      </w:r>
    </w:p>
    <w:p>
      <w:pPr>
        <w:spacing w:before="720" w:beforeLines="0"/>
        <w:pPrChange w:id="6280" w:author="shalu.megotia" w:date="2022-04-25T14:36:39Z">
          <w:pPr/>
        </w:pPrChange>
      </w:pPr>
    </w:p>
    <w:p>
      <w:pPr>
        <w:spacing w:before="720" w:beforeLines="0"/>
        <w:jc w:val="center"/>
        <w:rPr>
          <w:ins w:id="6282" w:author="Abhinav Shandilya" w:date="2021-10-05T12:29:00Z"/>
        </w:rPr>
        <w:pPrChange w:id="6281" w:author="shalu.megotia" w:date="2022-04-25T14:36:39Z">
          <w:pPr>
            <w:jc w:val="center"/>
          </w:pPr>
        </w:pPrChange>
      </w:pPr>
      <w:del w:id="6283" w:author="Abhinav Shandilya" w:date="2021-10-05T12:29:00Z">
        <w:r>
          <w:rPr/>
          <w:drawing>
            <wp:inline distT="0" distB="0" distL="0" distR="0">
              <wp:extent cx="2855595" cy="34163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2855595" cy="3416300"/>
                      </a:xfrm>
                      <a:prstGeom prst="rect">
                        <a:avLst/>
                      </a:prstGeom>
                      <a:noFill/>
                      <a:ln>
                        <a:noFill/>
                      </a:ln>
                    </pic:spPr>
                  </pic:pic>
                </a:graphicData>
              </a:graphic>
            </wp:inline>
          </w:drawing>
        </w:r>
      </w:del>
    </w:p>
    <w:p>
      <w:pPr>
        <w:spacing w:before="720" w:beforeLines="0"/>
        <w:jc w:val="center"/>
        <w:rPr>
          <w:ins w:id="6286" w:author="Abhinav Shandilya" w:date="2021-10-05T12:29:00Z"/>
        </w:rPr>
        <w:pPrChange w:id="6285" w:author="shalu.megotia" w:date="2022-04-25T14:36:39Z">
          <w:pPr>
            <w:jc w:val="center"/>
          </w:pPr>
        </w:pPrChange>
      </w:pPr>
    </w:p>
    <w:p>
      <w:pPr>
        <w:spacing w:before="720" w:beforeLines="0"/>
        <w:jc w:val="center"/>
        <w:rPr>
          <w:ins w:id="6288" w:author="Abhinav Shandilya" w:date="2021-10-05T12:29:00Z"/>
        </w:rPr>
        <w:pPrChange w:id="6287" w:author="shalu.megotia" w:date="2022-04-25T14:36:39Z">
          <w:pPr>
            <w:jc w:val="center"/>
          </w:pPr>
        </w:pPrChange>
      </w:pPr>
      <w:ins w:id="6289" w:author="Abhinav Shandilya" w:date="2021-10-05T12:30:00Z">
        <w:r>
          <w:rPr/>
          <w:drawing>
            <wp:inline distT="0" distB="0" distL="0" distR="0">
              <wp:extent cx="4686300" cy="4572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4686300" cy="4572000"/>
                      </a:xfrm>
                      <a:prstGeom prst="rect">
                        <a:avLst/>
                      </a:prstGeom>
                      <a:noFill/>
                      <a:ln>
                        <a:noFill/>
                      </a:ln>
                    </pic:spPr>
                  </pic:pic>
                </a:graphicData>
              </a:graphic>
            </wp:inline>
          </w:drawing>
        </w:r>
      </w:ins>
    </w:p>
    <w:p>
      <w:pPr>
        <w:spacing w:before="720" w:beforeLines="0"/>
        <w:jc w:val="center"/>
        <w:pPrChange w:id="6291" w:author="shalu.megotia" w:date="2022-04-25T14:36:39Z">
          <w:pPr>
            <w:jc w:val="center"/>
          </w:pPr>
        </w:pPrChange>
      </w:pPr>
    </w:p>
    <w:p>
      <w:pPr>
        <w:spacing w:before="720" w:beforeLines="0"/>
        <w:pPrChange w:id="6292"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6293" w:author="shalu.megotia" w:date="2022-04-25T14:36:39Z">
          <w:pPr>
            <w:pStyle w:val="4"/>
            <w:numPr>
              <w:ilvl w:val="2"/>
              <w:numId w:val="3"/>
            </w:numPr>
            <w:tabs>
              <w:tab w:val="left" w:pos="0"/>
            </w:tabs>
            <w:ind w:left="0" w:firstLine="0"/>
          </w:pPr>
        </w:pPrChange>
      </w:pPr>
      <w:bookmarkStart w:id="178" w:name="_Toc72191944"/>
      <w:r>
        <w:rPr>
          <w:rFonts w:asciiTheme="minorHAnsi" w:hAnsiTheme="minorHAnsi" w:cstheme="minorHAnsi"/>
          <w:b/>
          <w:bCs/>
          <w:color w:val="auto"/>
          <w:sz w:val="22"/>
          <w:szCs w:val="22"/>
        </w:rPr>
        <w:t>Limit Loading / Disbursement Initiation</w:t>
      </w:r>
      <w:bookmarkEnd w:id="178"/>
    </w:p>
    <w:p>
      <w:pPr>
        <w:spacing w:before="720" w:beforeLines="0"/>
        <w:pPrChange w:id="6294" w:author="shalu.megotia" w:date="2022-04-25T14:36:39Z">
          <w:pPr/>
        </w:pPrChange>
      </w:pPr>
    </w:p>
    <w:tbl>
      <w:tblPr>
        <w:tblStyle w:val="12"/>
        <w:tblW w:w="9073"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before="720" w:beforeLines="0"/>
              <w:rPr>
                <w:b/>
                <w:color w:val="000000"/>
              </w:rPr>
              <w:pPrChange w:id="6295" w:author="shalu.megotia" w:date="2022-04-25T14:36:39Z">
                <w:pPr/>
              </w:pPrChange>
            </w:pPr>
            <w:r>
              <w:rPr>
                <w:b/>
                <w:color w:val="000000"/>
              </w:rPr>
              <w:t xml:space="preserve">Brief description </w:t>
            </w:r>
          </w:p>
        </w:tc>
        <w:tc>
          <w:tcPr>
            <w:tcW w:w="7088" w:type="dxa"/>
          </w:tcPr>
          <w:p>
            <w:pPr>
              <w:spacing w:before="720" w:beforeLines="0"/>
              <w:jc w:val="both"/>
              <w:pPrChange w:id="6296" w:author="shalu.megotia" w:date="2022-04-25T14:36:39Z">
                <w:pPr>
                  <w:jc w:val="both"/>
                </w:pPr>
              </w:pPrChange>
            </w:pPr>
            <w:r>
              <w:t>In this activity, user will initiate the Disbursement/limit loading activity. Through this screen user will also capture the details pertaining to the Disbursement Template Generation in the next activity.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before="720" w:beforeLines="0"/>
              <w:rPr>
                <w:b/>
                <w:color w:val="000000"/>
              </w:rPr>
              <w:pPrChange w:id="6297" w:author="shalu.megotia" w:date="2022-04-25T14:36:39Z">
                <w:pPr/>
              </w:pPrChange>
            </w:pPr>
            <w:r>
              <w:rPr>
                <w:b/>
                <w:color w:val="000000"/>
              </w:rPr>
              <w:t>Pre-conditions</w:t>
            </w:r>
          </w:p>
        </w:tc>
        <w:tc>
          <w:tcPr>
            <w:tcW w:w="7088" w:type="dxa"/>
          </w:tcPr>
          <w:p>
            <w:pPr>
              <w:pStyle w:val="60"/>
              <w:numPr>
                <w:ilvl w:val="0"/>
                <w:numId w:val="31"/>
              </w:numPr>
              <w:spacing w:before="720" w:beforeLines="0"/>
              <w:jc w:val="both"/>
              <w:rPr>
                <w:rFonts w:asciiTheme="minorHAnsi" w:hAnsiTheme="minorHAnsi"/>
                <w:color w:val="000000"/>
              </w:rPr>
              <w:pPrChange w:id="6298" w:author="shalu.megotia" w:date="2022-04-25T14:36:39Z">
                <w:pPr>
                  <w:pStyle w:val="60"/>
                  <w:numPr>
                    <w:ilvl w:val="0"/>
                    <w:numId w:val="31"/>
                  </w:numPr>
                  <w:jc w:val="both"/>
                </w:pPr>
              </w:pPrChange>
            </w:pPr>
            <w:r>
              <w:rPr>
                <w:rFonts w:asciiTheme="minorHAnsi" w:hAnsiTheme="minorHAnsi"/>
                <w:color w:val="000000"/>
              </w:rPr>
              <w:t>Pre-Limit loading stage is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before="720" w:beforeLines="0"/>
              <w:rPr>
                <w:b/>
                <w:color w:val="000000"/>
              </w:rPr>
              <w:pPrChange w:id="6299" w:author="shalu.megotia" w:date="2022-04-25T14:36:39Z">
                <w:pPr/>
              </w:pPrChange>
            </w:pPr>
            <w:r>
              <w:rPr>
                <w:b/>
                <w:color w:val="000000"/>
              </w:rPr>
              <w:t>Primary users</w:t>
            </w:r>
          </w:p>
        </w:tc>
        <w:tc>
          <w:tcPr>
            <w:tcW w:w="7088" w:type="dxa"/>
          </w:tcPr>
          <w:p>
            <w:pPr>
              <w:tabs>
                <w:tab w:val="left" w:pos="990"/>
              </w:tabs>
              <w:spacing w:before="720" w:beforeLines="0"/>
              <w:jc w:val="both"/>
              <w:pPrChange w:id="6300" w:author="shalu.megotia" w:date="2022-04-25T14:36:39Z">
                <w:pPr>
                  <w:tabs>
                    <w:tab w:val="left" w:pos="990"/>
                  </w:tabs>
                  <w:jc w:val="both"/>
                </w:pPr>
              </w:pPrChange>
            </w:pPr>
            <w:r>
              <w:t>CBO-Maker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before="720" w:beforeLines="0"/>
              <w:rPr>
                <w:b/>
                <w:color w:val="000000"/>
              </w:rPr>
              <w:pPrChange w:id="6301" w:author="shalu.megotia" w:date="2022-04-25T14:36:39Z">
                <w:pPr/>
              </w:pPrChange>
            </w:pPr>
            <w:r>
              <w:rPr>
                <w:b/>
                <w:color w:val="000000"/>
              </w:rPr>
              <w:t>Process flow of events</w:t>
            </w:r>
          </w:p>
        </w:tc>
        <w:tc>
          <w:tcPr>
            <w:tcW w:w="7088" w:type="dxa"/>
          </w:tcPr>
          <w:p>
            <w:pPr>
              <w:pStyle w:val="60"/>
              <w:spacing w:before="720" w:beforeLines="0" w:after="0" w:line="240" w:lineRule="auto"/>
              <w:ind w:left="0"/>
              <w:rPr>
                <w:rFonts w:asciiTheme="minorHAnsi" w:hAnsiTheme="minorHAnsi"/>
                <w:b/>
                <w:bCs/>
                <w:color w:val="000000"/>
              </w:rPr>
              <w:pPrChange w:id="6302" w:author="shalu.megotia" w:date="2022-04-25T14:36:39Z">
                <w:pPr>
                  <w:pStyle w:val="60"/>
                  <w:spacing w:after="0" w:line="240" w:lineRule="auto"/>
                  <w:ind w:left="0"/>
                </w:pPr>
              </w:pPrChange>
            </w:pPr>
            <w:r>
              <w:rPr>
                <w:rFonts w:asciiTheme="minorHAnsi" w:hAnsiTheme="minorHAnsi"/>
                <w:b/>
                <w:bCs/>
                <w:color w:val="000000"/>
              </w:rPr>
              <w:t>Disbursement initiation– Main Flow</w:t>
            </w:r>
          </w:p>
          <w:p>
            <w:pPr>
              <w:pStyle w:val="60"/>
              <w:numPr>
                <w:ilvl w:val="0"/>
                <w:numId w:val="26"/>
              </w:numPr>
              <w:spacing w:before="720" w:beforeLines="0" w:after="0" w:line="240" w:lineRule="auto"/>
              <w:rPr>
                <w:rFonts w:asciiTheme="minorHAnsi" w:hAnsiTheme="minorHAnsi"/>
                <w:color w:val="000000"/>
              </w:rPr>
              <w:pPrChange w:id="6303" w:author="shalu.megotia" w:date="2022-04-25T14:36:39Z">
                <w:pPr>
                  <w:pStyle w:val="60"/>
                  <w:numPr>
                    <w:ilvl w:val="0"/>
                    <w:numId w:val="26"/>
                  </w:numPr>
                  <w:spacing w:after="0" w:line="240" w:lineRule="auto"/>
                </w:pPr>
              </w:pPrChange>
            </w:pPr>
            <w:r>
              <w:rPr>
                <w:rFonts w:asciiTheme="minorHAnsi" w:hAnsiTheme="minorHAnsi"/>
                <w:color w:val="000000"/>
              </w:rPr>
              <w:t>User Opens the activity from worklist.</w:t>
            </w:r>
          </w:p>
          <w:p>
            <w:pPr>
              <w:pStyle w:val="60"/>
              <w:numPr>
                <w:ilvl w:val="0"/>
                <w:numId w:val="26"/>
              </w:numPr>
              <w:spacing w:before="720" w:beforeLines="0" w:after="0" w:line="240" w:lineRule="auto"/>
              <w:rPr>
                <w:rFonts w:asciiTheme="minorHAnsi" w:hAnsiTheme="minorHAnsi"/>
                <w:color w:val="000000"/>
              </w:rPr>
              <w:pPrChange w:id="6304" w:author="shalu.megotia" w:date="2022-04-25T14:36:39Z">
                <w:pPr>
                  <w:pStyle w:val="60"/>
                  <w:numPr>
                    <w:ilvl w:val="0"/>
                    <w:numId w:val="26"/>
                  </w:numPr>
                  <w:spacing w:after="0" w:line="240" w:lineRule="auto"/>
                </w:pPr>
              </w:pPrChange>
            </w:pPr>
            <w:r>
              <w:rPr>
                <w:rFonts w:asciiTheme="minorHAnsi" w:hAnsiTheme="minorHAnsi"/>
                <w:color w:val="000000"/>
              </w:rPr>
              <w:t>User opens the screen and checks the details for loans/limits.</w:t>
            </w:r>
          </w:p>
          <w:p>
            <w:pPr>
              <w:pStyle w:val="60"/>
              <w:numPr>
                <w:ilvl w:val="0"/>
                <w:numId w:val="26"/>
              </w:numPr>
              <w:spacing w:before="720" w:beforeLines="0" w:after="0" w:line="240" w:lineRule="auto"/>
              <w:rPr>
                <w:rFonts w:asciiTheme="minorHAnsi" w:hAnsiTheme="minorHAnsi"/>
                <w:color w:val="000000"/>
              </w:rPr>
              <w:pPrChange w:id="6305" w:author="shalu.megotia" w:date="2022-04-25T14:36:39Z">
                <w:pPr>
                  <w:pStyle w:val="60"/>
                  <w:numPr>
                    <w:ilvl w:val="0"/>
                    <w:numId w:val="26"/>
                  </w:numPr>
                  <w:spacing w:after="0" w:line="240" w:lineRule="auto"/>
                </w:pPr>
              </w:pPrChange>
            </w:pPr>
            <w:r>
              <w:rPr>
                <w:rFonts w:asciiTheme="minorHAnsi" w:hAnsiTheme="minorHAnsi"/>
                <w:color w:val="000000"/>
              </w:rPr>
              <w:t>User fills the details pertaining to the Disbursement Template.</w:t>
            </w:r>
          </w:p>
          <w:p>
            <w:pPr>
              <w:pStyle w:val="60"/>
              <w:numPr>
                <w:ilvl w:val="0"/>
                <w:numId w:val="26"/>
              </w:numPr>
              <w:spacing w:before="720" w:beforeLines="0" w:after="0" w:line="240" w:lineRule="auto"/>
              <w:rPr>
                <w:rFonts w:asciiTheme="minorHAnsi" w:hAnsiTheme="minorHAnsi"/>
                <w:color w:val="000000"/>
              </w:rPr>
              <w:pPrChange w:id="6306" w:author="shalu.megotia" w:date="2022-04-25T14:36:39Z">
                <w:pPr>
                  <w:pStyle w:val="60"/>
                  <w:numPr>
                    <w:ilvl w:val="0"/>
                    <w:numId w:val="26"/>
                  </w:numPr>
                  <w:spacing w:after="0" w:line="240" w:lineRule="auto"/>
                </w:pPr>
              </w:pPrChange>
            </w:pPr>
            <w:r>
              <w:rPr>
                <w:rFonts w:asciiTheme="minorHAnsi" w:hAnsiTheme="minorHAnsi"/>
                <w:color w:val="000000"/>
              </w:rPr>
              <w:t>User completes the activity. </w:t>
            </w:r>
          </w:p>
          <w:p>
            <w:pPr>
              <w:pStyle w:val="60"/>
              <w:numPr>
                <w:ilvl w:val="0"/>
                <w:numId w:val="26"/>
              </w:numPr>
              <w:spacing w:before="720" w:beforeLines="0" w:after="0" w:line="240" w:lineRule="auto"/>
              <w:rPr>
                <w:rFonts w:asciiTheme="minorHAnsi" w:hAnsiTheme="minorHAnsi"/>
                <w:color w:val="000000"/>
              </w:rPr>
              <w:pPrChange w:id="6307" w:author="shalu.megotia" w:date="2022-04-25T14:36:39Z">
                <w:pPr>
                  <w:pStyle w:val="60"/>
                  <w:numPr>
                    <w:ilvl w:val="0"/>
                    <w:numId w:val="26"/>
                  </w:numPr>
                  <w:spacing w:after="0" w:line="240" w:lineRule="auto"/>
                </w:pPr>
              </w:pPrChange>
            </w:pPr>
            <w:r>
              <w:rPr>
                <w:rFonts w:asciiTheme="minorHAnsi" w:hAnsiTheme="minorHAnsi"/>
                <w:color w:val="000000"/>
              </w:rPr>
              <w:t>Disbursement / Limit Loading activity is spawned.</w:t>
            </w:r>
          </w:p>
          <w:p>
            <w:pPr>
              <w:pStyle w:val="60"/>
              <w:spacing w:before="720" w:beforeLines="0" w:after="0" w:line="240" w:lineRule="auto"/>
              <w:rPr>
                <w:rFonts w:asciiTheme="minorHAnsi" w:hAnsiTheme="minorHAnsi"/>
                <w:color w:val="000000"/>
              </w:rPr>
              <w:pPrChange w:id="6308" w:author="shalu.megotia" w:date="2022-04-25T14:36:39Z">
                <w:pPr>
                  <w:pStyle w:val="60"/>
                  <w:spacing w:after="0" w:line="240" w:lineRule="auto"/>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before="720" w:beforeLines="0"/>
              <w:rPr>
                <w:b/>
                <w:color w:val="000000"/>
              </w:rPr>
              <w:pPrChange w:id="6309" w:author="shalu.megotia" w:date="2022-04-25T14:36:39Z">
                <w:pPr/>
              </w:pPrChange>
            </w:pPr>
            <w:r>
              <w:rPr>
                <w:b/>
                <w:color w:val="000000"/>
              </w:rPr>
              <w:t>UI Details</w:t>
            </w:r>
          </w:p>
        </w:tc>
        <w:tc>
          <w:tcPr>
            <w:tcW w:w="7088" w:type="dxa"/>
          </w:tcPr>
          <w:p>
            <w:pPr>
              <w:spacing w:before="720" w:beforeLines="0"/>
              <w:jc w:val="both"/>
              <w:rPr>
                <w:rFonts w:eastAsia="Calibri"/>
                <w:color w:val="000000"/>
              </w:rPr>
              <w:pPrChange w:id="6310" w:author="shalu.megotia" w:date="2022-04-25T14:36:39Z">
                <w:pPr>
                  <w:jc w:val="both"/>
                </w:pPr>
              </w:pPrChange>
            </w:pPr>
            <w:r>
              <w:rPr>
                <w:rFonts w:eastAsia="Calibri"/>
                <w:color w:val="000000"/>
              </w:rPr>
              <w:t>The tentative screen for Limit Loading / Disbursement Initiation is as –</w:t>
            </w:r>
          </w:p>
          <w:p>
            <w:pPr>
              <w:spacing w:before="720" w:beforeLines="0"/>
              <w:jc w:val="both"/>
              <w:rPr>
                <w:rFonts w:eastAsia="Calibri"/>
                <w:color w:val="000000"/>
              </w:rPr>
              <w:pPrChange w:id="6311" w:author="shalu.megotia" w:date="2022-04-25T14:36:39Z">
                <w:pPr>
                  <w:jc w:val="both"/>
                </w:pPr>
              </w:pPrChange>
            </w:pPr>
          </w:p>
          <w:p>
            <w:pPr>
              <w:spacing w:before="720" w:beforeLines="0"/>
              <w:jc w:val="both"/>
              <w:rPr>
                <w:rFonts w:eastAsia="Calibri"/>
                <w:color w:val="000000"/>
              </w:rPr>
              <w:pPrChange w:id="6312" w:author="shalu.megotia" w:date="2022-04-25T14:36:39Z">
                <w:pPr>
                  <w:jc w:val="both"/>
                </w:pPr>
              </w:pPrChange>
            </w:pPr>
            <w:bookmarkStart w:id="179" w:name="_MON_1681824250"/>
            <w:bookmarkEnd w:id="179"/>
            <w:r>
              <w:rPr>
                <w:rFonts w:eastAsia="Calibri"/>
                <w:color w:val="000000"/>
              </w:rPr>
              <w:object>
                <v:shape id="_x0000_i1119" o:spt="75" type="#_x0000_t75" style="height:64.5pt;width:100.5pt;" o:ole="t" filled="f" o:preferrelative="t" stroked="f" coordsize="21600,21600">
                  <v:path/>
                  <v:fill on="f" focussize="0,0"/>
                  <v:stroke on="f" joinstyle="miter"/>
                  <v:imagedata r:id="rId208" o:title=""/>
                  <o:lock v:ext="edit" aspectratio="t"/>
                  <w10:wrap type="none"/>
                  <w10:anchorlock/>
                </v:shape>
                <o:OLEObject Type="Embed" ProgID="Excel.Sheet.12" ShapeID="_x0000_i1119" DrawAspect="Icon" ObjectID="_1468075819" r:id="rId207">
                  <o:LockedField>false</o:LockedField>
                </o:OLEObject>
              </w:object>
            </w:r>
          </w:p>
          <w:p>
            <w:pPr>
              <w:spacing w:before="720" w:beforeLines="0"/>
              <w:jc w:val="both"/>
              <w:rPr>
                <w:color w:val="000000"/>
              </w:rPr>
              <w:pPrChange w:id="6313"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before="720" w:beforeLines="0"/>
              <w:rPr>
                <w:b/>
                <w:color w:val="000000"/>
              </w:rPr>
              <w:pPrChange w:id="6314" w:author="shalu.megotia" w:date="2022-04-25T14:36:39Z">
                <w:pPr/>
              </w:pPrChange>
            </w:pPr>
            <w:r>
              <w:rPr>
                <w:b/>
                <w:color w:val="000000"/>
              </w:rPr>
              <w:t>Post Conditions</w:t>
            </w:r>
          </w:p>
        </w:tc>
        <w:tc>
          <w:tcPr>
            <w:tcW w:w="7088" w:type="dxa"/>
          </w:tcPr>
          <w:p>
            <w:pPr>
              <w:pStyle w:val="60"/>
              <w:numPr>
                <w:ilvl w:val="0"/>
                <w:numId w:val="27"/>
              </w:numPr>
              <w:spacing w:before="720" w:beforeLines="0" w:after="0" w:line="240" w:lineRule="auto"/>
              <w:jc w:val="both"/>
              <w:rPr>
                <w:rFonts w:asciiTheme="minorHAnsi" w:hAnsiTheme="minorHAnsi"/>
              </w:rPr>
              <w:pPrChange w:id="6315" w:author="shalu.megotia" w:date="2022-04-25T14:36:39Z">
                <w:pPr>
                  <w:pStyle w:val="60"/>
                  <w:numPr>
                    <w:ilvl w:val="0"/>
                    <w:numId w:val="27"/>
                  </w:numPr>
                  <w:spacing w:after="0" w:line="240" w:lineRule="auto"/>
                  <w:jc w:val="both"/>
                </w:pPr>
              </w:pPrChange>
            </w:pPr>
            <w:r>
              <w:rPr>
                <w:rFonts w:asciiTheme="minorHAnsi" w:hAnsiTheme="minorHAnsi"/>
              </w:rPr>
              <w:t>Limit Loading / Disbursement activity is spawned.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before="720" w:beforeLines="0"/>
              <w:rPr>
                <w:b/>
                <w:color w:val="000000"/>
              </w:rPr>
              <w:pPrChange w:id="6316" w:author="shalu.megotia" w:date="2022-04-25T14:36:39Z">
                <w:pPr/>
              </w:pPrChange>
            </w:pPr>
            <w:r>
              <w:rPr>
                <w:b/>
                <w:color w:val="000000"/>
              </w:rPr>
              <w:t>Business Rules</w:t>
            </w:r>
          </w:p>
        </w:tc>
        <w:tc>
          <w:tcPr>
            <w:tcW w:w="7088" w:type="dxa"/>
          </w:tcPr>
          <w:p>
            <w:pPr>
              <w:pStyle w:val="60"/>
              <w:numPr>
                <w:ilvl w:val="0"/>
                <w:numId w:val="27"/>
              </w:numPr>
              <w:spacing w:before="720" w:beforeLines="0" w:after="0" w:line="240" w:lineRule="auto"/>
              <w:jc w:val="both"/>
              <w:rPr>
                <w:rFonts w:asciiTheme="minorHAnsi" w:hAnsiTheme="minorHAnsi"/>
                <w:color w:val="000000"/>
              </w:rPr>
              <w:pPrChange w:id="6317" w:author="shalu.megotia" w:date="2022-04-25T14:36:39Z">
                <w:pPr>
                  <w:pStyle w:val="60"/>
                  <w:numPr>
                    <w:ilvl w:val="0"/>
                    <w:numId w:val="27"/>
                  </w:numPr>
                  <w:spacing w:after="0" w:line="240" w:lineRule="auto"/>
                  <w:jc w:val="both"/>
                </w:pPr>
              </w:pPrChange>
            </w:pPr>
            <w:r>
              <w:rPr>
                <w:rFonts w:cs="Calibri" w:asciiTheme="minorHAnsi" w:hAnsiTheme="minorHAnsi"/>
                <w:color w:val="000000"/>
                <w:lang w:eastAsia="ar-SA"/>
              </w:rPr>
              <w:t>No data modification pertaining to the loan/limits will be allowed</w:t>
            </w:r>
            <w:r>
              <w:rPr>
                <w:rFonts w:cs="Calibri"/>
                <w:color w:val="000000"/>
                <w:lang w:eastAsia="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before="720" w:beforeLines="0"/>
              <w:rPr>
                <w:b/>
                <w:color w:val="000000"/>
              </w:rPr>
              <w:pPrChange w:id="6318" w:author="shalu.megotia" w:date="2022-04-25T14:36:39Z">
                <w:pPr/>
              </w:pPrChange>
            </w:pPr>
            <w:r>
              <w:rPr>
                <w:b/>
                <w:color w:val="000000"/>
              </w:rPr>
              <w:t xml:space="preserve">Some reference points </w:t>
            </w:r>
          </w:p>
        </w:tc>
        <w:tc>
          <w:tcPr>
            <w:tcW w:w="7088" w:type="dxa"/>
          </w:tcPr>
          <w:p>
            <w:pPr>
              <w:spacing w:before="720" w:beforeLines="0"/>
              <w:jc w:val="both"/>
              <w:rPr>
                <w:color w:val="000000"/>
              </w:rPr>
              <w:pPrChange w:id="6319" w:author="shalu.megotia" w:date="2022-04-25T14:36:39Z">
                <w:pPr>
                  <w:jc w:val="both"/>
                </w:pPr>
              </w:pPrChange>
            </w:pPr>
            <w:r>
              <w:rPr>
                <w:color w:val="000000"/>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before="720" w:beforeLines="0"/>
              <w:rPr>
                <w:b/>
                <w:color w:val="000000"/>
              </w:rPr>
              <w:pPrChange w:id="6320" w:author="shalu.megotia" w:date="2022-04-25T14:36:39Z">
                <w:pPr/>
              </w:pPrChange>
            </w:pPr>
            <w:r>
              <w:rPr>
                <w:b/>
                <w:color w:val="000000"/>
              </w:rPr>
              <w:t xml:space="preserve">Queries /Open points </w:t>
            </w:r>
          </w:p>
        </w:tc>
        <w:tc>
          <w:tcPr>
            <w:tcW w:w="7088" w:type="dxa"/>
          </w:tcPr>
          <w:p>
            <w:pPr>
              <w:spacing w:before="720" w:beforeLines="0"/>
              <w:jc w:val="both"/>
              <w:pPrChange w:id="6321" w:author="shalu.megotia" w:date="2022-04-25T14:36:39Z">
                <w:pPr>
                  <w:jc w:val="both"/>
                </w:pPr>
              </w:pPrChange>
            </w:pPr>
            <w:r>
              <w:t>NA</w:t>
            </w:r>
          </w:p>
        </w:tc>
      </w:tr>
    </w:tbl>
    <w:p>
      <w:pPr>
        <w:spacing w:before="720" w:beforeLines="0"/>
        <w:pPrChange w:id="6322" w:author="shalu.megotia" w:date="2022-04-25T14:36:39Z">
          <w:pPr/>
        </w:pPrChange>
      </w:pPr>
    </w:p>
    <w:p>
      <w:pPr>
        <w:spacing w:before="720" w:beforeLines="0"/>
        <w:pPrChange w:id="6323"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6324" w:author="shalu.megotia" w:date="2022-04-25T14:36:39Z">
          <w:pPr>
            <w:pStyle w:val="4"/>
            <w:numPr>
              <w:ilvl w:val="2"/>
              <w:numId w:val="3"/>
            </w:numPr>
            <w:tabs>
              <w:tab w:val="left" w:pos="0"/>
            </w:tabs>
            <w:ind w:left="0" w:firstLine="0"/>
          </w:pPr>
        </w:pPrChange>
      </w:pPr>
      <w:bookmarkStart w:id="180" w:name="_Toc72191945"/>
      <w:r>
        <w:rPr>
          <w:rFonts w:asciiTheme="minorHAnsi" w:hAnsiTheme="minorHAnsi" w:cstheme="minorHAnsi"/>
          <w:b/>
          <w:bCs/>
          <w:color w:val="auto"/>
          <w:sz w:val="22"/>
          <w:szCs w:val="22"/>
        </w:rPr>
        <w:t>Limit Loading / Disbursement</w:t>
      </w:r>
      <w:bookmarkEnd w:id="180"/>
      <w:r>
        <w:rPr>
          <w:rFonts w:asciiTheme="minorHAnsi" w:hAnsiTheme="minorHAnsi" w:cstheme="minorHAnsi"/>
          <w:b/>
          <w:bCs/>
          <w:color w:val="auto"/>
          <w:sz w:val="22"/>
          <w:szCs w:val="22"/>
        </w:rPr>
        <w:t xml:space="preserve">  </w:t>
      </w:r>
    </w:p>
    <w:p>
      <w:pPr>
        <w:spacing w:before="720" w:beforeLines="0"/>
        <w:pPrChange w:id="6325" w:author="shalu.megotia" w:date="2022-04-25T14:36:39Z">
          <w:pPr/>
        </w:pPrChange>
      </w:pPr>
    </w:p>
    <w:tbl>
      <w:tblPr>
        <w:tblStyle w:val="12"/>
        <w:tblW w:w="9073"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before="720" w:beforeLines="0"/>
              <w:rPr>
                <w:b/>
                <w:color w:val="000000"/>
              </w:rPr>
              <w:pPrChange w:id="6326" w:author="shalu.megotia" w:date="2022-04-25T14:36:39Z">
                <w:pPr/>
              </w:pPrChange>
            </w:pPr>
            <w:r>
              <w:rPr>
                <w:b/>
                <w:color w:val="000000"/>
              </w:rPr>
              <w:t xml:space="preserve">Brief description </w:t>
            </w:r>
          </w:p>
        </w:tc>
        <w:tc>
          <w:tcPr>
            <w:tcW w:w="7088" w:type="dxa"/>
          </w:tcPr>
          <w:p>
            <w:pPr>
              <w:spacing w:before="720" w:beforeLines="0"/>
              <w:jc w:val="both"/>
              <w:pPrChange w:id="6327" w:author="shalu.megotia" w:date="2022-04-25T14:36:39Z">
                <w:pPr>
                  <w:jc w:val="both"/>
                </w:pPr>
              </w:pPrChange>
            </w:pPr>
            <w:r>
              <w:t xml:space="preserve">In this activity, user will validate loan/limit details by generating the Disbursement Template and submits the activity. Once the said activity is submitted the interface will push information to CBS for further processing and disbursement in CBS.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before="720" w:beforeLines="0"/>
              <w:rPr>
                <w:b/>
                <w:color w:val="000000"/>
              </w:rPr>
              <w:pPrChange w:id="6328" w:author="shalu.megotia" w:date="2022-04-25T14:36:39Z">
                <w:pPr/>
              </w:pPrChange>
            </w:pPr>
            <w:r>
              <w:rPr>
                <w:b/>
                <w:color w:val="000000"/>
              </w:rPr>
              <w:t>Pre-conditions</w:t>
            </w:r>
          </w:p>
        </w:tc>
        <w:tc>
          <w:tcPr>
            <w:tcW w:w="7088" w:type="dxa"/>
          </w:tcPr>
          <w:p>
            <w:pPr>
              <w:pStyle w:val="60"/>
              <w:numPr>
                <w:ilvl w:val="0"/>
                <w:numId w:val="31"/>
              </w:numPr>
              <w:spacing w:before="720" w:beforeLines="0"/>
              <w:jc w:val="both"/>
              <w:rPr>
                <w:rFonts w:asciiTheme="minorHAnsi" w:hAnsiTheme="minorHAnsi"/>
                <w:color w:val="000000"/>
              </w:rPr>
              <w:pPrChange w:id="6329" w:author="shalu.megotia" w:date="2022-04-25T14:36:39Z">
                <w:pPr>
                  <w:pStyle w:val="60"/>
                  <w:numPr>
                    <w:ilvl w:val="0"/>
                    <w:numId w:val="31"/>
                  </w:numPr>
                  <w:jc w:val="both"/>
                </w:pPr>
              </w:pPrChange>
            </w:pPr>
            <w:r>
              <w:rPr>
                <w:rFonts w:asciiTheme="minorHAnsi" w:hAnsiTheme="minorHAnsi"/>
                <w:color w:val="000000"/>
              </w:rPr>
              <w:t>Account opening initiation stage is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before="720" w:beforeLines="0"/>
              <w:rPr>
                <w:b/>
                <w:color w:val="000000"/>
              </w:rPr>
              <w:pPrChange w:id="6330" w:author="shalu.megotia" w:date="2022-04-25T14:36:39Z">
                <w:pPr/>
              </w:pPrChange>
            </w:pPr>
            <w:r>
              <w:rPr>
                <w:b/>
                <w:color w:val="000000"/>
              </w:rPr>
              <w:t>Primary users</w:t>
            </w:r>
          </w:p>
        </w:tc>
        <w:tc>
          <w:tcPr>
            <w:tcW w:w="7088" w:type="dxa"/>
          </w:tcPr>
          <w:p>
            <w:pPr>
              <w:spacing w:before="720" w:beforeLines="0"/>
              <w:jc w:val="both"/>
              <w:pPrChange w:id="6331" w:author="shalu.megotia" w:date="2022-04-25T14:36:39Z">
                <w:pPr>
                  <w:jc w:val="both"/>
                </w:pPr>
              </w:pPrChange>
            </w:pPr>
            <w:r>
              <w:t>CBO-Checker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before="720" w:beforeLines="0"/>
              <w:rPr>
                <w:b/>
                <w:color w:val="000000"/>
              </w:rPr>
              <w:pPrChange w:id="6332" w:author="shalu.megotia" w:date="2022-04-25T14:36:39Z">
                <w:pPr/>
              </w:pPrChange>
            </w:pPr>
            <w:r>
              <w:rPr>
                <w:b/>
                <w:color w:val="000000"/>
              </w:rPr>
              <w:t>Process flow of events</w:t>
            </w:r>
          </w:p>
        </w:tc>
        <w:tc>
          <w:tcPr>
            <w:tcW w:w="7088" w:type="dxa"/>
          </w:tcPr>
          <w:p>
            <w:pPr>
              <w:pStyle w:val="60"/>
              <w:spacing w:before="720" w:beforeLines="0" w:after="0" w:line="240" w:lineRule="auto"/>
              <w:ind w:left="0"/>
              <w:rPr>
                <w:rFonts w:asciiTheme="minorHAnsi" w:hAnsiTheme="minorHAnsi"/>
                <w:b/>
                <w:bCs/>
                <w:color w:val="000000"/>
              </w:rPr>
              <w:pPrChange w:id="6333" w:author="shalu.megotia" w:date="2022-04-25T14:36:39Z">
                <w:pPr>
                  <w:pStyle w:val="60"/>
                  <w:spacing w:after="0" w:line="240" w:lineRule="auto"/>
                  <w:ind w:left="0"/>
                </w:pPr>
              </w:pPrChange>
            </w:pPr>
            <w:r>
              <w:rPr>
                <w:rFonts w:asciiTheme="minorHAnsi" w:hAnsiTheme="minorHAnsi"/>
                <w:b/>
                <w:bCs/>
                <w:color w:val="000000"/>
              </w:rPr>
              <w:t>Limit Loading / Disbursement – Main Flow</w:t>
            </w:r>
          </w:p>
          <w:p>
            <w:pPr>
              <w:pStyle w:val="60"/>
              <w:numPr>
                <w:ilvl w:val="0"/>
                <w:numId w:val="26"/>
              </w:numPr>
              <w:spacing w:before="720" w:beforeLines="0" w:after="0" w:line="240" w:lineRule="auto"/>
              <w:rPr>
                <w:rFonts w:asciiTheme="minorHAnsi" w:hAnsiTheme="minorHAnsi"/>
                <w:color w:val="000000"/>
              </w:rPr>
              <w:pPrChange w:id="6334" w:author="shalu.megotia" w:date="2022-04-25T14:36:39Z">
                <w:pPr>
                  <w:pStyle w:val="60"/>
                  <w:numPr>
                    <w:ilvl w:val="0"/>
                    <w:numId w:val="26"/>
                  </w:numPr>
                  <w:spacing w:after="0" w:line="240" w:lineRule="auto"/>
                </w:pPr>
              </w:pPrChange>
            </w:pPr>
            <w:r>
              <w:rPr>
                <w:rFonts w:asciiTheme="minorHAnsi" w:hAnsiTheme="minorHAnsi"/>
                <w:color w:val="000000"/>
              </w:rPr>
              <w:t>User Opens the activity from worklist.</w:t>
            </w:r>
          </w:p>
          <w:p>
            <w:pPr>
              <w:pStyle w:val="60"/>
              <w:numPr>
                <w:ilvl w:val="0"/>
                <w:numId w:val="26"/>
              </w:numPr>
              <w:spacing w:before="720" w:beforeLines="0" w:after="0" w:line="240" w:lineRule="auto"/>
              <w:rPr>
                <w:rFonts w:asciiTheme="minorHAnsi" w:hAnsiTheme="minorHAnsi"/>
                <w:color w:val="000000"/>
              </w:rPr>
              <w:pPrChange w:id="6335" w:author="shalu.megotia" w:date="2022-04-25T14:36:39Z">
                <w:pPr>
                  <w:pStyle w:val="60"/>
                  <w:numPr>
                    <w:ilvl w:val="0"/>
                    <w:numId w:val="26"/>
                  </w:numPr>
                  <w:spacing w:after="0" w:line="240" w:lineRule="auto"/>
                </w:pPr>
              </w:pPrChange>
            </w:pPr>
            <w:r>
              <w:rPr>
                <w:rFonts w:asciiTheme="minorHAnsi" w:hAnsiTheme="minorHAnsi"/>
                <w:color w:val="000000"/>
              </w:rPr>
              <w:t>User opens the screen and checks the details for loans/limits.</w:t>
            </w:r>
          </w:p>
          <w:p>
            <w:pPr>
              <w:numPr>
                <w:ilvl w:val="0"/>
                <w:numId w:val="26"/>
              </w:numPr>
              <w:spacing w:before="720" w:beforeLines="0" w:line="259" w:lineRule="auto"/>
              <w:jc w:val="both"/>
              <w:rPr>
                <w:rFonts w:eastAsia="Calibri" w:cs="Calibri"/>
                <w:color w:val="000000"/>
                <w:lang w:eastAsia="ar-SA"/>
              </w:rPr>
              <w:pPrChange w:id="6336" w:author="shalu.megotia" w:date="2022-04-25T14:36:39Z">
                <w:pPr>
                  <w:numPr>
                    <w:ilvl w:val="0"/>
                    <w:numId w:val="26"/>
                  </w:numPr>
                  <w:spacing w:line="259" w:lineRule="auto"/>
                  <w:jc w:val="both"/>
                </w:pPr>
              </w:pPrChange>
            </w:pPr>
            <w:r>
              <w:rPr>
                <w:rFonts w:eastAsia="Calibri" w:cs="Calibri"/>
                <w:color w:val="000000"/>
                <w:lang w:eastAsia="ar-SA"/>
              </w:rPr>
              <w:t>User downloads the disbursement template.</w:t>
            </w:r>
          </w:p>
          <w:p>
            <w:pPr>
              <w:pStyle w:val="60"/>
              <w:numPr>
                <w:ilvl w:val="0"/>
                <w:numId w:val="26"/>
              </w:numPr>
              <w:spacing w:before="720" w:beforeLines="0" w:after="0" w:line="240" w:lineRule="auto"/>
              <w:rPr>
                <w:ins w:id="6338" w:author="Abhinav Shandilya" w:date="2021-10-05T12:15:00Z"/>
                <w:rFonts w:asciiTheme="minorHAnsi" w:hAnsiTheme="minorHAnsi"/>
                <w:color w:val="000000"/>
              </w:rPr>
              <w:pPrChange w:id="6337" w:author="shalu.megotia" w:date="2022-04-25T14:36:39Z">
                <w:pPr>
                  <w:pStyle w:val="60"/>
                  <w:numPr>
                    <w:ilvl w:val="0"/>
                    <w:numId w:val="26"/>
                  </w:numPr>
                  <w:spacing w:after="0" w:line="240" w:lineRule="auto"/>
                </w:pPr>
              </w:pPrChange>
            </w:pPr>
            <w:r>
              <w:rPr>
                <w:rFonts w:asciiTheme="minorHAnsi" w:hAnsiTheme="minorHAnsi"/>
                <w:color w:val="000000"/>
              </w:rPr>
              <w:t>User completes the activity</w:t>
            </w:r>
            <w:ins w:id="6339" w:author="Abhinav Shandilya" w:date="2021-10-05T12:16:00Z">
              <w:r>
                <w:rPr>
                  <w:rFonts w:asciiTheme="minorHAnsi" w:hAnsiTheme="minorHAnsi"/>
                  <w:color w:val="000000"/>
                </w:rPr>
                <w:t xml:space="preserve"> by clicking proceed</w:t>
              </w:r>
            </w:ins>
            <w:r>
              <w:rPr>
                <w:rFonts w:asciiTheme="minorHAnsi" w:hAnsiTheme="minorHAnsi"/>
                <w:color w:val="000000"/>
              </w:rPr>
              <w:t>. </w:t>
            </w:r>
          </w:p>
          <w:p>
            <w:pPr>
              <w:pStyle w:val="60"/>
              <w:spacing w:before="720" w:beforeLines="0" w:after="0" w:line="240" w:lineRule="auto"/>
              <w:ind w:left="0"/>
              <w:rPr>
                <w:ins w:id="6341" w:author="Abhinav Shandilya" w:date="2021-10-05T12:15:00Z"/>
                <w:rFonts w:asciiTheme="minorHAnsi" w:hAnsiTheme="minorHAnsi"/>
                <w:b/>
                <w:bCs/>
                <w:color w:val="000000"/>
              </w:rPr>
              <w:pPrChange w:id="6340" w:author="shalu.megotia" w:date="2022-04-25T14:36:39Z">
                <w:pPr>
                  <w:pStyle w:val="60"/>
                  <w:spacing w:after="0" w:line="240" w:lineRule="auto"/>
                  <w:ind w:left="0"/>
                </w:pPr>
              </w:pPrChange>
            </w:pPr>
          </w:p>
          <w:p>
            <w:pPr>
              <w:pStyle w:val="60"/>
              <w:spacing w:before="720" w:beforeLines="0" w:after="0" w:line="240" w:lineRule="auto"/>
              <w:ind w:left="0"/>
              <w:rPr>
                <w:ins w:id="6343" w:author="Abhinav Shandilya" w:date="2021-10-05T12:16:00Z"/>
                <w:rFonts w:asciiTheme="minorHAnsi" w:hAnsiTheme="minorHAnsi"/>
                <w:b/>
                <w:bCs/>
                <w:color w:val="000000"/>
              </w:rPr>
              <w:pPrChange w:id="6342" w:author="shalu.megotia" w:date="2022-04-25T14:36:39Z">
                <w:pPr>
                  <w:pStyle w:val="60"/>
                  <w:spacing w:after="0" w:line="240" w:lineRule="auto"/>
                  <w:ind w:left="0"/>
                </w:pPr>
              </w:pPrChange>
            </w:pPr>
            <w:ins w:id="6344" w:author="Abhinav Shandilya" w:date="2021-10-05T12:15:00Z">
              <w:r>
                <w:rPr>
                  <w:rFonts w:asciiTheme="minorHAnsi" w:hAnsiTheme="minorHAnsi"/>
                  <w:b/>
                  <w:bCs/>
                  <w:color w:val="000000"/>
                </w:rPr>
                <w:t>Limit Loading / Disbursement –</w:t>
              </w:r>
            </w:ins>
            <w:ins w:id="6345" w:author="Abhinav Shandilya" w:date="2021-10-05T12:16:00Z">
              <w:r>
                <w:rPr>
                  <w:rFonts w:asciiTheme="minorHAnsi" w:hAnsiTheme="minorHAnsi"/>
                  <w:b/>
                  <w:bCs/>
                  <w:color w:val="000000"/>
                </w:rPr>
                <w:t xml:space="preserve"> Alternate</w:t>
              </w:r>
            </w:ins>
            <w:ins w:id="6346" w:author="Abhinav Shandilya" w:date="2021-10-05T12:15:00Z">
              <w:r>
                <w:rPr>
                  <w:rFonts w:asciiTheme="minorHAnsi" w:hAnsiTheme="minorHAnsi"/>
                  <w:b/>
                  <w:bCs/>
                  <w:color w:val="000000"/>
                </w:rPr>
                <w:t xml:space="preserve"> Flow</w:t>
              </w:r>
            </w:ins>
          </w:p>
          <w:p>
            <w:pPr>
              <w:pStyle w:val="60"/>
              <w:numPr>
                <w:ilvl w:val="0"/>
                <w:numId w:val="26"/>
              </w:numPr>
              <w:spacing w:before="720" w:beforeLines="0" w:after="0" w:line="240" w:lineRule="auto"/>
              <w:rPr>
                <w:ins w:id="6348" w:author="Abhinav Shandilya" w:date="2021-10-05T12:16:00Z"/>
                <w:rFonts w:asciiTheme="minorHAnsi" w:hAnsiTheme="minorHAnsi"/>
                <w:color w:val="000000"/>
              </w:rPr>
              <w:pPrChange w:id="6347" w:author="shalu.megotia" w:date="2022-04-25T14:36:39Z">
                <w:pPr>
                  <w:pStyle w:val="60"/>
                  <w:numPr>
                    <w:ilvl w:val="0"/>
                    <w:numId w:val="26"/>
                  </w:numPr>
                  <w:spacing w:after="0" w:line="240" w:lineRule="auto"/>
                </w:pPr>
              </w:pPrChange>
            </w:pPr>
            <w:ins w:id="6349" w:author="Abhinav Shandilya" w:date="2021-10-05T12:16:00Z">
              <w:r>
                <w:rPr>
                  <w:rFonts w:asciiTheme="minorHAnsi" w:hAnsiTheme="minorHAnsi"/>
                  <w:color w:val="000000"/>
                </w:rPr>
                <w:t>User Opens the activity from worklist.</w:t>
              </w:r>
            </w:ins>
          </w:p>
          <w:p>
            <w:pPr>
              <w:pStyle w:val="60"/>
              <w:numPr>
                <w:ilvl w:val="0"/>
                <w:numId w:val="26"/>
              </w:numPr>
              <w:spacing w:before="720" w:beforeLines="0" w:after="0" w:line="240" w:lineRule="auto"/>
              <w:rPr>
                <w:ins w:id="6351" w:author="Abhinav Shandilya" w:date="2021-10-05T12:16:00Z"/>
                <w:rFonts w:asciiTheme="minorHAnsi" w:hAnsiTheme="minorHAnsi"/>
                <w:color w:val="000000"/>
              </w:rPr>
              <w:pPrChange w:id="6350" w:author="shalu.megotia" w:date="2022-04-25T14:36:39Z">
                <w:pPr>
                  <w:pStyle w:val="60"/>
                  <w:numPr>
                    <w:ilvl w:val="0"/>
                    <w:numId w:val="26"/>
                  </w:numPr>
                  <w:spacing w:after="0" w:line="240" w:lineRule="auto"/>
                </w:pPr>
              </w:pPrChange>
            </w:pPr>
            <w:ins w:id="6352" w:author="Abhinav Shandilya" w:date="2021-10-05T12:16:00Z">
              <w:r>
                <w:rPr>
                  <w:rFonts w:asciiTheme="minorHAnsi" w:hAnsiTheme="minorHAnsi"/>
                  <w:color w:val="000000"/>
                </w:rPr>
                <w:t>User opens the screen and checks the details for loans/limits.</w:t>
              </w:r>
            </w:ins>
          </w:p>
          <w:p>
            <w:pPr>
              <w:numPr>
                <w:ilvl w:val="0"/>
                <w:numId w:val="26"/>
              </w:numPr>
              <w:spacing w:before="720" w:beforeLines="0" w:line="259" w:lineRule="auto"/>
              <w:jc w:val="both"/>
              <w:rPr>
                <w:ins w:id="6354" w:author="Abhinav Shandilya" w:date="2021-10-05T12:16:00Z"/>
                <w:rFonts w:eastAsia="Calibri" w:cs="Calibri"/>
                <w:color w:val="000000"/>
                <w:lang w:eastAsia="ar-SA"/>
              </w:rPr>
              <w:pPrChange w:id="6353" w:author="shalu.megotia" w:date="2022-04-25T14:36:39Z">
                <w:pPr>
                  <w:numPr>
                    <w:ilvl w:val="0"/>
                    <w:numId w:val="26"/>
                  </w:numPr>
                  <w:spacing w:line="259" w:lineRule="auto"/>
                  <w:jc w:val="both"/>
                </w:pPr>
              </w:pPrChange>
            </w:pPr>
            <w:ins w:id="6355" w:author="Abhinav Shandilya" w:date="2021-10-05T12:16:00Z">
              <w:r>
                <w:rPr>
                  <w:rFonts w:eastAsia="Calibri" w:cs="Calibri"/>
                  <w:color w:val="000000"/>
                  <w:lang w:eastAsia="ar-SA"/>
                </w:rPr>
                <w:t>User downloads the disbursement template.</w:t>
              </w:r>
            </w:ins>
          </w:p>
          <w:p>
            <w:pPr>
              <w:pStyle w:val="60"/>
              <w:numPr>
                <w:ilvl w:val="0"/>
                <w:numId w:val="26"/>
              </w:numPr>
              <w:spacing w:before="720" w:beforeLines="0" w:after="0" w:line="240" w:lineRule="auto"/>
              <w:rPr>
                <w:ins w:id="6357" w:author="Abhinav Shandilya" w:date="2021-10-05T12:17:00Z"/>
                <w:rFonts w:asciiTheme="minorHAnsi" w:hAnsiTheme="minorHAnsi"/>
                <w:color w:val="000000"/>
              </w:rPr>
              <w:pPrChange w:id="6356" w:author="shalu.megotia" w:date="2022-04-25T14:36:39Z">
                <w:pPr>
                  <w:pStyle w:val="60"/>
                  <w:numPr>
                    <w:ilvl w:val="0"/>
                    <w:numId w:val="26"/>
                  </w:numPr>
                  <w:spacing w:after="0" w:line="240" w:lineRule="auto"/>
                </w:pPr>
              </w:pPrChange>
            </w:pPr>
            <w:ins w:id="6358" w:author="Abhinav Shandilya" w:date="2021-10-05T12:16:00Z">
              <w:r>
                <w:rPr>
                  <w:rFonts w:asciiTheme="minorHAnsi" w:hAnsiTheme="minorHAnsi"/>
                  <w:color w:val="000000"/>
                </w:rPr>
                <w:t xml:space="preserve">User </w:t>
              </w:r>
            </w:ins>
            <w:ins w:id="6359" w:author="Abhinav Shandilya" w:date="2021-10-05T12:17:00Z">
              <w:r>
                <w:rPr>
                  <w:rFonts w:asciiTheme="minorHAnsi" w:hAnsiTheme="minorHAnsi"/>
                  <w:color w:val="000000"/>
                </w:rPr>
                <w:t>reject the case , case will go to reject review pool.</w:t>
              </w:r>
            </w:ins>
          </w:p>
          <w:p>
            <w:pPr>
              <w:pStyle w:val="60"/>
              <w:numPr>
                <w:ilvl w:val="0"/>
                <w:numId w:val="26"/>
              </w:numPr>
              <w:spacing w:before="720" w:beforeLines="0" w:after="0" w:line="240" w:lineRule="auto"/>
              <w:rPr>
                <w:rFonts w:asciiTheme="minorHAnsi" w:hAnsiTheme="minorHAnsi"/>
                <w:color w:val="000000"/>
              </w:rPr>
              <w:pPrChange w:id="6360" w:author="shalu.megotia" w:date="2022-04-25T14:36:39Z">
                <w:pPr>
                  <w:pStyle w:val="60"/>
                  <w:numPr>
                    <w:ilvl w:val="0"/>
                    <w:numId w:val="26"/>
                  </w:numPr>
                  <w:spacing w:after="0" w:line="240" w:lineRule="auto"/>
                </w:pPr>
              </w:pPrChange>
            </w:pPr>
            <w:ins w:id="6361" w:author="Abhinav Shandilya" w:date="2021-10-05T12:17:00Z">
              <w:r>
                <w:rPr>
                  <w:rFonts w:asciiTheme="minorHAnsi" w:hAnsiTheme="minorHAnsi"/>
                  <w:color w:val="000000"/>
                </w:rPr>
                <w:t>User select Return , case will go to Limit Loading/Disbursement Init</w:t>
              </w:r>
            </w:ins>
            <w:ins w:id="6362" w:author="Abhinav Shandilya" w:date="2021-10-05T12:18:00Z">
              <w:r>
                <w:rPr>
                  <w:rFonts w:asciiTheme="minorHAnsi" w:hAnsiTheme="minorHAnsi"/>
                  <w:color w:val="000000"/>
                </w:rPr>
                <w:t>iation activity.</w:t>
              </w:r>
            </w:ins>
          </w:p>
          <w:p>
            <w:pPr>
              <w:pStyle w:val="60"/>
              <w:spacing w:before="720" w:beforeLines="0" w:after="0" w:line="240" w:lineRule="auto"/>
              <w:rPr>
                <w:rFonts w:asciiTheme="minorHAnsi" w:hAnsiTheme="minorHAnsi"/>
                <w:color w:val="000000"/>
              </w:rPr>
              <w:pPrChange w:id="6363" w:author="shalu.megotia" w:date="2022-04-25T14:36:39Z">
                <w:pPr>
                  <w:pStyle w:val="60"/>
                  <w:spacing w:after="0" w:line="240" w:lineRule="auto"/>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before="720" w:beforeLines="0"/>
              <w:rPr>
                <w:b/>
                <w:color w:val="000000"/>
              </w:rPr>
              <w:pPrChange w:id="6364" w:author="shalu.megotia" w:date="2022-04-25T14:36:39Z">
                <w:pPr/>
              </w:pPrChange>
            </w:pPr>
            <w:r>
              <w:rPr>
                <w:b/>
                <w:color w:val="000000"/>
              </w:rPr>
              <w:t>UI Details</w:t>
            </w:r>
          </w:p>
        </w:tc>
        <w:tc>
          <w:tcPr>
            <w:tcW w:w="7088" w:type="dxa"/>
          </w:tcPr>
          <w:p>
            <w:pPr>
              <w:spacing w:before="720" w:beforeLines="0"/>
              <w:jc w:val="both"/>
              <w:rPr>
                <w:rFonts w:eastAsia="Calibri"/>
                <w:color w:val="000000"/>
              </w:rPr>
              <w:pPrChange w:id="6365" w:author="shalu.megotia" w:date="2022-04-25T14:36:39Z">
                <w:pPr>
                  <w:jc w:val="both"/>
                </w:pPr>
              </w:pPrChange>
            </w:pPr>
            <w:r>
              <w:rPr>
                <w:rFonts w:eastAsia="Calibri"/>
                <w:color w:val="000000"/>
              </w:rPr>
              <w:t>The tentative screen for Limit Loading / Disbursement is as –</w:t>
            </w:r>
          </w:p>
          <w:p>
            <w:pPr>
              <w:spacing w:before="720" w:beforeLines="0"/>
              <w:jc w:val="both"/>
              <w:rPr>
                <w:rFonts w:eastAsia="Calibri"/>
                <w:color w:val="000000"/>
              </w:rPr>
              <w:pPrChange w:id="6366" w:author="shalu.megotia" w:date="2022-04-25T14:36:39Z">
                <w:pPr>
                  <w:jc w:val="both"/>
                </w:pPr>
              </w:pPrChange>
            </w:pPr>
            <w:ins w:id="6367" w:author="shalu.megotia" w:date="2022-06-30T11:00:12Z">
              <w:bookmarkStart w:id="181" w:name="_MON_1681824569"/>
              <w:bookmarkEnd w:id="181"/>
            </w:ins>
            <w:ins w:id="6368" w:author="shalu.megotia" w:date="2022-06-30T11:00:12Z"/>
            <w:ins w:id="6369" w:author="shalu.megotia" w:date="2022-06-30T11:00:12Z"/>
            <w:ins w:id="6370" w:author="shalu.megotia" w:date="2022-06-30T11:00:12Z">
              <w:r>
                <w:rPr>
                  <w:rFonts w:eastAsia="Calibri"/>
                  <w:color w:val="000000"/>
                </w:rPr>
                <w:object>
                  <v:shape id="_x0000_i1120" o:spt="75" type="#_x0000_t75" style="height:64.5pt;width:108pt;" o:ole="t" filled="f" o:preferrelative="t" stroked="f" coordsize="21600,21600">
                    <v:path/>
                    <v:fill on="f" focussize="0,0"/>
                    <v:stroke on="f" joinstyle="miter"/>
                    <v:imagedata r:id="rId210" o:title=""/>
                    <o:lock v:ext="edit" aspectratio="t"/>
                    <w10:wrap type="none"/>
                    <w10:anchorlock/>
                  </v:shape>
                  <o:OLEObject Type="Embed" ProgID="Excel.Sheet.12" ShapeID="_x0000_i1120" DrawAspect="Icon" ObjectID="_1468075820" r:id="rId209">
                    <o:LockedField>false</o:LockedField>
                  </o:OLEObject>
                </w:object>
              </w:r>
            </w:ins>
            <w:ins w:id="6372" w:author="shalu.megotia" w:date="2022-06-30T11:00:12Z"/>
            <w:del w:id="6373" w:author="shalu.megotia" w:date="2022-06-30T11:00:12Z"/>
            <w:del w:id="6374" w:author="shalu.megotia" w:date="2022-06-30T11:00:12Z"/>
            <w:del w:id="6375" w:author="shalu.megotia" w:date="2022-06-30T11:00:12Z"/>
            <w:del w:id="6376" w:author="shalu.megotia" w:date="2022-06-30T11:00:12Z">
              <w:r>
                <w:rPr>
                  <w:rFonts w:eastAsia="Calibri"/>
                  <w:color w:val="000000"/>
                </w:rPr>
                <w:object>
                  <v:shape id="_x0000_i1121" o:spt="75" type="#_x0000_t75" style="height:64.5pt;width:108pt;" o:ole="t" filled="f" o:preferrelative="t" stroked="f" coordsize="21600,21600">
                    <v:path/>
                    <v:fill on="f" focussize="0,0"/>
                    <v:stroke on="f" joinstyle="miter"/>
                    <v:imagedata r:id="rId210" o:title=""/>
                    <o:lock v:ext="edit" aspectratio="t"/>
                    <w10:wrap type="none"/>
                    <w10:anchorlock/>
                  </v:shape>
                  <o:OLEObject Type="Embed" ProgID="Excel.Sheet.12" ShapeID="_x0000_i1121" DrawAspect="Icon" ObjectID="_1468075821" r:id="rId211">
                    <o:LockedField>false</o:LockedField>
                  </o:OLEObject>
                </w:object>
              </w:r>
            </w:del>
            <w:del w:id="6378" w:author="shalu.megotia" w:date="2022-06-30T11:00:12Z"/>
          </w:p>
          <w:p>
            <w:pPr>
              <w:spacing w:before="720" w:beforeLines="0"/>
              <w:jc w:val="both"/>
              <w:rPr>
                <w:color w:val="000000"/>
              </w:rPr>
              <w:pPrChange w:id="6379" w:author="shalu.megotia" w:date="2022-04-25T14:36:39Z">
                <w:pPr>
                  <w:jc w:val="both"/>
                </w:pPr>
              </w:pPrChange>
            </w:pPr>
          </w:p>
          <w:p>
            <w:pPr>
              <w:spacing w:before="720" w:beforeLines="0"/>
              <w:jc w:val="both"/>
              <w:rPr>
                <w:color w:val="000000"/>
              </w:rPr>
              <w:pPrChange w:id="6380" w:author="shalu.megotia" w:date="2022-04-25T14:36:39Z">
                <w:pPr>
                  <w:jc w:val="both"/>
                </w:pPr>
              </w:pPrChange>
            </w:pPr>
            <w:r>
              <w:rPr>
                <w:color w:val="000000"/>
              </w:rPr>
              <w:t>The Disbursement Template to be generated is as –</w:t>
            </w:r>
          </w:p>
          <w:p>
            <w:pPr>
              <w:spacing w:before="720" w:beforeLines="0"/>
              <w:jc w:val="both"/>
              <w:rPr>
                <w:color w:val="000000"/>
              </w:rPr>
              <w:pPrChange w:id="6381" w:author="shalu.megotia" w:date="2022-04-25T14:36:39Z">
                <w:pPr>
                  <w:jc w:val="both"/>
                </w:pPr>
              </w:pPrChange>
            </w:pPr>
            <w:bookmarkStart w:id="182" w:name="_MON_1681824691"/>
            <w:bookmarkEnd w:id="182"/>
            <w:r>
              <w:rPr>
                <w:color w:val="000000"/>
              </w:rPr>
              <w:object>
                <v:shape id="_x0000_i1122" o:spt="75" type="#_x0000_t75" style="height:64.5pt;width:108pt;" o:ole="t" filled="f" o:preferrelative="t" stroked="f" coordsize="21600,21600">
                  <v:path/>
                  <v:fill on="f" focussize="0,0"/>
                  <v:stroke on="f" joinstyle="miter"/>
                  <v:imagedata r:id="rId213" o:title=""/>
                  <o:lock v:ext="edit" aspectratio="t"/>
                  <w10:wrap type="none"/>
                  <w10:anchorlock/>
                </v:shape>
                <o:OLEObject Type="Embed" ProgID="Excel.Sheet.12" ShapeID="_x0000_i1122" DrawAspect="Icon" ObjectID="_1468075822" r:id="rId212">
                  <o:LockedField>false</o:LockedField>
                </o:OLEObject>
              </w:object>
            </w:r>
          </w:p>
          <w:p>
            <w:pPr>
              <w:spacing w:before="720" w:beforeLines="0"/>
              <w:jc w:val="both"/>
              <w:rPr>
                <w:color w:val="000000"/>
              </w:rPr>
              <w:pPrChange w:id="6382"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before="720" w:beforeLines="0"/>
              <w:rPr>
                <w:b/>
                <w:color w:val="000000"/>
              </w:rPr>
              <w:pPrChange w:id="6383" w:author="shalu.megotia" w:date="2022-04-25T14:36:39Z">
                <w:pPr/>
              </w:pPrChange>
            </w:pPr>
            <w:r>
              <w:rPr>
                <w:b/>
                <w:color w:val="000000"/>
              </w:rPr>
              <w:t>Post Conditions</w:t>
            </w:r>
          </w:p>
        </w:tc>
        <w:tc>
          <w:tcPr>
            <w:tcW w:w="7088" w:type="dxa"/>
          </w:tcPr>
          <w:p>
            <w:pPr>
              <w:pStyle w:val="60"/>
              <w:numPr>
                <w:ilvl w:val="0"/>
                <w:numId w:val="27"/>
              </w:numPr>
              <w:spacing w:before="720" w:beforeLines="0" w:after="0" w:line="240" w:lineRule="auto"/>
              <w:jc w:val="both"/>
              <w:rPr>
                <w:rFonts w:asciiTheme="minorHAnsi" w:hAnsiTheme="minorHAnsi"/>
              </w:rPr>
              <w:pPrChange w:id="6384" w:author="shalu.megotia" w:date="2022-04-25T14:36:39Z">
                <w:pPr>
                  <w:pStyle w:val="60"/>
                  <w:numPr>
                    <w:ilvl w:val="0"/>
                    <w:numId w:val="27"/>
                  </w:numPr>
                  <w:spacing w:after="0" w:line="240" w:lineRule="auto"/>
                  <w:jc w:val="both"/>
                </w:pPr>
              </w:pPrChange>
            </w:pPr>
            <w:r>
              <w:rPr>
                <w:color w:val="000000"/>
              </w:rPr>
              <w:t>Interface with CBS is not applicable pertaining to the disbursement or limit loading. Instead the Disbursement template is generated, and main workflow will end</w:t>
            </w:r>
            <w:r>
              <w:rPr>
                <w:rFonts w:asciiTheme="minorHAnsi" w:hAnsiTheme="minorHAnsi"/>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before="720" w:beforeLines="0"/>
              <w:rPr>
                <w:b/>
                <w:color w:val="000000"/>
              </w:rPr>
              <w:pPrChange w:id="6385" w:author="shalu.megotia" w:date="2022-04-25T14:36:39Z">
                <w:pPr/>
              </w:pPrChange>
            </w:pPr>
            <w:r>
              <w:rPr>
                <w:b/>
                <w:color w:val="000000"/>
              </w:rPr>
              <w:t>Business Rules</w:t>
            </w:r>
          </w:p>
        </w:tc>
        <w:tc>
          <w:tcPr>
            <w:tcW w:w="7088" w:type="dxa"/>
          </w:tcPr>
          <w:p>
            <w:pPr>
              <w:pStyle w:val="60"/>
              <w:numPr>
                <w:ilvl w:val="0"/>
                <w:numId w:val="27"/>
              </w:numPr>
              <w:spacing w:before="720" w:beforeLines="0" w:after="0" w:line="240" w:lineRule="auto"/>
              <w:jc w:val="both"/>
              <w:rPr>
                <w:rFonts w:asciiTheme="minorHAnsi" w:hAnsiTheme="minorHAnsi"/>
                <w:color w:val="000000"/>
              </w:rPr>
              <w:pPrChange w:id="6386" w:author="shalu.megotia" w:date="2022-04-25T14:36:39Z">
                <w:pPr>
                  <w:pStyle w:val="60"/>
                  <w:numPr>
                    <w:ilvl w:val="0"/>
                    <w:numId w:val="27"/>
                  </w:numPr>
                  <w:spacing w:after="0" w:line="240" w:lineRule="auto"/>
                  <w:jc w:val="both"/>
                </w:pPr>
              </w:pPrChange>
            </w:pPr>
            <w:r>
              <w:rPr>
                <w:rFonts w:cs="Calibri" w:asciiTheme="minorHAnsi" w:hAnsiTheme="minorHAnsi"/>
                <w:color w:val="000000"/>
                <w:lang w:eastAsia="ar-SA"/>
              </w:rPr>
              <w:t>No data modification will be allowed at this screen</w:t>
            </w:r>
          </w:p>
          <w:p>
            <w:pPr>
              <w:pStyle w:val="60"/>
              <w:numPr>
                <w:ilvl w:val="0"/>
                <w:numId w:val="27"/>
              </w:numPr>
              <w:spacing w:before="720" w:beforeLines="0" w:after="0" w:line="240" w:lineRule="auto"/>
              <w:jc w:val="both"/>
              <w:rPr>
                <w:rFonts w:asciiTheme="minorHAnsi" w:hAnsiTheme="minorHAnsi"/>
                <w:color w:val="000000"/>
              </w:rPr>
              <w:pPrChange w:id="6387" w:author="shalu.megotia" w:date="2022-04-25T14:36:39Z">
                <w:pPr>
                  <w:pStyle w:val="60"/>
                  <w:numPr>
                    <w:ilvl w:val="0"/>
                    <w:numId w:val="27"/>
                  </w:numPr>
                  <w:spacing w:after="0" w:line="240" w:lineRule="auto"/>
                  <w:jc w:val="both"/>
                </w:pPr>
              </w:pPrChange>
            </w:pPr>
            <w:r>
              <w:rPr>
                <w:rFonts w:cs="Calibri" w:asciiTheme="minorHAnsi" w:hAnsiTheme="minorHAnsi"/>
                <w:color w:val="000000"/>
                <w:lang w:eastAsia="ar-SA"/>
              </w:rPr>
              <w:t>Partial disbursement will be allowed for term loans.</w:t>
            </w:r>
          </w:p>
          <w:p>
            <w:pPr>
              <w:pStyle w:val="60"/>
              <w:numPr>
                <w:ilvl w:val="0"/>
                <w:numId w:val="27"/>
              </w:numPr>
              <w:spacing w:before="720" w:beforeLines="0" w:after="0" w:line="240" w:lineRule="auto"/>
              <w:jc w:val="both"/>
              <w:rPr>
                <w:rFonts w:asciiTheme="minorHAnsi" w:hAnsiTheme="minorHAnsi"/>
                <w:color w:val="000000"/>
              </w:rPr>
              <w:pPrChange w:id="6388" w:author="shalu.megotia" w:date="2022-04-25T14:36:39Z">
                <w:pPr>
                  <w:pStyle w:val="60"/>
                  <w:numPr>
                    <w:ilvl w:val="0"/>
                    <w:numId w:val="27"/>
                  </w:numPr>
                  <w:spacing w:after="0" w:line="240" w:lineRule="auto"/>
                  <w:jc w:val="both"/>
                </w:pPr>
              </w:pPrChange>
            </w:pPr>
            <w:r>
              <w:rPr>
                <w:rFonts w:cs="Calibri" w:asciiTheme="minorHAnsi" w:hAnsiTheme="minorHAnsi"/>
                <w:color w:val="000000"/>
                <w:lang w:eastAsia="ar-SA"/>
              </w:rPr>
              <w:t>The Disbursement template will be generated in PDF format.</w:t>
            </w:r>
          </w:p>
          <w:p>
            <w:pPr>
              <w:pStyle w:val="60"/>
              <w:spacing w:before="720" w:beforeLines="0" w:after="0" w:line="240" w:lineRule="auto"/>
              <w:jc w:val="both"/>
              <w:rPr>
                <w:rFonts w:asciiTheme="minorHAnsi" w:hAnsiTheme="minorHAnsi"/>
                <w:color w:val="000000"/>
              </w:rPr>
              <w:pPrChange w:id="6389" w:author="shalu.megotia" w:date="2022-04-25T14:36:39Z">
                <w:pPr>
                  <w:pStyle w:val="60"/>
                  <w:spacing w:after="0" w:line="240" w:lineRule="auto"/>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before="720" w:beforeLines="0"/>
              <w:rPr>
                <w:b/>
                <w:color w:val="000000"/>
              </w:rPr>
              <w:pPrChange w:id="6390" w:author="shalu.megotia" w:date="2022-04-25T14:36:39Z">
                <w:pPr/>
              </w:pPrChange>
            </w:pPr>
            <w:r>
              <w:rPr>
                <w:b/>
                <w:color w:val="000000"/>
              </w:rPr>
              <w:t xml:space="preserve">Some reference points </w:t>
            </w:r>
          </w:p>
        </w:tc>
        <w:tc>
          <w:tcPr>
            <w:tcW w:w="7088" w:type="dxa"/>
          </w:tcPr>
          <w:p>
            <w:pPr>
              <w:spacing w:before="720" w:beforeLines="0"/>
              <w:jc w:val="both"/>
              <w:rPr>
                <w:color w:val="000000"/>
              </w:rPr>
              <w:pPrChange w:id="6391" w:author="shalu.megotia" w:date="2022-04-25T14:36:39Z">
                <w:pPr>
                  <w:jc w:val="both"/>
                </w:pPr>
              </w:pPrChange>
            </w:pPr>
            <w:r>
              <w:rPr>
                <w:color w:val="000000"/>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before="720" w:beforeLines="0"/>
              <w:rPr>
                <w:b/>
                <w:color w:val="000000"/>
              </w:rPr>
              <w:pPrChange w:id="6392" w:author="shalu.megotia" w:date="2022-04-25T14:36:39Z">
                <w:pPr/>
              </w:pPrChange>
            </w:pPr>
            <w:r>
              <w:rPr>
                <w:b/>
                <w:color w:val="000000"/>
              </w:rPr>
              <w:t xml:space="preserve">Queries /Open points </w:t>
            </w:r>
          </w:p>
        </w:tc>
        <w:tc>
          <w:tcPr>
            <w:tcW w:w="7088" w:type="dxa"/>
          </w:tcPr>
          <w:p>
            <w:pPr>
              <w:spacing w:before="720" w:beforeLines="0"/>
              <w:jc w:val="both"/>
              <w:pPrChange w:id="6393" w:author="shalu.megotia" w:date="2022-04-25T14:36:39Z">
                <w:pPr>
                  <w:jc w:val="both"/>
                </w:pPr>
              </w:pPrChange>
            </w:pPr>
            <w:r>
              <w:t>NA</w:t>
            </w:r>
          </w:p>
        </w:tc>
      </w:tr>
    </w:tbl>
    <w:p>
      <w:pPr>
        <w:spacing w:before="720" w:beforeLines="0"/>
        <w:pPrChange w:id="6394" w:author="shalu.megotia" w:date="2022-04-25T14:36:39Z">
          <w:pPr/>
        </w:pPrChange>
      </w:pPr>
    </w:p>
    <w:p>
      <w:pPr>
        <w:spacing w:before="720" w:beforeLines="0"/>
        <w:pPrChange w:id="6395" w:author="shalu.megotia" w:date="2022-04-25T14:36:39Z">
          <w:pPr/>
        </w:pPrChange>
      </w:pPr>
    </w:p>
    <w:p>
      <w:pPr>
        <w:pStyle w:val="62"/>
        <w:spacing w:before="720" w:beforeLines="0"/>
        <w:ind w:left="1314"/>
        <w:pPrChange w:id="6396" w:author="shalu.megotia" w:date="2022-04-25T14:36:39Z">
          <w:pPr>
            <w:pStyle w:val="62"/>
            <w:ind w:left="1314"/>
          </w:pPr>
        </w:pPrChange>
      </w:pPr>
    </w:p>
    <w:p>
      <w:pPr>
        <w:spacing w:before="720" w:beforeLines="0"/>
        <w:pPrChange w:id="6397" w:author="shalu.megotia" w:date="2022-04-25T14:36:39Z">
          <w:pPr/>
        </w:pPrChange>
      </w:pPr>
    </w:p>
    <w:p>
      <w:pPr>
        <w:spacing w:before="720" w:beforeLines="0"/>
        <w:ind w:left="720"/>
        <w:jc w:val="both"/>
        <w:rPr>
          <w:rFonts w:cs="Arial"/>
        </w:rPr>
        <w:pPrChange w:id="6398" w:author="shalu.megotia" w:date="2022-04-25T14:36:39Z">
          <w:pPr>
            <w:ind w:left="720"/>
            <w:jc w:val="both"/>
          </w:pPr>
        </w:pPrChange>
      </w:pPr>
    </w:p>
    <w:p>
      <w:pPr>
        <w:spacing w:before="720" w:beforeLines="0"/>
        <w:ind w:left="720"/>
        <w:jc w:val="both"/>
        <w:rPr>
          <w:rFonts w:cs="Calibri"/>
        </w:rPr>
        <w:pPrChange w:id="6399" w:author="shalu.megotia" w:date="2022-04-25T14:36:39Z">
          <w:pPr>
            <w:ind w:left="720"/>
            <w:jc w:val="both"/>
          </w:pPr>
        </w:pPrChange>
      </w:pPr>
    </w:p>
    <w:p>
      <w:pPr>
        <w:spacing w:before="720" w:beforeLines="0"/>
        <w:ind w:left="720"/>
        <w:jc w:val="both"/>
        <w:rPr>
          <w:rFonts w:cs="Calibri"/>
        </w:rPr>
        <w:pPrChange w:id="6400" w:author="shalu.megotia" w:date="2022-04-25T14:36:39Z">
          <w:pPr>
            <w:ind w:left="720"/>
            <w:jc w:val="both"/>
          </w:pPr>
        </w:pPrChange>
      </w:pPr>
    </w:p>
    <w:p>
      <w:pPr>
        <w:pStyle w:val="2"/>
        <w:numPr>
          <w:ilvl w:val="0"/>
          <w:numId w:val="3"/>
        </w:numPr>
        <w:tabs>
          <w:tab w:val="left" w:pos="360"/>
          <w:tab w:val="clear" w:pos="882"/>
        </w:tabs>
        <w:spacing w:before="720" w:beforeLines="0" w:afterAutospacing="1" w:line="480" w:lineRule="auto"/>
        <w:ind w:left="0" w:firstLine="0"/>
        <w:contextualSpacing/>
        <w:rPr>
          <w:sz w:val="22"/>
          <w:szCs w:val="22"/>
        </w:rPr>
        <w:pPrChange w:id="6401" w:author="shalu.megotia" w:date="2022-04-25T14:36:39Z">
          <w:pPr>
            <w:pStyle w:val="2"/>
            <w:numPr>
              <w:ilvl w:val="0"/>
              <w:numId w:val="3"/>
            </w:numPr>
            <w:tabs>
              <w:tab w:val="left" w:pos="360"/>
              <w:tab w:val="clear" w:pos="882"/>
            </w:tabs>
            <w:spacing w:afterAutospacing="1" w:line="480" w:lineRule="auto"/>
            <w:ind w:left="0" w:firstLine="0"/>
            <w:contextualSpacing/>
          </w:pPr>
        </w:pPrChange>
      </w:pPr>
      <w:bookmarkStart w:id="183" w:name="_Toc535894577"/>
      <w:bookmarkStart w:id="184" w:name="_Toc72191946"/>
      <w:bookmarkStart w:id="185" w:name="_Toc19626"/>
      <w:r>
        <w:rPr>
          <w:caps/>
          <w:sz w:val="22"/>
          <w:szCs w:val="22"/>
          <w:u w:val="single"/>
        </w:rPr>
        <w:t>Other Events</w:t>
      </w:r>
      <w:bookmarkEnd w:id="183"/>
      <w:bookmarkEnd w:id="184"/>
      <w:bookmarkEnd w:id="185"/>
    </w:p>
    <w:p>
      <w:pPr>
        <w:pStyle w:val="62"/>
        <w:keepNext/>
        <w:numPr>
          <w:ilvl w:val="0"/>
          <w:numId w:val="47"/>
        </w:numPr>
        <w:tabs>
          <w:tab w:val="left" w:pos="0"/>
        </w:tabs>
        <w:spacing w:before="720" w:beforeLines="0" w:after="60" w:line="276" w:lineRule="auto"/>
        <w:contextualSpacing w:val="0"/>
        <w:outlineLvl w:val="1"/>
        <w:rPr>
          <w:rFonts w:cs="Arial"/>
          <w:b/>
          <w:bCs/>
          <w:caps/>
          <w:vanish/>
          <w:kern w:val="32"/>
          <w:u w:val="single"/>
        </w:rPr>
        <w:pPrChange w:id="6402" w:author="shalu.megotia" w:date="2022-04-25T14:36:39Z">
          <w:pPr>
            <w:pStyle w:val="62"/>
            <w:keepNext/>
            <w:numPr>
              <w:ilvl w:val="0"/>
              <w:numId w:val="47"/>
            </w:numPr>
            <w:tabs>
              <w:tab w:val="left" w:pos="0"/>
            </w:tabs>
            <w:spacing w:before="240" w:after="60" w:line="276" w:lineRule="auto"/>
            <w:contextualSpacing w:val="0"/>
            <w:outlineLvl w:val="1"/>
          </w:pPr>
        </w:pPrChange>
      </w:pPr>
      <w:bookmarkStart w:id="186" w:name="_Toc34237830"/>
      <w:bookmarkEnd w:id="186"/>
      <w:bookmarkStart w:id="187" w:name="_Toc72191947"/>
      <w:bookmarkEnd w:id="187"/>
      <w:bookmarkStart w:id="188" w:name="_Toc34237987"/>
      <w:bookmarkEnd w:id="188"/>
      <w:bookmarkStart w:id="189" w:name="_Toc70385297"/>
      <w:bookmarkEnd w:id="189"/>
      <w:bookmarkStart w:id="190" w:name="_Toc34133215"/>
      <w:bookmarkEnd w:id="190"/>
      <w:bookmarkStart w:id="191" w:name="_Toc68516747"/>
      <w:bookmarkEnd w:id="191"/>
      <w:bookmarkStart w:id="192" w:name="_Toc34040174"/>
      <w:bookmarkEnd w:id="192"/>
      <w:bookmarkStart w:id="193" w:name="_Toc33359696"/>
      <w:bookmarkEnd w:id="193"/>
      <w:bookmarkStart w:id="194" w:name="_Toc34118141"/>
      <w:bookmarkEnd w:id="194"/>
      <w:bookmarkStart w:id="195" w:name="_Toc34133181"/>
      <w:bookmarkEnd w:id="195"/>
      <w:bookmarkStart w:id="196" w:name="_Toc34231491"/>
      <w:bookmarkEnd w:id="196"/>
      <w:bookmarkStart w:id="197" w:name="_Toc34225426"/>
      <w:bookmarkEnd w:id="197"/>
      <w:bookmarkStart w:id="198" w:name="_Toc44962104"/>
      <w:bookmarkEnd w:id="198"/>
      <w:bookmarkStart w:id="199" w:name="_Toc33425291"/>
      <w:bookmarkEnd w:id="199"/>
      <w:bookmarkStart w:id="200" w:name="_Toc37926060"/>
      <w:bookmarkEnd w:id="200"/>
      <w:bookmarkStart w:id="201" w:name="_Toc33463204"/>
      <w:bookmarkEnd w:id="201"/>
      <w:bookmarkStart w:id="202" w:name="_Toc41385557"/>
      <w:bookmarkEnd w:id="202"/>
      <w:bookmarkStart w:id="203" w:name="_Toc71244043"/>
      <w:bookmarkEnd w:id="203"/>
      <w:bookmarkStart w:id="204" w:name="_Toc59113906"/>
      <w:bookmarkEnd w:id="204"/>
      <w:bookmarkStart w:id="205" w:name="_Toc36103885"/>
      <w:bookmarkEnd w:id="205"/>
      <w:bookmarkStart w:id="206" w:name="_Toc33937308"/>
      <w:bookmarkEnd w:id="206"/>
      <w:bookmarkStart w:id="207" w:name="_Toc34133051"/>
      <w:bookmarkEnd w:id="207"/>
      <w:bookmarkStart w:id="208" w:name="_Toc35408162"/>
      <w:bookmarkEnd w:id="208"/>
      <w:bookmarkStart w:id="209" w:name="_Toc34845066"/>
      <w:bookmarkEnd w:id="209"/>
      <w:bookmarkStart w:id="210" w:name="_Toc70387159"/>
      <w:bookmarkEnd w:id="210"/>
      <w:bookmarkStart w:id="211" w:name="_Toc36152341"/>
      <w:bookmarkEnd w:id="211"/>
      <w:bookmarkStart w:id="212" w:name="_Toc34231560"/>
      <w:bookmarkEnd w:id="212"/>
      <w:bookmarkStart w:id="213" w:name="_Toc35412073"/>
      <w:bookmarkEnd w:id="213"/>
      <w:bookmarkStart w:id="214" w:name="_Toc535894578"/>
      <w:bookmarkStart w:id="215" w:name="_Toc15861"/>
      <w:bookmarkStart w:id="216" w:name="_Toc396993048"/>
      <w:bookmarkStart w:id="217" w:name="_Toc435896793"/>
    </w:p>
    <w:p>
      <w:pPr>
        <w:pStyle w:val="62"/>
        <w:keepNext/>
        <w:numPr>
          <w:ilvl w:val="0"/>
          <w:numId w:val="47"/>
        </w:numPr>
        <w:tabs>
          <w:tab w:val="left" w:pos="0"/>
        </w:tabs>
        <w:spacing w:before="720" w:beforeLines="0" w:after="60" w:line="276" w:lineRule="auto"/>
        <w:contextualSpacing w:val="0"/>
        <w:outlineLvl w:val="1"/>
        <w:rPr>
          <w:rFonts w:cs="Arial"/>
          <w:b/>
          <w:bCs/>
          <w:caps/>
          <w:vanish/>
          <w:kern w:val="32"/>
          <w:u w:val="single"/>
        </w:rPr>
        <w:pPrChange w:id="6403" w:author="shalu.megotia" w:date="2022-04-25T14:36:39Z">
          <w:pPr>
            <w:pStyle w:val="62"/>
            <w:keepNext/>
            <w:numPr>
              <w:ilvl w:val="0"/>
              <w:numId w:val="47"/>
            </w:numPr>
            <w:tabs>
              <w:tab w:val="left" w:pos="0"/>
            </w:tabs>
            <w:spacing w:before="240" w:after="60" w:line="276" w:lineRule="auto"/>
            <w:contextualSpacing w:val="0"/>
            <w:outlineLvl w:val="1"/>
          </w:pPr>
        </w:pPrChange>
      </w:pPr>
      <w:bookmarkStart w:id="218" w:name="_Toc33359697"/>
      <w:bookmarkEnd w:id="218"/>
      <w:bookmarkStart w:id="219" w:name="_Toc34237831"/>
      <w:bookmarkEnd w:id="219"/>
      <w:bookmarkStart w:id="220" w:name="_Toc34225427"/>
      <w:bookmarkEnd w:id="220"/>
      <w:bookmarkStart w:id="221" w:name="_Toc34040175"/>
      <w:bookmarkEnd w:id="221"/>
      <w:bookmarkStart w:id="222" w:name="_Toc59113907"/>
      <w:bookmarkEnd w:id="222"/>
      <w:bookmarkStart w:id="223" w:name="_Toc34133052"/>
      <w:bookmarkEnd w:id="223"/>
      <w:bookmarkStart w:id="224" w:name="_Toc36103886"/>
      <w:bookmarkEnd w:id="224"/>
      <w:bookmarkStart w:id="225" w:name="_Toc33463205"/>
      <w:bookmarkEnd w:id="225"/>
      <w:bookmarkStart w:id="226" w:name="_Toc34237988"/>
      <w:bookmarkEnd w:id="226"/>
      <w:bookmarkStart w:id="227" w:name="_Toc41385558"/>
      <w:bookmarkEnd w:id="227"/>
      <w:bookmarkStart w:id="228" w:name="_Toc35408163"/>
      <w:bookmarkEnd w:id="228"/>
      <w:bookmarkStart w:id="229" w:name="_Toc35412074"/>
      <w:bookmarkEnd w:id="229"/>
      <w:bookmarkStart w:id="230" w:name="_Toc44962105"/>
      <w:bookmarkEnd w:id="230"/>
      <w:bookmarkStart w:id="231" w:name="_Toc68516748"/>
      <w:bookmarkEnd w:id="231"/>
      <w:bookmarkStart w:id="232" w:name="_Toc37926061"/>
      <w:bookmarkEnd w:id="232"/>
      <w:bookmarkStart w:id="233" w:name="_Toc72191948"/>
      <w:bookmarkEnd w:id="233"/>
      <w:bookmarkStart w:id="234" w:name="_Toc34231492"/>
      <w:bookmarkEnd w:id="234"/>
      <w:bookmarkStart w:id="235" w:name="_Toc34845067"/>
      <w:bookmarkEnd w:id="235"/>
      <w:bookmarkStart w:id="236" w:name="_Toc71244044"/>
      <w:bookmarkEnd w:id="236"/>
      <w:bookmarkStart w:id="237" w:name="_Toc34118142"/>
      <w:bookmarkEnd w:id="237"/>
      <w:bookmarkStart w:id="238" w:name="_Toc36152342"/>
      <w:bookmarkEnd w:id="238"/>
      <w:bookmarkStart w:id="239" w:name="_Toc34231561"/>
      <w:bookmarkEnd w:id="239"/>
      <w:bookmarkStart w:id="240" w:name="_Toc33937309"/>
      <w:bookmarkEnd w:id="240"/>
      <w:bookmarkStart w:id="241" w:name="_Toc33425292"/>
      <w:bookmarkEnd w:id="241"/>
      <w:bookmarkStart w:id="242" w:name="_Toc34133216"/>
      <w:bookmarkEnd w:id="242"/>
      <w:bookmarkStart w:id="243" w:name="_Toc34133182"/>
      <w:bookmarkEnd w:id="243"/>
      <w:bookmarkStart w:id="244" w:name="_Toc70387160"/>
      <w:bookmarkEnd w:id="244"/>
      <w:bookmarkStart w:id="245" w:name="_Toc70385298"/>
      <w:bookmarkEnd w:id="245"/>
    </w:p>
    <w:p>
      <w:pPr>
        <w:pStyle w:val="3"/>
        <w:keepLines w:val="0"/>
        <w:numPr>
          <w:ilvl w:val="1"/>
          <w:numId w:val="47"/>
        </w:numPr>
        <w:tabs>
          <w:tab w:val="left" w:pos="0"/>
        </w:tabs>
        <w:spacing w:before="720" w:beforeLines="0" w:after="60" w:line="276" w:lineRule="auto"/>
        <w:rPr>
          <w:rFonts w:asciiTheme="minorHAnsi" w:hAnsiTheme="minorHAnsi"/>
          <w:sz w:val="22"/>
          <w:szCs w:val="22"/>
        </w:rPr>
        <w:pPrChange w:id="6404" w:author="shalu.megotia" w:date="2022-04-25T14:36:39Z">
          <w:pPr>
            <w:pStyle w:val="3"/>
            <w:keepLines w:val="0"/>
            <w:numPr>
              <w:ilvl w:val="1"/>
              <w:numId w:val="47"/>
            </w:numPr>
            <w:tabs>
              <w:tab w:val="left" w:pos="0"/>
            </w:tabs>
            <w:spacing w:before="240" w:after="60" w:line="276" w:lineRule="auto"/>
          </w:pPr>
        </w:pPrChange>
      </w:pPr>
      <w:r>
        <w:rPr>
          <w:rFonts w:cs="Arial" w:asciiTheme="minorHAnsi" w:hAnsiTheme="minorHAnsi" w:eastAsiaTheme="minorHAnsi"/>
          <w:b/>
          <w:bCs/>
          <w:caps/>
          <w:color w:val="auto"/>
          <w:kern w:val="32"/>
          <w:sz w:val="22"/>
          <w:szCs w:val="22"/>
          <w:u w:val="single"/>
        </w:rPr>
        <w:t xml:space="preserve"> </w:t>
      </w:r>
      <w:bookmarkStart w:id="246" w:name="_Toc72191949"/>
      <w:r>
        <w:rPr>
          <w:rFonts w:cs="Arial" w:asciiTheme="minorHAnsi" w:hAnsiTheme="minorHAnsi" w:eastAsiaTheme="minorHAnsi"/>
          <w:b/>
          <w:bCs/>
          <w:caps/>
          <w:color w:val="auto"/>
          <w:kern w:val="32"/>
          <w:sz w:val="22"/>
          <w:szCs w:val="22"/>
          <w:u w:val="single"/>
        </w:rPr>
        <w:t>Allocation Logic</w:t>
      </w:r>
      <w:bookmarkEnd w:id="214"/>
      <w:bookmarkEnd w:id="215"/>
      <w:bookmarkEnd w:id="246"/>
    </w:p>
    <w:p>
      <w:pPr>
        <w:pStyle w:val="62"/>
        <w:numPr>
          <w:ilvl w:val="0"/>
          <w:numId w:val="48"/>
        </w:numPr>
        <w:spacing w:before="720" w:beforeLines="0"/>
        <w:rPr>
          <w:rFonts w:cs="Calibri"/>
        </w:rPr>
        <w:pPrChange w:id="6405" w:author="shalu.megotia" w:date="2022-04-25T14:36:39Z">
          <w:pPr>
            <w:pStyle w:val="62"/>
            <w:numPr>
              <w:ilvl w:val="0"/>
              <w:numId w:val="48"/>
            </w:numPr>
          </w:pPr>
        </w:pPrChange>
      </w:pPr>
      <w:r>
        <w:rPr>
          <w:rFonts w:cs="Calibri"/>
        </w:rPr>
        <w:t>Following are the workflow stages and corresponding allocation logic wherever applicable</w:t>
      </w:r>
    </w:p>
    <w:p>
      <w:pPr>
        <w:spacing w:before="720" w:beforeLines="0"/>
        <w:rPr>
          <w:rFonts w:cs="Calibri"/>
          <w:b/>
          <w:bCs/>
        </w:rPr>
        <w:pPrChange w:id="6406" w:author="shalu.megotia" w:date="2022-04-25T14:36:39Z">
          <w:pPr/>
        </w:pPrChange>
      </w:pPr>
      <w:r>
        <w:rPr>
          <w:rFonts w:cs="Calibri"/>
          <w:b/>
          <w:bCs/>
        </w:rPr>
        <w:t>Main Workflow</w:t>
      </w:r>
    </w:p>
    <w:p>
      <w:pPr>
        <w:spacing w:before="720" w:beforeLines="0"/>
        <w:rPr>
          <w:rFonts w:cs="Calibri"/>
          <w:b/>
          <w:bCs/>
        </w:rPr>
        <w:pPrChange w:id="6407" w:author="shalu.megotia" w:date="2022-04-25T14:36:39Z">
          <w:pPr/>
        </w:pPrChange>
      </w:pPr>
    </w:p>
    <w:p>
      <w:pPr>
        <w:spacing w:before="720" w:beforeLines="0"/>
        <w:rPr>
          <w:rFonts w:cs="Calibri"/>
          <w:b/>
          <w:bCs/>
        </w:rPr>
        <w:pPrChange w:id="6408" w:author="shalu.megotia" w:date="2022-04-25T14:36:39Z">
          <w:pPr/>
        </w:pPrChange>
      </w:pPr>
      <w:r>
        <w:drawing>
          <wp:inline distT="0" distB="0" distL="0" distR="0">
            <wp:extent cx="5731510" cy="572452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731510" cy="5724525"/>
                    </a:xfrm>
                    <a:prstGeom prst="rect">
                      <a:avLst/>
                    </a:prstGeom>
                    <a:noFill/>
                    <a:ln>
                      <a:noFill/>
                    </a:ln>
                  </pic:spPr>
                </pic:pic>
              </a:graphicData>
            </a:graphic>
          </wp:inline>
        </w:drawing>
      </w:r>
    </w:p>
    <w:p>
      <w:pPr>
        <w:pStyle w:val="3"/>
        <w:keepLines w:val="0"/>
        <w:numPr>
          <w:ilvl w:val="1"/>
          <w:numId w:val="47"/>
        </w:numPr>
        <w:tabs>
          <w:tab w:val="left" w:pos="0"/>
        </w:tabs>
        <w:spacing w:before="720" w:beforeLines="0" w:after="60" w:line="276" w:lineRule="auto"/>
        <w:ind w:left="0" w:firstLine="0"/>
        <w:rPr>
          <w:rFonts w:cs="Arial" w:asciiTheme="minorHAnsi" w:hAnsiTheme="minorHAnsi" w:eastAsiaTheme="minorHAnsi"/>
          <w:b/>
          <w:bCs/>
          <w:caps/>
          <w:color w:val="auto"/>
          <w:kern w:val="32"/>
          <w:sz w:val="22"/>
          <w:szCs w:val="22"/>
          <w:u w:val="single"/>
        </w:rPr>
        <w:pPrChange w:id="6409" w:author="shalu.megotia" w:date="2022-04-25T14:36:39Z">
          <w:pPr>
            <w:pStyle w:val="3"/>
            <w:keepLines w:val="0"/>
            <w:numPr>
              <w:ilvl w:val="1"/>
              <w:numId w:val="47"/>
            </w:numPr>
            <w:tabs>
              <w:tab w:val="left" w:pos="0"/>
            </w:tabs>
            <w:spacing w:before="240" w:after="60" w:line="276" w:lineRule="auto"/>
            <w:ind w:left="0" w:firstLine="0"/>
          </w:pPr>
        </w:pPrChange>
      </w:pPr>
      <w:bookmarkStart w:id="247" w:name="_Toc535894579"/>
      <w:bookmarkStart w:id="248" w:name="_Toc72191950"/>
      <w:bookmarkStart w:id="249" w:name="_Toc4581"/>
      <w:r>
        <w:rPr>
          <w:rFonts w:cs="Arial" w:asciiTheme="minorHAnsi" w:hAnsiTheme="minorHAnsi" w:eastAsiaTheme="minorHAnsi"/>
          <w:b/>
          <w:bCs/>
          <w:caps/>
          <w:color w:val="auto"/>
          <w:kern w:val="32"/>
          <w:sz w:val="22"/>
          <w:szCs w:val="22"/>
          <w:u w:val="single"/>
        </w:rPr>
        <w:t>Annotation Notes</w:t>
      </w:r>
      <w:bookmarkEnd w:id="247"/>
      <w:bookmarkEnd w:id="248"/>
      <w:bookmarkEnd w:id="249"/>
    </w:p>
    <w:p>
      <w:pPr>
        <w:spacing w:before="720" w:beforeLines="0"/>
        <w:pPrChange w:id="6410" w:author="shalu.megotia" w:date="2022-04-25T14:36:39Z">
          <w:pPr/>
        </w:pPrChange>
      </w:pPr>
    </w:p>
    <w:tbl>
      <w:tblPr>
        <w:tblStyle w:val="12"/>
        <w:tblW w:w="8931"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6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shd w:val="clear" w:color="auto" w:fill="D9D9D9"/>
          </w:tcPr>
          <w:p>
            <w:pPr>
              <w:spacing w:before="720" w:beforeLines="0"/>
              <w:jc w:val="both"/>
              <w:rPr>
                <w:b/>
                <w:color w:val="000000"/>
              </w:rPr>
              <w:pPrChange w:id="6411" w:author="shalu.megotia" w:date="2022-04-25T14:36:39Z">
                <w:pPr>
                  <w:jc w:val="both"/>
                </w:pPr>
              </w:pPrChange>
            </w:pPr>
            <w:r>
              <w:rPr>
                <w:b/>
                <w:color w:val="000000"/>
              </w:rPr>
              <w:t xml:space="preserve">Requirement </w:t>
            </w:r>
          </w:p>
        </w:tc>
        <w:tc>
          <w:tcPr>
            <w:tcW w:w="6946" w:type="dxa"/>
            <w:shd w:val="clear" w:color="auto" w:fill="D9D9D9"/>
          </w:tcPr>
          <w:p>
            <w:pPr>
              <w:spacing w:before="720" w:beforeLines="0"/>
              <w:jc w:val="both"/>
              <w:rPr>
                <w:b/>
                <w:color w:val="000000"/>
              </w:rPr>
              <w:pPrChange w:id="6412" w:author="shalu.megotia" w:date="2022-04-25T14:36:39Z">
                <w:pPr>
                  <w:jc w:val="both"/>
                </w:pPr>
              </w:pPrChange>
            </w:pPr>
            <w:r>
              <w:rPr>
                <w:b/>
                <w:color w:val="000000"/>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before="720" w:beforeLines="0"/>
              <w:jc w:val="both"/>
              <w:rPr>
                <w:rFonts w:eastAsia="Calibri"/>
              </w:rPr>
              <w:pPrChange w:id="6413" w:author="shalu.megotia" w:date="2022-04-25T14:36:39Z">
                <w:pPr>
                  <w:jc w:val="both"/>
                </w:pPr>
              </w:pPrChange>
            </w:pPr>
            <w:r>
              <w:rPr>
                <w:rFonts w:eastAsia="Calibri"/>
              </w:rPr>
              <w:t>Add Notes (Annotations)</w:t>
            </w:r>
          </w:p>
        </w:tc>
        <w:tc>
          <w:tcPr>
            <w:tcW w:w="6946" w:type="dxa"/>
          </w:tcPr>
          <w:p>
            <w:pPr>
              <w:pStyle w:val="60"/>
              <w:numPr>
                <w:ilvl w:val="0"/>
                <w:numId w:val="49"/>
              </w:numPr>
              <w:spacing w:before="720" w:beforeLines="0" w:after="0" w:line="240" w:lineRule="auto"/>
              <w:jc w:val="both"/>
              <w:rPr>
                <w:rFonts w:asciiTheme="minorHAnsi" w:hAnsiTheme="minorHAnsi"/>
              </w:rPr>
              <w:pPrChange w:id="6414" w:author="shalu.megotia" w:date="2022-04-25T14:36:39Z">
                <w:pPr>
                  <w:pStyle w:val="60"/>
                  <w:numPr>
                    <w:ilvl w:val="0"/>
                    <w:numId w:val="49"/>
                  </w:numPr>
                  <w:spacing w:after="0" w:line="240" w:lineRule="auto"/>
                  <w:jc w:val="both"/>
                </w:pPr>
              </w:pPrChange>
            </w:pPr>
            <w:r>
              <w:rPr>
                <w:rFonts w:asciiTheme="minorHAnsi" w:hAnsiTheme="minorHAnsi"/>
              </w:rPr>
              <w:t xml:space="preserve">This is a hanging function which will facilitate the user to put comments as and when required by the user.  </w:t>
            </w:r>
          </w:p>
          <w:p>
            <w:pPr>
              <w:pStyle w:val="60"/>
              <w:numPr>
                <w:ilvl w:val="0"/>
                <w:numId w:val="49"/>
              </w:numPr>
              <w:spacing w:before="720" w:beforeLines="0" w:after="0" w:line="240" w:lineRule="auto"/>
              <w:jc w:val="both"/>
              <w:rPr>
                <w:rFonts w:asciiTheme="minorHAnsi" w:hAnsiTheme="minorHAnsi"/>
              </w:rPr>
              <w:pPrChange w:id="6415" w:author="shalu.megotia" w:date="2022-04-25T14:36:39Z">
                <w:pPr>
                  <w:pStyle w:val="60"/>
                  <w:numPr>
                    <w:ilvl w:val="0"/>
                    <w:numId w:val="49"/>
                  </w:numPr>
                  <w:spacing w:after="0" w:line="240" w:lineRule="auto"/>
                  <w:jc w:val="both"/>
                </w:pPr>
              </w:pPrChange>
            </w:pPr>
            <w:r>
              <w:rPr>
                <w:rFonts w:asciiTheme="minorHAnsi" w:hAnsiTheme="minorHAnsi"/>
              </w:rPr>
              <w:t xml:space="preserve">It will enable users to add notes with respect to the different activities being performed upon the application. </w:t>
            </w:r>
          </w:p>
          <w:p>
            <w:pPr>
              <w:pStyle w:val="60"/>
              <w:numPr>
                <w:ilvl w:val="0"/>
                <w:numId w:val="49"/>
              </w:numPr>
              <w:spacing w:before="720" w:beforeLines="0" w:after="0" w:line="240" w:lineRule="auto"/>
              <w:jc w:val="both"/>
              <w:rPr>
                <w:rFonts w:asciiTheme="minorHAnsi" w:hAnsiTheme="minorHAnsi"/>
              </w:rPr>
              <w:pPrChange w:id="6416" w:author="shalu.megotia" w:date="2022-04-25T14:36:39Z">
                <w:pPr>
                  <w:pStyle w:val="60"/>
                  <w:numPr>
                    <w:ilvl w:val="0"/>
                    <w:numId w:val="49"/>
                  </w:numPr>
                  <w:spacing w:after="0" w:line="240" w:lineRule="auto"/>
                  <w:jc w:val="both"/>
                </w:pPr>
              </w:pPrChange>
            </w:pPr>
            <w:r>
              <w:rPr>
                <w:rFonts w:asciiTheme="minorHAnsi" w:hAnsiTheme="minorHAnsi"/>
              </w:rPr>
              <w:t xml:space="preserve">The notes will be available for the subsequent user for viewing. </w:t>
            </w:r>
          </w:p>
          <w:p>
            <w:pPr>
              <w:pStyle w:val="60"/>
              <w:numPr>
                <w:ilvl w:val="0"/>
                <w:numId w:val="49"/>
              </w:numPr>
              <w:spacing w:before="720" w:beforeLines="0" w:after="0" w:line="240" w:lineRule="auto"/>
              <w:jc w:val="both"/>
              <w:rPr>
                <w:rFonts w:asciiTheme="minorHAnsi" w:hAnsiTheme="minorHAnsi"/>
              </w:rPr>
              <w:pPrChange w:id="6417" w:author="shalu.megotia" w:date="2022-04-25T14:36:39Z">
                <w:pPr>
                  <w:pStyle w:val="60"/>
                  <w:numPr>
                    <w:ilvl w:val="0"/>
                    <w:numId w:val="49"/>
                  </w:numPr>
                  <w:spacing w:after="0" w:line="240" w:lineRule="auto"/>
                  <w:jc w:val="both"/>
                </w:pPr>
              </w:pPrChange>
            </w:pPr>
            <w:r>
              <w:rPr>
                <w:rFonts w:asciiTheme="minorHAnsi" w:hAnsiTheme="minorHAnsi"/>
              </w:rPr>
              <w:t xml:space="preserve">The user can add any number of comments and view the comments from previous users. </w:t>
            </w:r>
          </w:p>
          <w:p>
            <w:pPr>
              <w:pStyle w:val="60"/>
              <w:numPr>
                <w:ilvl w:val="0"/>
                <w:numId w:val="49"/>
              </w:numPr>
              <w:spacing w:before="720" w:beforeLines="0" w:after="0" w:line="240" w:lineRule="auto"/>
              <w:jc w:val="both"/>
              <w:rPr>
                <w:rFonts w:asciiTheme="minorHAnsi" w:hAnsiTheme="minorHAnsi"/>
              </w:rPr>
              <w:pPrChange w:id="6418" w:author="shalu.megotia" w:date="2022-04-25T14:36:39Z">
                <w:pPr>
                  <w:pStyle w:val="60"/>
                  <w:numPr>
                    <w:ilvl w:val="0"/>
                    <w:numId w:val="49"/>
                  </w:numPr>
                  <w:spacing w:after="0" w:line="240" w:lineRule="auto"/>
                  <w:jc w:val="both"/>
                </w:pPr>
              </w:pPrChange>
            </w:pPr>
            <w:r>
              <w:rPr>
                <w:rFonts w:asciiTheme="minorHAnsi" w:hAnsiTheme="minorHAnsi"/>
              </w:rPr>
              <w:t>The user cannot change/edit other user 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before="720" w:beforeLines="0"/>
              <w:jc w:val="both"/>
              <w:rPr>
                <w:rFonts w:eastAsia="Calibri"/>
              </w:rPr>
              <w:pPrChange w:id="6419" w:author="shalu.megotia" w:date="2022-04-25T14:36:39Z">
                <w:pPr>
                  <w:jc w:val="both"/>
                </w:pPr>
              </w:pPrChange>
            </w:pPr>
            <w:r>
              <w:rPr>
                <w:rFonts w:eastAsia="Calibri"/>
              </w:rPr>
              <w:t xml:space="preserve">UI </w:t>
            </w:r>
          </w:p>
        </w:tc>
        <w:tc>
          <w:tcPr>
            <w:tcW w:w="6946" w:type="dxa"/>
          </w:tcPr>
          <w:p>
            <w:pPr>
              <w:pStyle w:val="60"/>
              <w:numPr>
                <w:ilvl w:val="0"/>
                <w:numId w:val="49"/>
              </w:numPr>
              <w:spacing w:before="720" w:beforeLines="0" w:after="0" w:line="240" w:lineRule="auto"/>
              <w:jc w:val="both"/>
              <w:rPr>
                <w:rFonts w:asciiTheme="minorHAnsi" w:hAnsiTheme="minorHAnsi"/>
              </w:rPr>
              <w:pPrChange w:id="6420" w:author="shalu.megotia" w:date="2022-04-25T14:36:39Z">
                <w:pPr>
                  <w:pStyle w:val="60"/>
                  <w:numPr>
                    <w:ilvl w:val="0"/>
                    <w:numId w:val="49"/>
                  </w:numPr>
                  <w:spacing w:after="0" w:line="240" w:lineRule="auto"/>
                  <w:jc w:val="both"/>
                </w:pPr>
              </w:pPrChange>
            </w:pPr>
            <w:r>
              <w:rPr>
                <w:rFonts w:asciiTheme="minorHAnsi" w:hAnsiTheme="minorHAnsi"/>
              </w:rPr>
              <w:t xml:space="preserve">Please find below the screen shots for Add note – </w:t>
            </w:r>
          </w:p>
          <w:p>
            <w:pPr>
              <w:spacing w:before="720" w:beforeLines="0"/>
              <w:contextualSpacing/>
              <w:jc w:val="both"/>
              <w:rPr>
                <w:rFonts w:eastAsia="Calibri"/>
              </w:rPr>
              <w:pPrChange w:id="6421" w:author="shalu.megotia" w:date="2022-04-25T14:36:39Z">
                <w:pPr>
                  <w:contextualSpacing/>
                  <w:jc w:val="both"/>
                </w:pPr>
              </w:pPrChange>
            </w:pPr>
          </w:p>
          <w:p>
            <w:pPr>
              <w:spacing w:before="720" w:beforeLines="0"/>
              <w:ind w:left="360"/>
              <w:contextualSpacing/>
              <w:jc w:val="both"/>
              <w:rPr>
                <w:rFonts w:eastAsia="Calibri"/>
              </w:rPr>
              <w:pPrChange w:id="6422" w:author="shalu.megotia" w:date="2022-04-25T14:36:39Z">
                <w:pPr>
                  <w:ind w:left="360"/>
                  <w:contextualSpacing/>
                  <w:jc w:val="both"/>
                </w:pPr>
              </w:pPrChange>
            </w:pPr>
            <w:bookmarkStart w:id="250" w:name="_MON_1515586706"/>
            <w:bookmarkEnd w:id="250"/>
            <w:bookmarkStart w:id="251" w:name="_MON_1515586688"/>
            <w:bookmarkEnd w:id="251"/>
            <w:r>
              <w:rPr>
                <w:rFonts w:eastAsia="Calibri"/>
              </w:rPr>
              <w:object>
                <v:shape id="_x0000_i1123" o:spt="75" type="#_x0000_t75" style="height:43.5pt;width:64.5pt;" o:ole="t" filled="f" o:preferrelative="t" stroked="f" coordsize="21600,21600">
                  <v:path/>
                  <v:fill on="f" focussize="0,0"/>
                  <v:stroke on="f" joinstyle="miter"/>
                  <v:imagedata r:id="rId216" o:title=""/>
                  <o:lock v:ext="edit" aspectratio="t"/>
                  <w10:wrap type="none"/>
                  <w10:anchorlock/>
                </v:shape>
                <o:OLEObject Type="Embed" ProgID="Excel.Sheet.12" ShapeID="_x0000_i1123" DrawAspect="Icon" ObjectID="_1468075823" r:id="rId215">
                  <o:LockedField>false</o:LockedField>
                </o:OLEObject>
              </w:object>
            </w:r>
          </w:p>
        </w:tc>
      </w:tr>
    </w:tbl>
    <w:p>
      <w:pPr>
        <w:spacing w:before="720" w:beforeLines="0"/>
        <w:pPrChange w:id="6423" w:author="shalu.megotia" w:date="2022-04-25T14:36:39Z">
          <w:pPr/>
        </w:pPrChange>
      </w:pPr>
    </w:p>
    <w:p>
      <w:pPr>
        <w:pStyle w:val="3"/>
        <w:keepLines w:val="0"/>
        <w:numPr>
          <w:ilvl w:val="1"/>
          <w:numId w:val="47"/>
        </w:numPr>
        <w:tabs>
          <w:tab w:val="left" w:pos="0"/>
        </w:tabs>
        <w:spacing w:before="720" w:beforeLines="0" w:after="60" w:line="276" w:lineRule="auto"/>
        <w:ind w:left="0" w:firstLine="0"/>
        <w:rPr>
          <w:rFonts w:cs="Arial" w:asciiTheme="minorHAnsi" w:hAnsiTheme="minorHAnsi" w:eastAsiaTheme="minorHAnsi"/>
          <w:b/>
          <w:bCs/>
          <w:caps/>
          <w:color w:val="auto"/>
          <w:kern w:val="32"/>
          <w:sz w:val="22"/>
          <w:szCs w:val="22"/>
          <w:u w:val="single"/>
        </w:rPr>
        <w:pPrChange w:id="6424" w:author="shalu.megotia" w:date="2022-04-25T14:36:39Z">
          <w:pPr>
            <w:pStyle w:val="3"/>
            <w:keepLines w:val="0"/>
            <w:numPr>
              <w:ilvl w:val="1"/>
              <w:numId w:val="47"/>
            </w:numPr>
            <w:tabs>
              <w:tab w:val="left" w:pos="0"/>
            </w:tabs>
            <w:spacing w:before="240" w:after="60" w:line="276" w:lineRule="auto"/>
            <w:ind w:left="0" w:firstLine="0"/>
          </w:pPr>
        </w:pPrChange>
      </w:pPr>
      <w:bookmarkStart w:id="252" w:name="_Toc72191951"/>
      <w:bookmarkStart w:id="253" w:name="_Toc26256"/>
      <w:bookmarkStart w:id="254" w:name="_Toc535894580"/>
      <w:r>
        <w:rPr>
          <w:rFonts w:cs="Arial" w:asciiTheme="minorHAnsi" w:hAnsiTheme="minorHAnsi" w:eastAsiaTheme="minorHAnsi"/>
          <w:b/>
          <w:bCs/>
          <w:caps/>
          <w:color w:val="auto"/>
          <w:kern w:val="32"/>
          <w:sz w:val="22"/>
          <w:szCs w:val="22"/>
          <w:u w:val="single"/>
        </w:rPr>
        <w:t>Reassign F</w:t>
      </w:r>
      <w:bookmarkEnd w:id="216"/>
      <w:r>
        <w:rPr>
          <w:rFonts w:cs="Arial" w:asciiTheme="minorHAnsi" w:hAnsiTheme="minorHAnsi" w:eastAsiaTheme="minorHAnsi"/>
          <w:b/>
          <w:bCs/>
          <w:caps/>
          <w:color w:val="auto"/>
          <w:kern w:val="32"/>
          <w:sz w:val="22"/>
          <w:szCs w:val="22"/>
          <w:u w:val="single"/>
        </w:rPr>
        <w:t>unctionality</w:t>
      </w:r>
      <w:bookmarkEnd w:id="252"/>
      <w:bookmarkEnd w:id="253"/>
      <w:bookmarkEnd w:id="254"/>
    </w:p>
    <w:p>
      <w:pPr>
        <w:spacing w:before="720" w:beforeLines="0"/>
        <w:pPrChange w:id="6425" w:author="shalu.megotia" w:date="2022-04-25T14:36:39Z">
          <w:pPr/>
        </w:pPrChange>
      </w:pPr>
    </w:p>
    <w:tbl>
      <w:tblPr>
        <w:tblStyle w:val="12"/>
        <w:tblW w:w="9073"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7"/>
        <w:gridCol w:w="6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pPr>
              <w:spacing w:before="720" w:beforeLines="0"/>
              <w:rPr>
                <w:b/>
                <w:color w:val="000000"/>
              </w:rPr>
              <w:pPrChange w:id="6426" w:author="shalu.megotia" w:date="2022-04-25T14:36:39Z">
                <w:pPr/>
              </w:pPrChange>
            </w:pPr>
            <w:r>
              <w:rPr>
                <w:b/>
                <w:color w:val="000000"/>
              </w:rPr>
              <w:t xml:space="preserve">Brief description </w:t>
            </w:r>
          </w:p>
        </w:tc>
        <w:tc>
          <w:tcPr>
            <w:tcW w:w="6946" w:type="dxa"/>
          </w:tcPr>
          <w:p>
            <w:pPr>
              <w:spacing w:before="720" w:beforeLines="0"/>
              <w:jc w:val="both"/>
              <w:rPr>
                <w:color w:val="000000"/>
              </w:rPr>
              <w:pPrChange w:id="6427" w:author="shalu.megotia" w:date="2022-04-25T14:36:39Z">
                <w:pPr>
                  <w:jc w:val="both"/>
                </w:pPr>
              </w:pPrChange>
            </w:pPr>
            <w:r>
              <w:rPr>
                <w:color w:val="000000"/>
              </w:rPr>
              <w:t>This function will enable user to re-assign the activities/tasks to another user of same role.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pPr>
              <w:spacing w:before="720" w:beforeLines="0"/>
              <w:rPr>
                <w:b/>
                <w:color w:val="000000"/>
              </w:rPr>
              <w:pPrChange w:id="6428" w:author="shalu.megotia" w:date="2022-04-25T14:36:39Z">
                <w:pPr/>
              </w:pPrChange>
            </w:pPr>
            <w:r>
              <w:rPr>
                <w:b/>
                <w:color w:val="000000"/>
              </w:rPr>
              <w:t>Pre-conditions</w:t>
            </w:r>
          </w:p>
        </w:tc>
        <w:tc>
          <w:tcPr>
            <w:tcW w:w="6946" w:type="dxa"/>
          </w:tcPr>
          <w:p>
            <w:pPr>
              <w:spacing w:before="720" w:beforeLines="0"/>
              <w:jc w:val="both"/>
              <w:rPr>
                <w:color w:val="000000"/>
              </w:rPr>
              <w:pPrChange w:id="6429" w:author="shalu.megotia" w:date="2022-04-25T14:36:39Z">
                <w:pPr>
                  <w:jc w:val="both"/>
                </w:pPr>
              </w:pPrChange>
            </w:pPr>
            <w:r>
              <w:rPr>
                <w:color w:val="000000"/>
              </w:rPr>
              <w:t>QDE to be completed and the workflow should be attached to the 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pPr>
              <w:spacing w:before="720" w:beforeLines="0"/>
              <w:rPr>
                <w:b/>
                <w:color w:val="000000"/>
              </w:rPr>
              <w:pPrChange w:id="6430" w:author="shalu.megotia" w:date="2022-04-25T14:36:39Z">
                <w:pPr/>
              </w:pPrChange>
            </w:pPr>
            <w:r>
              <w:rPr>
                <w:b/>
                <w:color w:val="000000"/>
              </w:rPr>
              <w:t>Primary users</w:t>
            </w:r>
          </w:p>
        </w:tc>
        <w:tc>
          <w:tcPr>
            <w:tcW w:w="6946" w:type="dxa"/>
          </w:tcPr>
          <w:p>
            <w:pPr>
              <w:spacing w:before="720" w:beforeLines="0"/>
              <w:jc w:val="both"/>
              <w:rPr>
                <w:color w:val="000000"/>
              </w:rPr>
              <w:pPrChange w:id="6431" w:author="shalu.megotia" w:date="2022-04-25T14:36:39Z">
                <w:pPr>
                  <w:jc w:val="both"/>
                </w:pPr>
              </w:pPrChange>
            </w:pPr>
            <w:r>
              <w:rPr>
                <w:color w:val="000000"/>
              </w:rPr>
              <w:t>To multiple user levels.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pPr>
              <w:spacing w:before="720" w:beforeLines="0"/>
              <w:rPr>
                <w:b/>
                <w:color w:val="000000"/>
              </w:rPr>
              <w:pPrChange w:id="6432" w:author="shalu.megotia" w:date="2022-04-25T14:36:39Z">
                <w:pPr/>
              </w:pPrChange>
            </w:pPr>
            <w:r>
              <w:rPr>
                <w:b/>
                <w:color w:val="000000"/>
              </w:rPr>
              <w:t>Process flow of events</w:t>
            </w:r>
          </w:p>
        </w:tc>
        <w:tc>
          <w:tcPr>
            <w:tcW w:w="6946" w:type="dxa"/>
          </w:tcPr>
          <w:p>
            <w:pPr>
              <w:spacing w:before="720" w:beforeLines="0"/>
              <w:jc w:val="both"/>
              <w:rPr>
                <w:b/>
                <w:color w:val="000000"/>
              </w:rPr>
              <w:pPrChange w:id="6433" w:author="shalu.megotia" w:date="2022-04-25T14:36:39Z">
                <w:pPr>
                  <w:jc w:val="both"/>
                </w:pPr>
              </w:pPrChange>
            </w:pPr>
            <w:r>
              <w:rPr>
                <w:b/>
                <w:color w:val="000000"/>
              </w:rPr>
              <w:t>REASSIGN:</w:t>
            </w:r>
          </w:p>
          <w:p>
            <w:pPr>
              <w:pStyle w:val="60"/>
              <w:numPr>
                <w:ilvl w:val="0"/>
                <w:numId w:val="50"/>
              </w:numPr>
              <w:spacing w:before="720" w:beforeLines="0" w:after="0" w:line="240" w:lineRule="auto"/>
              <w:jc w:val="both"/>
              <w:rPr>
                <w:rFonts w:asciiTheme="minorHAnsi" w:hAnsiTheme="minorHAnsi"/>
              </w:rPr>
              <w:pPrChange w:id="6434" w:author="shalu.megotia" w:date="2022-04-25T14:36:39Z">
                <w:pPr>
                  <w:pStyle w:val="60"/>
                  <w:numPr>
                    <w:ilvl w:val="0"/>
                    <w:numId w:val="50"/>
                  </w:numPr>
                  <w:spacing w:after="0" w:line="240" w:lineRule="auto"/>
                  <w:jc w:val="both"/>
                </w:pPr>
              </w:pPrChange>
            </w:pPr>
            <w:r>
              <w:rPr>
                <w:rFonts w:asciiTheme="minorHAnsi" w:hAnsiTheme="minorHAnsi"/>
                <w:color w:val="000000"/>
              </w:rPr>
              <w:t>Reassign function will be used to manually allocate case to a different user.</w:t>
            </w:r>
          </w:p>
          <w:p>
            <w:pPr>
              <w:pStyle w:val="60"/>
              <w:numPr>
                <w:ilvl w:val="0"/>
                <w:numId w:val="50"/>
              </w:numPr>
              <w:spacing w:before="720" w:beforeLines="0" w:after="0" w:line="240" w:lineRule="auto"/>
              <w:jc w:val="both"/>
              <w:rPr>
                <w:rFonts w:asciiTheme="minorHAnsi" w:hAnsiTheme="minorHAnsi"/>
              </w:rPr>
              <w:pPrChange w:id="6435" w:author="shalu.megotia" w:date="2022-04-25T14:36:39Z">
                <w:pPr>
                  <w:pStyle w:val="60"/>
                  <w:numPr>
                    <w:ilvl w:val="0"/>
                    <w:numId w:val="50"/>
                  </w:numPr>
                  <w:spacing w:after="0" w:line="240" w:lineRule="auto"/>
                  <w:jc w:val="both"/>
                </w:pPr>
              </w:pPrChange>
            </w:pPr>
            <w:r>
              <w:rPr>
                <w:rFonts w:asciiTheme="minorHAnsi" w:hAnsiTheme="minorHAnsi"/>
              </w:rPr>
              <w:t xml:space="preserve">It should be possible for the manager to reassign the case of his subordinated to any other internal user </w:t>
            </w:r>
            <w:r>
              <w:rPr>
                <w:rFonts w:asciiTheme="minorHAnsi" w:hAnsiTheme="minorHAnsi"/>
                <w:color w:val="000000"/>
              </w:rPr>
              <w:t xml:space="preserve">within the same BU (Branch/HO) user only with same role. </w:t>
            </w:r>
          </w:p>
          <w:p>
            <w:pPr>
              <w:pStyle w:val="60"/>
              <w:numPr>
                <w:ilvl w:val="0"/>
                <w:numId w:val="50"/>
              </w:numPr>
              <w:spacing w:before="720" w:beforeLines="0" w:after="0" w:line="240" w:lineRule="auto"/>
              <w:jc w:val="both"/>
              <w:rPr>
                <w:rFonts w:asciiTheme="minorHAnsi" w:hAnsiTheme="minorHAnsi"/>
              </w:rPr>
              <w:pPrChange w:id="6436" w:author="shalu.megotia" w:date="2022-04-25T14:36:39Z">
                <w:pPr>
                  <w:pStyle w:val="60"/>
                  <w:numPr>
                    <w:ilvl w:val="0"/>
                    <w:numId w:val="50"/>
                  </w:numPr>
                  <w:spacing w:after="0" w:line="240" w:lineRule="auto"/>
                  <w:jc w:val="both"/>
                </w:pPr>
              </w:pPrChange>
            </w:pPr>
            <w:r>
              <w:rPr>
                <w:rFonts w:asciiTheme="minorHAnsi" w:hAnsiTheme="minorHAnsi"/>
                <w:color w:val="000000"/>
              </w:rPr>
              <w:t>For example, if User X at Branch A is handling cases of CORPORATE, these cases can be reassigned to User Y in the same branch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pPr>
              <w:spacing w:before="720" w:beforeLines="0"/>
              <w:rPr>
                <w:b/>
                <w:color w:val="000000"/>
              </w:rPr>
              <w:pPrChange w:id="6437" w:author="shalu.megotia" w:date="2022-04-25T14:36:39Z">
                <w:pPr/>
              </w:pPrChange>
            </w:pPr>
            <w:r>
              <w:rPr>
                <w:b/>
                <w:color w:val="000000"/>
              </w:rPr>
              <w:t xml:space="preserve">UI Details </w:t>
            </w:r>
          </w:p>
        </w:tc>
        <w:tc>
          <w:tcPr>
            <w:tcW w:w="6946" w:type="dxa"/>
          </w:tcPr>
          <w:p>
            <w:pPr>
              <w:spacing w:before="720" w:beforeLines="0"/>
              <w:jc w:val="both"/>
              <w:rPr>
                <w:color w:val="000000"/>
              </w:rPr>
              <w:pPrChange w:id="6438" w:author="shalu.megotia" w:date="2022-04-25T14:36:39Z">
                <w:pPr>
                  <w:jc w:val="both"/>
                </w:pPr>
              </w:pPrChange>
            </w:pPr>
            <w:r>
              <w:rPr>
                <w:color w:val="000000"/>
              </w:rPr>
              <w:t>Following is the indicative screen for Reassign:</w:t>
            </w:r>
          </w:p>
          <w:p>
            <w:pPr>
              <w:spacing w:before="720" w:beforeLines="0"/>
              <w:jc w:val="both"/>
              <w:rPr>
                <w:color w:val="000000"/>
              </w:rPr>
              <w:pPrChange w:id="6439" w:author="shalu.megotia" w:date="2022-04-25T14:36:39Z">
                <w:pPr>
                  <w:jc w:val="both"/>
                </w:pPr>
              </w:pPrChange>
            </w:pPr>
            <w:bookmarkStart w:id="255" w:name="_MON_1515586858"/>
            <w:bookmarkEnd w:id="255"/>
            <w:r>
              <w:rPr>
                <w:color w:val="000000"/>
              </w:rPr>
              <w:object>
                <v:shape id="_x0000_i1124" o:spt="75" type="#_x0000_t75" style="height:43.5pt;width:64.5pt;" o:ole="t" filled="f" o:preferrelative="t" stroked="f" coordsize="21600,21600">
                  <v:path/>
                  <v:fill on="f" focussize="0,0"/>
                  <v:stroke on="f" joinstyle="miter"/>
                  <v:imagedata r:id="rId218" o:title=""/>
                  <o:lock v:ext="edit" aspectratio="t"/>
                  <w10:wrap type="none"/>
                  <w10:anchorlock/>
                </v:shape>
                <o:OLEObject Type="Embed" ProgID="Excel.Sheet.12" ShapeID="_x0000_i1124" DrawAspect="Icon" ObjectID="_1468075824" r:id="rId217">
                  <o:LockedField>false</o:LockedField>
                </o:OLEObject>
              </w:object>
            </w:r>
            <w:bookmarkStart w:id="256" w:name="_MON_1511906387"/>
            <w:bookmarkEnd w:id="2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pPr>
              <w:spacing w:before="720" w:beforeLines="0"/>
              <w:rPr>
                <w:b/>
                <w:color w:val="000000"/>
              </w:rPr>
              <w:pPrChange w:id="6440" w:author="shalu.megotia" w:date="2022-04-25T14:36:39Z">
                <w:pPr/>
              </w:pPrChange>
            </w:pPr>
            <w:r>
              <w:rPr>
                <w:b/>
                <w:color w:val="000000"/>
              </w:rPr>
              <w:t xml:space="preserve">Queries /Open points </w:t>
            </w:r>
          </w:p>
        </w:tc>
        <w:tc>
          <w:tcPr>
            <w:tcW w:w="6946" w:type="dxa"/>
          </w:tcPr>
          <w:p>
            <w:pPr>
              <w:spacing w:before="720" w:beforeLines="0"/>
              <w:jc w:val="both"/>
              <w:rPr>
                <w:color w:val="000000"/>
              </w:rPr>
              <w:pPrChange w:id="6441" w:author="shalu.megotia" w:date="2022-04-25T14:36:39Z">
                <w:pPr>
                  <w:jc w:val="both"/>
                </w:pPr>
              </w:pPrChange>
            </w:pPr>
            <w:r>
              <w:rPr>
                <w:color w:val="000000"/>
              </w:rPr>
              <w:t>None</w:t>
            </w:r>
          </w:p>
        </w:tc>
      </w:tr>
    </w:tbl>
    <w:p>
      <w:pPr>
        <w:spacing w:before="720" w:beforeLines="0"/>
        <w:pPrChange w:id="6442" w:author="shalu.megotia" w:date="2022-04-25T14:36:39Z">
          <w:pPr/>
        </w:pPrChange>
      </w:pPr>
    </w:p>
    <w:p>
      <w:pPr>
        <w:spacing w:before="720" w:beforeLines="0"/>
        <w:pPrChange w:id="6443" w:author="shalu.megotia" w:date="2022-04-25T14:36:39Z">
          <w:pPr/>
        </w:pPrChange>
      </w:pPr>
    </w:p>
    <w:p>
      <w:pPr>
        <w:pStyle w:val="3"/>
        <w:keepLines w:val="0"/>
        <w:numPr>
          <w:ilvl w:val="1"/>
          <w:numId w:val="47"/>
        </w:numPr>
        <w:tabs>
          <w:tab w:val="left" w:pos="0"/>
        </w:tabs>
        <w:spacing w:before="720" w:beforeLines="0" w:after="60" w:line="276" w:lineRule="auto"/>
        <w:ind w:left="0" w:firstLine="0"/>
        <w:rPr>
          <w:rFonts w:cs="Arial" w:asciiTheme="minorHAnsi" w:hAnsiTheme="minorHAnsi" w:eastAsiaTheme="minorHAnsi"/>
          <w:b/>
          <w:bCs/>
          <w:caps/>
          <w:color w:val="auto"/>
          <w:kern w:val="32"/>
          <w:sz w:val="22"/>
          <w:szCs w:val="22"/>
          <w:u w:val="single"/>
        </w:rPr>
        <w:pPrChange w:id="6444" w:author="shalu.megotia" w:date="2022-04-25T14:36:39Z">
          <w:pPr>
            <w:pStyle w:val="3"/>
            <w:keepLines w:val="0"/>
            <w:numPr>
              <w:ilvl w:val="1"/>
              <w:numId w:val="47"/>
            </w:numPr>
            <w:tabs>
              <w:tab w:val="left" w:pos="0"/>
            </w:tabs>
            <w:spacing w:before="240" w:after="60" w:line="276" w:lineRule="auto"/>
            <w:ind w:left="0" w:firstLine="0"/>
          </w:pPr>
        </w:pPrChange>
      </w:pPr>
      <w:bookmarkStart w:id="257" w:name="_Toc72191952"/>
      <w:bookmarkStart w:id="258" w:name="_Toc24394"/>
      <w:bookmarkStart w:id="259" w:name="_Toc535894581"/>
      <w:r>
        <w:rPr>
          <w:rFonts w:cs="Arial" w:asciiTheme="minorHAnsi" w:hAnsiTheme="minorHAnsi" w:eastAsiaTheme="minorHAnsi"/>
          <w:b/>
          <w:bCs/>
          <w:caps/>
          <w:color w:val="auto"/>
          <w:kern w:val="32"/>
          <w:sz w:val="22"/>
          <w:szCs w:val="22"/>
          <w:u w:val="single"/>
        </w:rPr>
        <w:t>Subsequent Disbursement</w:t>
      </w:r>
      <w:bookmarkEnd w:id="257"/>
      <w:r>
        <w:rPr>
          <w:rFonts w:cs="Arial" w:asciiTheme="minorHAnsi" w:hAnsiTheme="minorHAnsi" w:eastAsiaTheme="minorHAnsi"/>
          <w:b/>
          <w:bCs/>
          <w:caps/>
          <w:color w:val="auto"/>
          <w:kern w:val="32"/>
          <w:sz w:val="22"/>
          <w:szCs w:val="22"/>
          <w:u w:val="single"/>
        </w:rPr>
        <w:t xml:space="preserve"> </w:t>
      </w:r>
    </w:p>
    <w:p>
      <w:pPr>
        <w:spacing w:before="720" w:beforeLines="0"/>
        <w:pPrChange w:id="6445" w:author="shalu.megotia" w:date="2022-04-25T14:36:39Z">
          <w:pPr/>
        </w:pPrChange>
      </w:pPr>
    </w:p>
    <w:p>
      <w:pPr>
        <w:spacing w:before="720" w:beforeLines="0"/>
        <w:jc w:val="center"/>
        <w:pPrChange w:id="6446" w:author="shalu.megotia" w:date="2022-04-25T14:36:39Z">
          <w:pPr>
            <w:jc w:val="center"/>
          </w:pPr>
        </w:pPrChange>
      </w:pPr>
      <w:r>
        <w:drawing>
          <wp:inline distT="0" distB="0" distL="0" distR="0">
            <wp:extent cx="2447925" cy="4591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2447925" cy="4591050"/>
                    </a:xfrm>
                    <a:prstGeom prst="rect">
                      <a:avLst/>
                    </a:prstGeom>
                    <a:noFill/>
                    <a:ln>
                      <a:noFill/>
                    </a:ln>
                  </pic:spPr>
                </pic:pic>
              </a:graphicData>
            </a:graphic>
          </wp:inline>
        </w:drawing>
      </w:r>
    </w:p>
    <w:p>
      <w:pPr>
        <w:spacing w:before="720" w:beforeLines="0"/>
        <w:jc w:val="center"/>
        <w:pPrChange w:id="6447" w:author="shalu.megotia" w:date="2022-04-25T14:36:39Z">
          <w:pPr>
            <w:jc w:val="center"/>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6448" w:author="shalu.megotia" w:date="2022-04-25T14:36:39Z">
          <w:pPr>
            <w:pStyle w:val="4"/>
            <w:numPr>
              <w:ilvl w:val="2"/>
              <w:numId w:val="3"/>
            </w:numPr>
            <w:tabs>
              <w:tab w:val="left" w:pos="0"/>
            </w:tabs>
            <w:ind w:left="0" w:firstLine="0"/>
          </w:pPr>
        </w:pPrChange>
      </w:pPr>
      <w:bookmarkStart w:id="260" w:name="_Toc72191953"/>
      <w:r>
        <w:rPr>
          <w:rFonts w:asciiTheme="minorHAnsi" w:hAnsiTheme="minorHAnsi" w:cstheme="minorHAnsi"/>
          <w:b/>
          <w:bCs/>
          <w:color w:val="auto"/>
          <w:sz w:val="22"/>
          <w:szCs w:val="22"/>
        </w:rPr>
        <w:t>Subsequent Disbursement Initiation</w:t>
      </w:r>
      <w:bookmarkEnd w:id="260"/>
    </w:p>
    <w:p>
      <w:pPr>
        <w:spacing w:before="720" w:beforeLines="0"/>
        <w:pPrChange w:id="6449" w:author="shalu.megotia" w:date="2022-04-25T14:36:39Z">
          <w:pPr/>
        </w:pPrChange>
      </w:pPr>
    </w:p>
    <w:tbl>
      <w:tblPr>
        <w:tblStyle w:val="12"/>
        <w:tblW w:w="10139" w:type="dxa"/>
        <w:tblInd w:w="-2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0"/>
        <w:gridCol w:w="8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spacing w:before="720" w:beforeLines="0"/>
              <w:rPr>
                <w:rFonts w:ascii="Calibri" w:hAnsi="Calibri"/>
                <w:b/>
                <w:sz w:val="20"/>
                <w:szCs w:val="20"/>
              </w:rPr>
              <w:pPrChange w:id="6450" w:author="shalu.megotia" w:date="2022-04-25T14:36:39Z">
                <w:pPr/>
              </w:pPrChange>
            </w:pPr>
            <w:r>
              <w:rPr>
                <w:rFonts w:ascii="Calibri" w:hAnsi="Calibri"/>
                <w:b/>
                <w:sz w:val="20"/>
                <w:szCs w:val="20"/>
              </w:rPr>
              <w:t xml:space="preserve">Brief description </w:t>
            </w:r>
          </w:p>
        </w:tc>
        <w:tc>
          <w:tcPr>
            <w:tcW w:w="8249" w:type="dxa"/>
          </w:tcPr>
          <w:p>
            <w:pPr>
              <w:spacing w:before="720" w:beforeLines="0"/>
              <w:jc w:val="both"/>
              <w:rPr>
                <w:rFonts w:ascii="Calibri" w:hAnsi="Calibri"/>
              </w:rPr>
              <w:pPrChange w:id="6451" w:author="shalu.megotia" w:date="2022-04-25T14:36:39Z">
                <w:pPr>
                  <w:jc w:val="both"/>
                </w:pPr>
              </w:pPrChange>
            </w:pPr>
            <w:r>
              <w:rPr>
                <w:rFonts w:ascii="Calibri" w:hAnsi="Calibri"/>
              </w:rPr>
              <w:t>This screen will be used to initiate the subsequent disbursement in case the term loan was partially disbursed earlier.</w:t>
            </w:r>
          </w:p>
          <w:p>
            <w:pPr>
              <w:spacing w:before="720" w:beforeLines="0"/>
              <w:jc w:val="both"/>
              <w:rPr>
                <w:rFonts w:ascii="Calibri" w:hAnsi="Calibri"/>
              </w:rPr>
              <w:pPrChange w:id="6452" w:author="shalu.megotia" w:date="2022-04-25T14:36:39Z">
                <w:pPr>
                  <w:jc w:val="both"/>
                </w:pPr>
              </w:pPrChange>
            </w:pPr>
            <w:r>
              <w:rPr>
                <w:rFonts w:ascii="Calibri" w:hAnsi="Calibri"/>
              </w:rPr>
              <w:t>User will be able to select the application and loan account by providing the Customer ID (CIF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spacing w:before="720" w:beforeLines="0"/>
              <w:rPr>
                <w:rFonts w:ascii="Calibri" w:hAnsi="Calibri"/>
                <w:b/>
                <w:sz w:val="20"/>
                <w:szCs w:val="20"/>
              </w:rPr>
              <w:pPrChange w:id="6453" w:author="shalu.megotia" w:date="2022-04-25T14:36:39Z">
                <w:pPr/>
              </w:pPrChange>
            </w:pPr>
            <w:r>
              <w:rPr>
                <w:rFonts w:ascii="Calibri" w:hAnsi="Calibri"/>
                <w:b/>
                <w:sz w:val="20"/>
                <w:szCs w:val="20"/>
              </w:rPr>
              <w:t>Pre-Conditions</w:t>
            </w:r>
          </w:p>
        </w:tc>
        <w:tc>
          <w:tcPr>
            <w:tcW w:w="8249" w:type="dxa"/>
          </w:tcPr>
          <w:p>
            <w:pPr>
              <w:spacing w:before="720" w:beforeLines="0"/>
              <w:jc w:val="both"/>
              <w:rPr>
                <w:rFonts w:ascii="Calibri" w:hAnsi="Calibri"/>
              </w:rPr>
              <w:pPrChange w:id="6454" w:author="shalu.megotia" w:date="2022-04-25T14:36:39Z">
                <w:pPr>
                  <w:jc w:val="both"/>
                </w:pPr>
              </w:pPrChange>
            </w:pPr>
            <w:r>
              <w:rPr>
                <w:rFonts w:ascii="Calibri" w:hAnsi="Calibri"/>
              </w:rPr>
              <w:t>Main workflow of the application should be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spacing w:before="720" w:beforeLines="0"/>
              <w:rPr>
                <w:rFonts w:ascii="Calibri" w:hAnsi="Calibri"/>
                <w:b/>
                <w:sz w:val="20"/>
                <w:szCs w:val="20"/>
              </w:rPr>
              <w:pPrChange w:id="6455" w:author="shalu.megotia" w:date="2022-04-25T14:36:39Z">
                <w:pPr/>
              </w:pPrChange>
            </w:pPr>
            <w:r>
              <w:rPr>
                <w:rFonts w:ascii="Calibri" w:hAnsi="Calibri"/>
                <w:b/>
                <w:sz w:val="20"/>
                <w:szCs w:val="20"/>
              </w:rPr>
              <w:t>Primary User</w:t>
            </w:r>
          </w:p>
        </w:tc>
        <w:tc>
          <w:tcPr>
            <w:tcW w:w="8249" w:type="dxa"/>
          </w:tcPr>
          <w:p>
            <w:pPr>
              <w:spacing w:before="720" w:beforeLines="0"/>
              <w:jc w:val="both"/>
              <w:rPr>
                <w:rFonts w:ascii="Calibri" w:hAnsi="Calibri"/>
              </w:rPr>
              <w:pPrChange w:id="6456" w:author="shalu.megotia" w:date="2022-04-25T14:36:39Z">
                <w:pPr>
                  <w:jc w:val="both"/>
                </w:pPr>
              </w:pPrChange>
            </w:pPr>
            <w:r>
              <w:rPr>
                <w:rFonts w:ascii="Calibri" w:hAnsi="Calibri"/>
              </w:rPr>
              <w:t>CBO-Maker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spacing w:before="720" w:beforeLines="0"/>
              <w:rPr>
                <w:rFonts w:ascii="Calibri" w:hAnsi="Calibri"/>
                <w:b/>
                <w:sz w:val="20"/>
                <w:szCs w:val="20"/>
              </w:rPr>
              <w:pPrChange w:id="6457" w:author="shalu.megotia" w:date="2022-04-25T14:36:39Z">
                <w:pPr/>
              </w:pPrChange>
            </w:pPr>
            <w:r>
              <w:rPr>
                <w:rFonts w:ascii="Calibri" w:hAnsi="Calibri"/>
                <w:b/>
                <w:sz w:val="20"/>
                <w:szCs w:val="20"/>
              </w:rPr>
              <w:t>Business Flow</w:t>
            </w:r>
          </w:p>
        </w:tc>
        <w:tc>
          <w:tcPr>
            <w:tcW w:w="8249" w:type="dxa"/>
          </w:tcPr>
          <w:p>
            <w:pPr>
              <w:spacing w:before="720" w:beforeLines="0"/>
              <w:jc w:val="both"/>
              <w:rPr>
                <w:rFonts w:ascii="Calibri" w:hAnsi="Calibri"/>
              </w:rPr>
              <w:pPrChange w:id="6458" w:author="shalu.megotia" w:date="2022-04-25T14:36:39Z">
                <w:pPr>
                  <w:jc w:val="both"/>
                </w:pPr>
              </w:pPrChange>
            </w:pPr>
            <w:r>
              <w:rPr>
                <w:rFonts w:ascii="Calibri" w:hAnsi="Calibri"/>
              </w:rPr>
              <w:t xml:space="preserve">Disbursement Initiation – Primary Flow </w:t>
            </w:r>
          </w:p>
          <w:p>
            <w:pPr>
              <w:pStyle w:val="60"/>
              <w:numPr>
                <w:ilvl w:val="0"/>
                <w:numId w:val="21"/>
              </w:numPr>
              <w:spacing w:before="720" w:beforeLines="0" w:after="0" w:line="240" w:lineRule="auto"/>
              <w:jc w:val="both"/>
              <w:rPr>
                <w:color w:val="000000"/>
              </w:rPr>
              <w:pPrChange w:id="6459" w:author="shalu.megotia" w:date="2022-04-25T14:36:39Z">
                <w:pPr>
                  <w:pStyle w:val="60"/>
                  <w:numPr>
                    <w:ilvl w:val="0"/>
                    <w:numId w:val="21"/>
                  </w:numPr>
                  <w:spacing w:after="0" w:line="240" w:lineRule="auto"/>
                  <w:jc w:val="both"/>
                </w:pPr>
              </w:pPrChange>
            </w:pPr>
            <w:r>
              <w:rPr>
                <w:color w:val="000000"/>
              </w:rPr>
              <w:t>User receives request from the customer for disbursal (outside the system).</w:t>
            </w:r>
          </w:p>
          <w:p>
            <w:pPr>
              <w:pStyle w:val="60"/>
              <w:numPr>
                <w:ilvl w:val="0"/>
                <w:numId w:val="21"/>
              </w:numPr>
              <w:spacing w:before="720" w:beforeLines="0" w:after="0" w:line="240" w:lineRule="auto"/>
              <w:jc w:val="both"/>
              <w:rPr>
                <w:color w:val="000000"/>
              </w:rPr>
              <w:pPrChange w:id="6460" w:author="shalu.megotia" w:date="2022-04-25T14:36:39Z">
                <w:pPr>
                  <w:pStyle w:val="60"/>
                  <w:numPr>
                    <w:ilvl w:val="0"/>
                    <w:numId w:val="21"/>
                  </w:numPr>
                  <w:spacing w:after="0" w:line="240" w:lineRule="auto"/>
                  <w:jc w:val="both"/>
                </w:pPr>
              </w:pPrChange>
            </w:pPr>
            <w:r>
              <w:rPr>
                <w:color w:val="000000"/>
              </w:rPr>
              <w:t>User invokes the disbursement initiation screen and provide the unique CIF No. of the customer.</w:t>
            </w:r>
          </w:p>
          <w:p>
            <w:pPr>
              <w:pStyle w:val="60"/>
              <w:numPr>
                <w:ilvl w:val="0"/>
                <w:numId w:val="21"/>
              </w:numPr>
              <w:spacing w:before="720" w:beforeLines="0" w:after="0" w:line="240" w:lineRule="auto"/>
              <w:jc w:val="both"/>
              <w:rPr>
                <w:color w:val="000000"/>
              </w:rPr>
              <w:pPrChange w:id="6461" w:author="shalu.megotia" w:date="2022-04-25T14:36:39Z">
                <w:pPr>
                  <w:pStyle w:val="60"/>
                  <w:numPr>
                    <w:ilvl w:val="0"/>
                    <w:numId w:val="21"/>
                  </w:numPr>
                  <w:spacing w:after="0" w:line="240" w:lineRule="auto"/>
                  <w:jc w:val="both"/>
                </w:pPr>
              </w:pPrChange>
            </w:pPr>
            <w:r>
              <w:rPr>
                <w:rFonts w:cs="Arial"/>
              </w:rPr>
              <w:t>System displays the details of application and loan which are available for further disbursement.</w:t>
            </w:r>
          </w:p>
          <w:p>
            <w:pPr>
              <w:pStyle w:val="60"/>
              <w:numPr>
                <w:ilvl w:val="0"/>
                <w:numId w:val="21"/>
              </w:numPr>
              <w:spacing w:before="720" w:beforeLines="0" w:after="0" w:line="240" w:lineRule="auto"/>
              <w:jc w:val="both"/>
              <w:rPr>
                <w:color w:val="000000"/>
              </w:rPr>
              <w:pPrChange w:id="6462" w:author="shalu.megotia" w:date="2022-04-25T14:36:39Z">
                <w:pPr>
                  <w:pStyle w:val="60"/>
                  <w:numPr>
                    <w:ilvl w:val="0"/>
                    <w:numId w:val="21"/>
                  </w:numPr>
                  <w:spacing w:after="0" w:line="240" w:lineRule="auto"/>
                  <w:jc w:val="both"/>
                </w:pPr>
              </w:pPrChange>
            </w:pPr>
            <w:r>
              <w:rPr>
                <w:rFonts w:cs="Arial"/>
              </w:rPr>
              <w:t>User provides the amount of disbursement against the loan/limit.</w:t>
            </w:r>
          </w:p>
          <w:p>
            <w:pPr>
              <w:pStyle w:val="60"/>
              <w:numPr>
                <w:ilvl w:val="0"/>
                <w:numId w:val="21"/>
              </w:numPr>
              <w:spacing w:before="720" w:beforeLines="0" w:after="0" w:line="240" w:lineRule="auto"/>
              <w:jc w:val="both"/>
              <w:rPr>
                <w:color w:val="000000"/>
              </w:rPr>
              <w:pPrChange w:id="6463" w:author="shalu.megotia" w:date="2022-04-25T14:36:39Z">
                <w:pPr>
                  <w:pStyle w:val="60"/>
                  <w:numPr>
                    <w:ilvl w:val="0"/>
                    <w:numId w:val="21"/>
                  </w:numPr>
                  <w:spacing w:after="0" w:line="240" w:lineRule="auto"/>
                  <w:jc w:val="both"/>
                </w:pPr>
              </w:pPrChange>
            </w:pPr>
            <w:r>
              <w:rPr>
                <w:color w:val="000000"/>
              </w:rPr>
              <w:t>User</w:t>
            </w:r>
            <w:del w:id="6464" w:author="kamini verma" w:date="2021-11-18T09:53:00Z">
              <w:r>
                <w:rPr>
                  <w:color w:val="000000"/>
                </w:rPr>
                <w:delText xml:space="preserve"> </w:delText>
              </w:r>
            </w:del>
            <w:r>
              <w:rPr>
                <w:color w:val="000000"/>
              </w:rPr>
              <w:t>provide the other details as required for generation of subsequent disbursement template.</w:t>
            </w:r>
          </w:p>
          <w:p>
            <w:pPr>
              <w:pStyle w:val="60"/>
              <w:numPr>
                <w:ilvl w:val="0"/>
                <w:numId w:val="21"/>
              </w:numPr>
              <w:spacing w:before="720" w:beforeLines="0" w:after="0" w:line="240" w:lineRule="auto"/>
              <w:jc w:val="both"/>
              <w:rPr>
                <w:color w:val="000000"/>
              </w:rPr>
              <w:pPrChange w:id="6465" w:author="shalu.megotia" w:date="2022-04-25T14:36:39Z">
                <w:pPr>
                  <w:pStyle w:val="60"/>
                  <w:numPr>
                    <w:ilvl w:val="0"/>
                    <w:numId w:val="21"/>
                  </w:numPr>
                  <w:spacing w:after="0" w:line="240" w:lineRule="auto"/>
                  <w:jc w:val="both"/>
                </w:pPr>
              </w:pPrChange>
            </w:pPr>
            <w:r>
              <w:rPr>
                <w:rFonts w:cs="Arial"/>
              </w:rPr>
              <w:t>User completes the activity.</w:t>
            </w:r>
          </w:p>
          <w:p>
            <w:pPr>
              <w:pStyle w:val="60"/>
              <w:spacing w:before="720" w:beforeLines="0" w:after="0" w:line="240" w:lineRule="auto"/>
              <w:ind w:left="0"/>
              <w:jc w:val="both"/>
              <w:pPrChange w:id="6466" w:author="shalu.megotia" w:date="2022-04-25T14:36:39Z">
                <w:pPr>
                  <w:pStyle w:val="60"/>
                  <w:spacing w:after="0" w:line="240" w:lineRule="auto"/>
                  <w:ind w:left="0"/>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spacing w:before="720" w:beforeLines="0"/>
              <w:rPr>
                <w:rFonts w:ascii="Calibri" w:hAnsi="Calibri"/>
                <w:b/>
                <w:sz w:val="20"/>
                <w:szCs w:val="20"/>
              </w:rPr>
              <w:pPrChange w:id="6467" w:author="shalu.megotia" w:date="2022-04-25T14:36:39Z">
                <w:pPr/>
              </w:pPrChange>
            </w:pPr>
            <w:r>
              <w:rPr>
                <w:rFonts w:ascii="Calibri" w:hAnsi="Calibri"/>
                <w:b/>
                <w:sz w:val="20"/>
                <w:szCs w:val="20"/>
              </w:rPr>
              <w:t>Post Conditions</w:t>
            </w:r>
          </w:p>
        </w:tc>
        <w:tc>
          <w:tcPr>
            <w:tcW w:w="8249" w:type="dxa"/>
          </w:tcPr>
          <w:p>
            <w:pPr>
              <w:pStyle w:val="60"/>
              <w:numPr>
                <w:ilvl w:val="0"/>
                <w:numId w:val="21"/>
              </w:numPr>
              <w:spacing w:before="720" w:beforeLines="0" w:after="0" w:line="240" w:lineRule="auto"/>
              <w:jc w:val="both"/>
              <w:pPrChange w:id="6468" w:author="shalu.megotia" w:date="2022-04-25T14:36:39Z">
                <w:pPr>
                  <w:pStyle w:val="60"/>
                  <w:numPr>
                    <w:ilvl w:val="0"/>
                    <w:numId w:val="21"/>
                  </w:numPr>
                  <w:spacing w:after="0" w:line="240" w:lineRule="auto"/>
                  <w:jc w:val="both"/>
                </w:pPr>
              </w:pPrChange>
            </w:pPr>
            <w:r>
              <w:rPr>
                <w:rFonts w:cs="Arial"/>
              </w:rPr>
              <w:t>Document upload activity is initiated.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spacing w:before="720" w:beforeLines="0"/>
              <w:rPr>
                <w:rFonts w:ascii="Calibri" w:hAnsi="Calibri"/>
                <w:b/>
                <w:sz w:val="20"/>
                <w:szCs w:val="20"/>
              </w:rPr>
              <w:pPrChange w:id="6469" w:author="shalu.megotia" w:date="2022-04-25T14:36:39Z">
                <w:pPr/>
              </w:pPrChange>
            </w:pPr>
            <w:r>
              <w:rPr>
                <w:rFonts w:ascii="Calibri" w:hAnsi="Calibri"/>
                <w:b/>
                <w:sz w:val="20"/>
                <w:szCs w:val="20"/>
              </w:rPr>
              <w:t>Business Rules</w:t>
            </w:r>
          </w:p>
        </w:tc>
        <w:tc>
          <w:tcPr>
            <w:tcW w:w="8249" w:type="dxa"/>
          </w:tcPr>
          <w:p>
            <w:pPr>
              <w:pStyle w:val="60"/>
              <w:numPr>
                <w:ilvl w:val="0"/>
                <w:numId w:val="21"/>
              </w:numPr>
              <w:spacing w:before="720" w:beforeLines="0" w:after="0" w:line="240" w:lineRule="auto"/>
              <w:jc w:val="both"/>
              <w:rPr>
                <w:color w:val="000000"/>
              </w:rPr>
              <w:pPrChange w:id="6470" w:author="shalu.megotia" w:date="2022-04-25T14:36:39Z">
                <w:pPr>
                  <w:pStyle w:val="60"/>
                  <w:numPr>
                    <w:ilvl w:val="0"/>
                    <w:numId w:val="21"/>
                  </w:numPr>
                  <w:spacing w:after="0" w:line="240" w:lineRule="auto"/>
                  <w:jc w:val="both"/>
                </w:pPr>
              </w:pPrChange>
            </w:pPr>
            <w:r>
              <w:rPr>
                <w:rFonts w:cs="Arial"/>
              </w:rPr>
              <w:t>Only those application where further disbursement is allowed will be available for user to pick.</w:t>
            </w:r>
          </w:p>
          <w:p>
            <w:pPr>
              <w:pStyle w:val="60"/>
              <w:numPr>
                <w:ilvl w:val="0"/>
                <w:numId w:val="21"/>
              </w:numPr>
              <w:spacing w:before="720" w:beforeLines="0" w:after="0" w:line="240" w:lineRule="auto"/>
              <w:jc w:val="both"/>
              <w:rPr>
                <w:color w:val="000000"/>
              </w:rPr>
              <w:pPrChange w:id="6471" w:author="shalu.megotia" w:date="2022-04-25T14:36:39Z">
                <w:pPr>
                  <w:pStyle w:val="60"/>
                  <w:numPr>
                    <w:ilvl w:val="0"/>
                    <w:numId w:val="21"/>
                  </w:numPr>
                  <w:spacing w:after="0" w:line="240" w:lineRule="auto"/>
                  <w:jc w:val="both"/>
                </w:pPr>
              </w:pPrChange>
            </w:pPr>
            <w:r>
              <w:rPr>
                <w:rFonts w:cs="Arial"/>
              </w:rPr>
              <w:t>At one point of time, user will be able to perform disbursement to one application only.</w:t>
            </w:r>
          </w:p>
          <w:p>
            <w:pPr>
              <w:pStyle w:val="60"/>
              <w:numPr>
                <w:ilvl w:val="0"/>
                <w:numId w:val="21"/>
              </w:numPr>
              <w:spacing w:before="720" w:beforeLines="0" w:after="0" w:line="240" w:lineRule="auto"/>
              <w:jc w:val="both"/>
              <w:rPr>
                <w:color w:val="000000"/>
              </w:rPr>
              <w:pPrChange w:id="6472" w:author="shalu.megotia" w:date="2022-04-25T14:36:39Z">
                <w:pPr>
                  <w:pStyle w:val="60"/>
                  <w:numPr>
                    <w:ilvl w:val="0"/>
                    <w:numId w:val="21"/>
                  </w:numPr>
                  <w:spacing w:after="0" w:line="240" w:lineRule="auto"/>
                  <w:jc w:val="both"/>
                </w:pPr>
              </w:pPrChange>
            </w:pPr>
            <w:r>
              <w:rPr>
                <w:color w:val="000000"/>
              </w:rPr>
              <w:t>Subsequent disbursement is applicable for all type of facilities.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spacing w:before="720" w:beforeLines="0"/>
              <w:rPr>
                <w:rFonts w:ascii="Calibri" w:hAnsi="Calibri"/>
                <w:b/>
                <w:sz w:val="20"/>
                <w:szCs w:val="20"/>
              </w:rPr>
              <w:pPrChange w:id="6473" w:author="shalu.megotia" w:date="2022-04-25T14:36:39Z">
                <w:pPr/>
              </w:pPrChange>
            </w:pPr>
            <w:r>
              <w:rPr>
                <w:rFonts w:ascii="Calibri" w:hAnsi="Calibri"/>
                <w:b/>
                <w:sz w:val="20"/>
                <w:szCs w:val="20"/>
              </w:rPr>
              <w:t>UI Details</w:t>
            </w:r>
          </w:p>
        </w:tc>
        <w:tc>
          <w:tcPr>
            <w:tcW w:w="8249" w:type="dxa"/>
            <w:shd w:val="clear" w:color="auto" w:fill="auto"/>
          </w:tcPr>
          <w:p>
            <w:pPr>
              <w:spacing w:before="720" w:beforeLines="0"/>
              <w:jc w:val="both"/>
              <w:rPr>
                <w:rFonts w:ascii="Calibri" w:hAnsi="Calibri"/>
              </w:rPr>
              <w:pPrChange w:id="6474" w:author="shalu.megotia" w:date="2022-04-25T14:36:39Z">
                <w:pPr>
                  <w:jc w:val="both"/>
                </w:pPr>
              </w:pPrChange>
            </w:pPr>
            <w:r>
              <w:rPr>
                <w:rFonts w:ascii="Calibri" w:hAnsi="Calibri"/>
              </w:rPr>
              <w:t xml:space="preserve">Please find below the tentative screen for subsequent disbursement initiation - </w:t>
            </w:r>
          </w:p>
          <w:p>
            <w:pPr>
              <w:spacing w:before="720" w:beforeLines="0"/>
              <w:jc w:val="both"/>
              <w:rPr>
                <w:rFonts w:ascii="Calibri" w:hAnsi="Calibri"/>
              </w:rPr>
              <w:pPrChange w:id="6475" w:author="shalu.megotia" w:date="2022-04-25T14:36:39Z">
                <w:pPr>
                  <w:jc w:val="both"/>
                </w:pPr>
              </w:pPrChange>
            </w:pPr>
          </w:p>
          <w:p>
            <w:pPr>
              <w:spacing w:before="720" w:beforeLines="0"/>
              <w:jc w:val="both"/>
              <w:rPr>
                <w:rFonts w:ascii="Calibri" w:hAnsi="Calibri"/>
              </w:rPr>
              <w:pPrChange w:id="6476" w:author="shalu.megotia" w:date="2022-04-25T14:36:39Z">
                <w:pPr>
                  <w:jc w:val="both"/>
                </w:pPr>
              </w:pPrChange>
            </w:pPr>
            <w:bookmarkStart w:id="261" w:name="_MON_1515584051"/>
            <w:bookmarkEnd w:id="261"/>
            <w:bookmarkStart w:id="262" w:name="_MON_1515584972"/>
            <w:bookmarkEnd w:id="262"/>
            <w:r>
              <w:rPr>
                <w:rFonts w:ascii="Calibri" w:hAnsi="Calibri"/>
              </w:rPr>
              <w:object>
                <v:shape id="_x0000_i1125" o:spt="75" type="#_x0000_t75" style="height:64.5pt;width:108pt;" o:ole="t" filled="f" o:preferrelative="t" stroked="f" coordsize="21600,21600">
                  <v:path/>
                  <v:fill on="f" focussize="0,0"/>
                  <v:stroke on="f" joinstyle="miter"/>
                  <v:imagedata r:id="rId221" o:title=""/>
                  <o:lock v:ext="edit" aspectratio="t"/>
                  <w10:wrap type="none"/>
                  <w10:anchorlock/>
                </v:shape>
                <o:OLEObject Type="Embed" ProgID="Excel.Sheet.12" ShapeID="_x0000_i1125" DrawAspect="Icon" ObjectID="_1468075825" r:id="rId220">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spacing w:before="720" w:beforeLines="0"/>
              <w:rPr>
                <w:rFonts w:ascii="Calibri" w:hAnsi="Calibri"/>
                <w:b/>
                <w:sz w:val="20"/>
                <w:szCs w:val="20"/>
              </w:rPr>
              <w:pPrChange w:id="6477" w:author="shalu.megotia" w:date="2022-04-25T14:36:39Z">
                <w:pPr/>
              </w:pPrChange>
            </w:pPr>
            <w:r>
              <w:rPr>
                <w:rFonts w:ascii="Calibri" w:hAnsi="Calibri"/>
                <w:b/>
                <w:sz w:val="20"/>
                <w:szCs w:val="20"/>
              </w:rPr>
              <w:t>Validations</w:t>
            </w:r>
          </w:p>
        </w:tc>
        <w:tc>
          <w:tcPr>
            <w:tcW w:w="8249" w:type="dxa"/>
          </w:tcPr>
          <w:p>
            <w:pPr>
              <w:pStyle w:val="60"/>
              <w:numPr>
                <w:ilvl w:val="0"/>
                <w:numId w:val="21"/>
              </w:numPr>
              <w:spacing w:before="720" w:beforeLines="0" w:after="0" w:line="240" w:lineRule="auto"/>
              <w:jc w:val="both"/>
              <w:rPr>
                <w:color w:val="000000"/>
              </w:rPr>
              <w:pPrChange w:id="6478" w:author="shalu.megotia" w:date="2022-04-25T14:36:39Z">
                <w:pPr>
                  <w:pStyle w:val="60"/>
                  <w:numPr>
                    <w:ilvl w:val="0"/>
                    <w:numId w:val="21"/>
                  </w:numPr>
                  <w:spacing w:after="0" w:line="240" w:lineRule="auto"/>
                  <w:jc w:val="both"/>
                </w:pPr>
              </w:pPrChange>
            </w:pPr>
            <w:r>
              <w:rPr>
                <w:color w:val="000000"/>
              </w:rPr>
              <w:t>At least one partial disbursement needs to be mandatory to complete this activity.</w:t>
            </w:r>
          </w:p>
          <w:p>
            <w:pPr>
              <w:spacing w:before="720" w:beforeLines="0"/>
              <w:jc w:val="both"/>
              <w:rPr>
                <w:rFonts w:ascii="Calibri" w:hAnsi="Calibri"/>
              </w:rPr>
              <w:pPrChange w:id="6479"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spacing w:before="720" w:beforeLines="0"/>
              <w:rPr>
                <w:rFonts w:ascii="Calibri" w:hAnsi="Calibri"/>
                <w:b/>
                <w:sz w:val="20"/>
                <w:szCs w:val="20"/>
              </w:rPr>
              <w:pPrChange w:id="6480" w:author="shalu.megotia" w:date="2022-04-25T14:36:39Z">
                <w:pPr/>
              </w:pPrChange>
            </w:pPr>
            <w:r>
              <w:rPr>
                <w:rFonts w:ascii="Calibri" w:hAnsi="Calibri"/>
                <w:b/>
                <w:sz w:val="20"/>
                <w:szCs w:val="20"/>
              </w:rPr>
              <w:t>Queries / Open Points</w:t>
            </w:r>
          </w:p>
        </w:tc>
        <w:tc>
          <w:tcPr>
            <w:tcW w:w="8249" w:type="dxa"/>
          </w:tcPr>
          <w:p>
            <w:pPr>
              <w:spacing w:before="720" w:beforeLines="0"/>
              <w:jc w:val="both"/>
              <w:rPr>
                <w:rFonts w:ascii="Calibri" w:hAnsi="Calibri"/>
              </w:rPr>
              <w:pPrChange w:id="6481" w:author="shalu.megotia" w:date="2022-04-25T14:36:39Z">
                <w:pPr>
                  <w:jc w:val="both"/>
                </w:pPr>
              </w:pPrChange>
            </w:pPr>
            <w:r>
              <w:rPr>
                <w:rFonts w:ascii="Calibri" w:hAnsi="Calibri"/>
              </w:rPr>
              <w:t>NA</w:t>
            </w:r>
          </w:p>
        </w:tc>
      </w:tr>
    </w:tbl>
    <w:p>
      <w:pPr>
        <w:spacing w:before="720" w:beforeLines="0"/>
        <w:pPrChange w:id="6482" w:author="shalu.megotia" w:date="2022-04-25T14:36:39Z">
          <w:pPr/>
        </w:pPrChange>
      </w:pPr>
    </w:p>
    <w:p>
      <w:pPr>
        <w:spacing w:before="720" w:beforeLines="0"/>
        <w:pPrChange w:id="6483" w:author="shalu.megotia" w:date="2022-04-25T14:36:39Z">
          <w:pPr/>
        </w:pPrChange>
      </w:pPr>
    </w:p>
    <w:p>
      <w:pPr>
        <w:pStyle w:val="4"/>
        <w:numPr>
          <w:ilvl w:val="2"/>
          <w:numId w:val="3"/>
        </w:numPr>
        <w:tabs>
          <w:tab w:val="left" w:pos="0"/>
        </w:tabs>
        <w:spacing w:before="720" w:beforeLines="0"/>
        <w:ind w:left="0" w:firstLine="0"/>
        <w:rPr>
          <w:del w:id="6485" w:author="Abhinav Shandilya" w:date="2021-12-14T12:26:00Z"/>
          <w:rFonts w:asciiTheme="minorHAnsi" w:hAnsiTheme="minorHAnsi" w:cstheme="minorHAnsi"/>
          <w:b/>
          <w:bCs/>
          <w:color w:val="auto"/>
          <w:sz w:val="22"/>
          <w:szCs w:val="22"/>
        </w:rPr>
        <w:pPrChange w:id="6484" w:author="shalu.megotia" w:date="2022-04-25T14:36:39Z">
          <w:pPr>
            <w:pStyle w:val="4"/>
            <w:numPr>
              <w:ilvl w:val="2"/>
              <w:numId w:val="3"/>
            </w:numPr>
            <w:tabs>
              <w:tab w:val="left" w:pos="0"/>
            </w:tabs>
            <w:ind w:left="0" w:firstLine="0"/>
          </w:pPr>
        </w:pPrChange>
      </w:pPr>
      <w:del w:id="6486" w:author="kamini verma" w:date="2021-11-18T19:15:00Z">
        <w:bookmarkStart w:id="263" w:name="_Toc72191954"/>
        <w:r>
          <w:rPr>
            <w:rFonts w:asciiTheme="minorHAnsi" w:hAnsiTheme="minorHAnsi" w:cstheme="minorHAnsi"/>
            <w:b/>
            <w:bCs/>
            <w:color w:val="auto"/>
            <w:sz w:val="22"/>
            <w:szCs w:val="22"/>
          </w:rPr>
          <w:delText>Document Receipt</w:delText>
        </w:r>
        <w:bookmarkEnd w:id="263"/>
      </w:del>
    </w:p>
    <w:p>
      <w:pPr>
        <w:spacing w:before="720" w:beforeLines="0"/>
        <w:rPr>
          <w:del w:id="6488" w:author="Abhinav Shandilya" w:date="2021-12-14T12:26:00Z"/>
        </w:rPr>
        <w:pPrChange w:id="6487" w:author="shalu.megotia" w:date="2022-04-25T14:36:39Z">
          <w:pPr/>
        </w:pPrChange>
      </w:pPr>
    </w:p>
    <w:tbl>
      <w:tblPr>
        <w:tblStyle w:val="12"/>
        <w:tblW w:w="9498" w:type="dxa"/>
        <w:tblInd w:w="-289" w:type="dxa"/>
        <w:tblLayout w:type="fixed"/>
        <w:tblCellMar>
          <w:top w:w="0" w:type="dxa"/>
          <w:left w:w="108" w:type="dxa"/>
          <w:bottom w:w="0" w:type="dxa"/>
          <w:right w:w="108" w:type="dxa"/>
        </w:tblCellMar>
      </w:tblPr>
      <w:tblGrid>
        <w:gridCol w:w="1844"/>
        <w:gridCol w:w="7654"/>
      </w:tblGrid>
      <w:tr>
        <w:tblPrEx>
          <w:tblCellMar>
            <w:top w:w="0" w:type="dxa"/>
            <w:left w:w="108" w:type="dxa"/>
            <w:bottom w:w="0" w:type="dxa"/>
            <w:right w:w="108" w:type="dxa"/>
          </w:tblCellMar>
        </w:tblPrEx>
        <w:trPr>
          <w:del w:id="6489" w:author="Abhinav Shandilya" w:date="2021-12-14T12:26: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6491" w:author="Abhinav Shandilya" w:date="2021-12-14T12:26:00Z"/>
                <w:b/>
              </w:rPr>
              <w:pPrChange w:id="6490" w:author="shalu.megotia" w:date="2022-04-25T14:36:39Z">
                <w:pPr/>
              </w:pPrChange>
            </w:pPr>
            <w:del w:id="6492" w:author="kamini verma" w:date="2021-11-18T19:15:00Z">
              <w:r>
                <w:rPr>
                  <w:b/>
                </w:rPr>
                <w:delText xml:space="preserve">Brief description </w:delText>
              </w:r>
            </w:del>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del w:id="6494" w:author="Abhinav Shandilya" w:date="2021-12-14T12:26:00Z"/>
                <w:color w:val="000000"/>
              </w:rPr>
              <w:pPrChange w:id="6493" w:author="shalu.megotia" w:date="2022-04-25T14:36:39Z">
                <w:pPr>
                  <w:jc w:val="both"/>
                </w:pPr>
              </w:pPrChange>
            </w:pPr>
            <w:del w:id="6495" w:author="kamini verma" w:date="2021-11-18T19:15:00Z">
              <w:r>
                <w:rPr>
                  <w:color w:val="000000"/>
                </w:rPr>
                <w:delText xml:space="preserve">On this screen, the user can perform following things – </w:delText>
              </w:r>
            </w:del>
          </w:p>
          <w:p>
            <w:pPr>
              <w:pStyle w:val="60"/>
              <w:numPr>
                <w:ilvl w:val="0"/>
                <w:numId w:val="15"/>
              </w:numPr>
              <w:spacing w:before="720" w:beforeLines="0" w:after="0" w:line="240" w:lineRule="auto"/>
              <w:jc w:val="both"/>
              <w:rPr>
                <w:del w:id="6497" w:author="Abhinav Shandilya" w:date="2021-12-14T12:26:00Z"/>
                <w:rFonts w:asciiTheme="minorHAnsi" w:hAnsiTheme="minorHAnsi"/>
              </w:rPr>
              <w:pPrChange w:id="6496" w:author="shalu.megotia" w:date="2022-04-25T14:36:39Z">
                <w:pPr>
                  <w:pStyle w:val="60"/>
                  <w:numPr>
                    <w:ilvl w:val="0"/>
                    <w:numId w:val="15"/>
                  </w:numPr>
                  <w:spacing w:after="0" w:line="240" w:lineRule="auto"/>
                  <w:jc w:val="both"/>
                </w:pPr>
              </w:pPrChange>
            </w:pPr>
            <w:del w:id="6498" w:author="kamini verma" w:date="2021-11-18T19:15:00Z">
              <w:r>
                <w:rPr>
                  <w:rFonts w:eastAsia="Times New Roman" w:asciiTheme="minorHAnsi" w:hAnsiTheme="minorHAnsi"/>
                </w:rPr>
                <w:delText xml:space="preserve">Upload the scanned images of the documents for the system generated document list. </w:delText>
              </w:r>
            </w:del>
            <w:del w:id="6499" w:author="kamini verma" w:date="2021-11-18T19:15:00Z">
              <w:r>
                <w:rPr>
                  <w:rFonts w:eastAsia="Times New Roman" w:asciiTheme="minorHAnsi" w:hAnsiTheme="minorHAnsi"/>
                  <w:color w:val="FF0000"/>
                </w:rPr>
                <w:delText>At present there is no details available regarding the system generated documents at this stage. So system will not generate any document. All the documents will be added by user.</w:delText>
              </w:r>
            </w:del>
          </w:p>
          <w:p>
            <w:pPr>
              <w:pStyle w:val="60"/>
              <w:numPr>
                <w:ilvl w:val="0"/>
                <w:numId w:val="15"/>
              </w:numPr>
              <w:spacing w:before="720" w:beforeLines="0" w:after="0" w:line="240" w:lineRule="auto"/>
              <w:jc w:val="both"/>
              <w:rPr>
                <w:del w:id="6501" w:author="Abhinav Shandilya" w:date="2021-12-14T12:26:00Z"/>
                <w:rFonts w:asciiTheme="minorHAnsi" w:hAnsiTheme="minorHAnsi"/>
              </w:rPr>
              <w:pPrChange w:id="6500" w:author="shalu.megotia" w:date="2022-04-25T14:36:39Z">
                <w:pPr>
                  <w:pStyle w:val="60"/>
                  <w:numPr>
                    <w:ilvl w:val="0"/>
                    <w:numId w:val="15"/>
                  </w:numPr>
                  <w:spacing w:after="0" w:line="240" w:lineRule="auto"/>
                  <w:jc w:val="both"/>
                </w:pPr>
              </w:pPrChange>
            </w:pPr>
            <w:del w:id="6502" w:author="kamini verma" w:date="2021-11-18T19:15:00Z">
              <w:r>
                <w:rPr>
                  <w:rFonts w:eastAsia="Times New Roman" w:asciiTheme="minorHAnsi" w:hAnsiTheme="minorHAnsi"/>
                </w:rPr>
                <w:delText>Mark the system generated documents as received.</w:delText>
              </w:r>
            </w:del>
          </w:p>
          <w:p>
            <w:pPr>
              <w:pStyle w:val="60"/>
              <w:numPr>
                <w:ilvl w:val="0"/>
                <w:numId w:val="15"/>
              </w:numPr>
              <w:spacing w:before="720" w:beforeLines="0" w:after="0" w:line="240" w:lineRule="auto"/>
              <w:jc w:val="both"/>
              <w:rPr>
                <w:del w:id="6504" w:author="Abhinav Shandilya" w:date="2021-12-14T12:26:00Z"/>
                <w:rFonts w:asciiTheme="minorHAnsi" w:hAnsiTheme="minorHAnsi"/>
              </w:rPr>
              <w:pPrChange w:id="6503" w:author="shalu.megotia" w:date="2022-04-25T14:36:39Z">
                <w:pPr>
                  <w:pStyle w:val="60"/>
                  <w:numPr>
                    <w:ilvl w:val="0"/>
                    <w:numId w:val="15"/>
                  </w:numPr>
                  <w:spacing w:after="0" w:line="240" w:lineRule="auto"/>
                  <w:jc w:val="both"/>
                </w:pPr>
              </w:pPrChange>
            </w:pPr>
            <w:del w:id="6505" w:author="kamini verma" w:date="2021-11-18T19:15:00Z">
              <w:r>
                <w:rPr>
                  <w:rFonts w:eastAsia="Times New Roman" w:asciiTheme="minorHAnsi" w:hAnsiTheme="minorHAnsi"/>
                </w:rPr>
                <w:delText>Add user defined documents which are applicable for the application.</w:delText>
              </w:r>
            </w:del>
          </w:p>
          <w:p>
            <w:pPr>
              <w:pStyle w:val="60"/>
              <w:numPr>
                <w:ilvl w:val="0"/>
                <w:numId w:val="15"/>
              </w:numPr>
              <w:spacing w:before="720" w:beforeLines="0" w:after="0" w:line="240" w:lineRule="auto"/>
              <w:jc w:val="both"/>
              <w:rPr>
                <w:del w:id="6507" w:author="Abhinav Shandilya" w:date="2021-12-14T12:26:00Z"/>
                <w:rFonts w:asciiTheme="minorHAnsi" w:hAnsiTheme="minorHAnsi"/>
              </w:rPr>
              <w:pPrChange w:id="6506" w:author="shalu.megotia" w:date="2022-04-25T14:36:39Z">
                <w:pPr>
                  <w:pStyle w:val="60"/>
                  <w:numPr>
                    <w:ilvl w:val="0"/>
                    <w:numId w:val="15"/>
                  </w:numPr>
                  <w:spacing w:after="0" w:line="240" w:lineRule="auto"/>
                  <w:jc w:val="both"/>
                </w:pPr>
              </w:pPrChange>
            </w:pPr>
            <w:del w:id="6508" w:author="kamini verma" w:date="2021-11-18T19:15:00Z">
              <w:r>
                <w:rPr>
                  <w:rFonts w:eastAsia="Times New Roman" w:asciiTheme="minorHAnsi" w:hAnsiTheme="minorHAnsi"/>
                </w:rPr>
                <w:delText>Upload the scanned images &amp; mark them as received.</w:delText>
              </w:r>
            </w:del>
          </w:p>
          <w:p>
            <w:pPr>
              <w:pStyle w:val="60"/>
              <w:spacing w:before="720" w:beforeLines="0" w:after="0" w:line="240" w:lineRule="auto"/>
              <w:ind w:left="270"/>
              <w:jc w:val="both"/>
              <w:rPr>
                <w:del w:id="6510" w:author="Abhinav Shandilya" w:date="2021-12-14T12:26:00Z"/>
                <w:rFonts w:asciiTheme="minorHAnsi" w:hAnsiTheme="minorHAnsi"/>
              </w:rPr>
              <w:pPrChange w:id="6509" w:author="shalu.megotia" w:date="2022-04-25T14:36:39Z">
                <w:pPr>
                  <w:pStyle w:val="60"/>
                  <w:spacing w:after="0" w:line="240" w:lineRule="auto"/>
                  <w:ind w:left="270"/>
                  <w:jc w:val="both"/>
                </w:pPr>
              </w:pPrChange>
            </w:pPr>
          </w:p>
        </w:tc>
      </w:tr>
      <w:tr>
        <w:tblPrEx>
          <w:tblCellMar>
            <w:top w:w="0" w:type="dxa"/>
            <w:left w:w="108" w:type="dxa"/>
            <w:bottom w:w="0" w:type="dxa"/>
            <w:right w:w="108" w:type="dxa"/>
          </w:tblCellMar>
        </w:tblPrEx>
        <w:trPr>
          <w:del w:id="6511" w:author="Abhinav Shandilya" w:date="2021-12-14T12:26: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6513" w:author="Abhinav Shandilya" w:date="2021-12-14T12:26:00Z"/>
                <w:b/>
              </w:rPr>
              <w:pPrChange w:id="6512" w:author="shalu.megotia" w:date="2022-04-25T14:36:39Z">
                <w:pPr/>
              </w:pPrChange>
            </w:pPr>
            <w:del w:id="6514" w:author="kamini verma" w:date="2021-11-18T19:15:00Z">
              <w:r>
                <w:rPr>
                  <w:b/>
                </w:rPr>
                <w:delText>Pre-conditions</w:delText>
              </w:r>
            </w:del>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5"/>
              </w:numPr>
              <w:spacing w:before="720" w:beforeLines="0" w:after="0" w:line="240" w:lineRule="auto"/>
              <w:jc w:val="both"/>
              <w:rPr>
                <w:del w:id="6516" w:author="Abhinav Shandilya" w:date="2021-12-14T12:26:00Z"/>
                <w:rFonts w:eastAsia="Times New Roman" w:asciiTheme="minorHAnsi" w:hAnsiTheme="minorHAnsi"/>
              </w:rPr>
              <w:pPrChange w:id="6515" w:author="shalu.megotia" w:date="2022-04-25T14:36:39Z">
                <w:pPr>
                  <w:pStyle w:val="60"/>
                  <w:numPr>
                    <w:ilvl w:val="0"/>
                    <w:numId w:val="15"/>
                  </w:numPr>
                  <w:spacing w:after="0" w:line="240" w:lineRule="auto"/>
                  <w:jc w:val="both"/>
                </w:pPr>
              </w:pPrChange>
            </w:pPr>
            <w:del w:id="6517" w:author="kamini verma" w:date="2021-11-18T19:15:00Z">
              <w:r>
                <w:rPr>
                  <w:rFonts w:asciiTheme="minorHAnsi" w:hAnsiTheme="minorHAnsi"/>
                </w:rPr>
                <w:delText xml:space="preserve">Subsequent disbursement </w:delText>
              </w:r>
            </w:del>
            <w:del w:id="6518" w:author="kamini verma" w:date="2021-11-18T19:15:00Z">
              <w:r>
                <w:rPr>
                  <w:rFonts w:asciiTheme="minorHAnsi" w:hAnsiTheme="minorHAnsi"/>
                  <w:color w:val="000000"/>
                </w:rPr>
                <w:delText>activity</w:delText>
              </w:r>
            </w:del>
            <w:del w:id="6519" w:author="kamini verma" w:date="2021-11-18T19:15:00Z">
              <w:r>
                <w:rPr>
                  <w:rFonts w:eastAsia="Times New Roman" w:asciiTheme="minorHAnsi" w:hAnsiTheme="minorHAnsi"/>
                </w:rPr>
                <w:delText xml:space="preserve"> is completed.</w:delText>
              </w:r>
            </w:del>
          </w:p>
        </w:tc>
      </w:tr>
      <w:tr>
        <w:tblPrEx>
          <w:tblCellMar>
            <w:top w:w="0" w:type="dxa"/>
            <w:left w:w="108" w:type="dxa"/>
            <w:bottom w:w="0" w:type="dxa"/>
            <w:right w:w="108" w:type="dxa"/>
          </w:tblCellMar>
        </w:tblPrEx>
        <w:trPr>
          <w:del w:id="6520" w:author="Abhinav Shandilya" w:date="2021-12-14T12:26: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6522" w:author="Abhinav Shandilya" w:date="2021-12-14T12:26:00Z"/>
                <w:b/>
              </w:rPr>
              <w:pPrChange w:id="6521" w:author="shalu.megotia" w:date="2022-04-25T14:36:39Z">
                <w:pPr/>
              </w:pPrChange>
            </w:pPr>
            <w:del w:id="6523" w:author="kamini verma" w:date="2021-11-18T19:15:00Z">
              <w:r>
                <w:rPr>
                  <w:b/>
                </w:rPr>
                <w:delText>Primary users</w:delText>
              </w:r>
            </w:del>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del w:id="6525" w:author="Abhinav Shandilya" w:date="2021-12-14T12:26:00Z"/>
              </w:rPr>
              <w:pPrChange w:id="6524" w:author="shalu.megotia" w:date="2022-04-25T14:36:39Z">
                <w:pPr>
                  <w:jc w:val="both"/>
                </w:pPr>
              </w:pPrChange>
            </w:pPr>
            <w:del w:id="6526" w:author="kamini verma" w:date="2021-11-18T19:15:00Z">
              <w:r>
                <w:rPr/>
                <w:delText>CBO-Maker</w:delText>
              </w:r>
            </w:del>
          </w:p>
        </w:tc>
      </w:tr>
      <w:tr>
        <w:tblPrEx>
          <w:tblCellMar>
            <w:top w:w="0" w:type="dxa"/>
            <w:left w:w="108" w:type="dxa"/>
            <w:bottom w:w="0" w:type="dxa"/>
            <w:right w:w="108" w:type="dxa"/>
          </w:tblCellMar>
        </w:tblPrEx>
        <w:trPr>
          <w:del w:id="6527" w:author="Abhinav Shandilya" w:date="2021-12-14T12:26: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6529" w:author="Abhinav Shandilya" w:date="2021-12-14T12:26:00Z"/>
                <w:b/>
              </w:rPr>
              <w:pPrChange w:id="6528" w:author="shalu.megotia" w:date="2022-04-25T14:36:39Z">
                <w:pPr/>
              </w:pPrChange>
            </w:pPr>
            <w:del w:id="6530" w:author="kamini verma" w:date="2021-11-18T19:15:00Z">
              <w:r>
                <w:rPr>
                  <w:b/>
                </w:rPr>
                <w:delText>Process flow of events</w:delText>
              </w:r>
            </w:del>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del w:id="6532" w:author="Abhinav Shandilya" w:date="2021-12-14T12:26:00Z"/>
              </w:rPr>
              <w:pPrChange w:id="6531" w:author="shalu.megotia" w:date="2022-04-25T14:36:39Z">
                <w:pPr>
                  <w:jc w:val="both"/>
                </w:pPr>
              </w:pPrChange>
            </w:pPr>
            <w:del w:id="6533" w:author="kamini verma" w:date="2021-11-18T19:15:00Z">
              <w:r>
                <w:rPr/>
                <w:delText xml:space="preserve">Document Receipt – Primary Flow </w:delText>
              </w:r>
            </w:del>
          </w:p>
          <w:p>
            <w:pPr>
              <w:pStyle w:val="60"/>
              <w:numPr>
                <w:ilvl w:val="0"/>
                <w:numId w:val="21"/>
              </w:numPr>
              <w:spacing w:before="720" w:beforeLines="0" w:after="0" w:line="240" w:lineRule="auto"/>
              <w:jc w:val="both"/>
              <w:rPr>
                <w:del w:id="6535" w:author="Abhinav Shandilya" w:date="2021-12-14T12:26:00Z"/>
                <w:rFonts w:asciiTheme="minorHAnsi" w:hAnsiTheme="minorHAnsi"/>
                <w:color w:val="000000"/>
              </w:rPr>
              <w:pPrChange w:id="6534" w:author="shalu.megotia" w:date="2022-04-25T14:36:39Z">
                <w:pPr>
                  <w:pStyle w:val="60"/>
                  <w:numPr>
                    <w:ilvl w:val="0"/>
                    <w:numId w:val="21"/>
                  </w:numPr>
                  <w:spacing w:after="0" w:line="240" w:lineRule="auto"/>
                  <w:jc w:val="both"/>
                </w:pPr>
              </w:pPrChange>
            </w:pPr>
            <w:del w:id="6536" w:author="kamini verma" w:date="2021-11-18T19:15:00Z">
              <w:r>
                <w:rPr>
                  <w:rFonts w:asciiTheme="minorHAnsi" w:hAnsiTheme="minorHAnsi"/>
                  <w:color w:val="000000"/>
                </w:rPr>
                <w:delText>List of Applicable documents will be generated by the system.</w:delText>
              </w:r>
            </w:del>
          </w:p>
          <w:p>
            <w:pPr>
              <w:pStyle w:val="60"/>
              <w:numPr>
                <w:ilvl w:val="0"/>
                <w:numId w:val="21"/>
              </w:numPr>
              <w:spacing w:before="720" w:beforeLines="0" w:after="0" w:line="240" w:lineRule="auto"/>
              <w:jc w:val="both"/>
              <w:rPr>
                <w:del w:id="6538" w:author="Abhinav Shandilya" w:date="2021-12-14T12:26:00Z"/>
                <w:rFonts w:asciiTheme="minorHAnsi" w:hAnsiTheme="minorHAnsi"/>
                <w:color w:val="000000"/>
              </w:rPr>
              <w:pPrChange w:id="6537" w:author="shalu.megotia" w:date="2022-04-25T14:36:39Z">
                <w:pPr>
                  <w:pStyle w:val="60"/>
                  <w:numPr>
                    <w:ilvl w:val="0"/>
                    <w:numId w:val="21"/>
                  </w:numPr>
                  <w:spacing w:after="0" w:line="240" w:lineRule="auto"/>
                  <w:jc w:val="both"/>
                </w:pPr>
              </w:pPrChange>
            </w:pPr>
            <w:del w:id="6539" w:author="kamini verma" w:date="2021-11-18T19:15:00Z">
              <w:r>
                <w:rPr>
                  <w:rFonts w:asciiTheme="minorHAnsi" w:hAnsiTheme="minorHAnsi"/>
                  <w:color w:val="000000"/>
                </w:rPr>
                <w:delText>User adds the other required documents manually in User defined documents section.</w:delText>
              </w:r>
            </w:del>
          </w:p>
          <w:p>
            <w:pPr>
              <w:pStyle w:val="60"/>
              <w:numPr>
                <w:ilvl w:val="0"/>
                <w:numId w:val="21"/>
              </w:numPr>
              <w:spacing w:before="720" w:beforeLines="0" w:after="0" w:line="240" w:lineRule="auto"/>
              <w:jc w:val="both"/>
              <w:rPr>
                <w:del w:id="6541" w:author="Abhinav Shandilya" w:date="2021-12-14T12:26:00Z"/>
                <w:rFonts w:asciiTheme="minorHAnsi" w:hAnsiTheme="minorHAnsi"/>
                <w:color w:val="000000"/>
              </w:rPr>
              <w:pPrChange w:id="6540" w:author="shalu.megotia" w:date="2022-04-25T14:36:39Z">
                <w:pPr>
                  <w:pStyle w:val="60"/>
                  <w:numPr>
                    <w:ilvl w:val="0"/>
                    <w:numId w:val="21"/>
                  </w:numPr>
                  <w:spacing w:after="0" w:line="240" w:lineRule="auto"/>
                  <w:jc w:val="both"/>
                </w:pPr>
              </w:pPrChange>
            </w:pPr>
            <w:del w:id="6542" w:author="kamini verma" w:date="2021-11-18T19:15:00Z">
              <w:r>
                <w:rPr>
                  <w:rFonts w:cs="Arial" w:asciiTheme="minorHAnsi" w:hAnsiTheme="minorHAnsi"/>
                </w:rPr>
                <w:delText>User will upload the soft copy of all available documents.</w:delText>
              </w:r>
            </w:del>
          </w:p>
          <w:p>
            <w:pPr>
              <w:pStyle w:val="60"/>
              <w:numPr>
                <w:ilvl w:val="0"/>
                <w:numId w:val="21"/>
              </w:numPr>
              <w:spacing w:before="720" w:beforeLines="0" w:after="0" w:line="240" w:lineRule="auto"/>
              <w:jc w:val="both"/>
              <w:rPr>
                <w:del w:id="6544" w:author="Abhinav Shandilya" w:date="2021-12-14T12:26:00Z"/>
                <w:rFonts w:asciiTheme="minorHAnsi" w:hAnsiTheme="minorHAnsi"/>
                <w:color w:val="000000"/>
              </w:rPr>
              <w:pPrChange w:id="6543" w:author="shalu.megotia" w:date="2022-04-25T14:36:39Z">
                <w:pPr>
                  <w:pStyle w:val="60"/>
                  <w:numPr>
                    <w:ilvl w:val="0"/>
                    <w:numId w:val="21"/>
                  </w:numPr>
                  <w:spacing w:after="0" w:line="240" w:lineRule="auto"/>
                  <w:jc w:val="both"/>
                </w:pPr>
              </w:pPrChange>
            </w:pPr>
            <w:del w:id="6545" w:author="kamini verma" w:date="2021-11-18T19:15:00Z">
              <w:r>
                <w:rPr>
                  <w:rFonts w:cs="Arial" w:asciiTheme="minorHAnsi" w:hAnsiTheme="minorHAnsi"/>
                </w:rPr>
                <w:delText xml:space="preserve">User marks all available documents ‘receipt’ </w:delText>
              </w:r>
            </w:del>
          </w:p>
          <w:p>
            <w:pPr>
              <w:pStyle w:val="60"/>
              <w:numPr>
                <w:ilvl w:val="0"/>
                <w:numId w:val="21"/>
              </w:numPr>
              <w:spacing w:before="720" w:beforeLines="0" w:after="0" w:line="240" w:lineRule="auto"/>
              <w:jc w:val="both"/>
              <w:rPr>
                <w:del w:id="6547" w:author="Abhinav Shandilya" w:date="2021-12-14T12:26:00Z"/>
                <w:rFonts w:asciiTheme="minorHAnsi" w:hAnsiTheme="minorHAnsi"/>
                <w:color w:val="000000"/>
              </w:rPr>
              <w:pPrChange w:id="6546" w:author="shalu.megotia" w:date="2022-04-25T14:36:39Z">
                <w:pPr>
                  <w:pStyle w:val="60"/>
                  <w:numPr>
                    <w:ilvl w:val="0"/>
                    <w:numId w:val="21"/>
                  </w:numPr>
                  <w:spacing w:after="0" w:line="240" w:lineRule="auto"/>
                  <w:jc w:val="both"/>
                </w:pPr>
              </w:pPrChange>
            </w:pPr>
            <w:del w:id="6548" w:author="kamini verma" w:date="2021-11-18T19:15:00Z">
              <w:r>
                <w:rPr>
                  <w:rFonts w:cs="Arial" w:asciiTheme="minorHAnsi" w:hAnsiTheme="minorHAnsi"/>
                </w:rPr>
                <w:delText>User waives any non-mandatory document if required and completes the activity</w:delText>
              </w:r>
            </w:del>
            <w:del w:id="6549" w:author="kamini verma" w:date="2021-11-18T19:15:00Z">
              <w:r>
                <w:rPr>
                  <w:rFonts w:asciiTheme="minorHAnsi" w:hAnsiTheme="minorHAnsi"/>
                  <w:color w:val="000000"/>
                </w:rPr>
                <w:delText>.</w:delText>
              </w:r>
            </w:del>
          </w:p>
          <w:p>
            <w:pPr>
              <w:pStyle w:val="60"/>
              <w:spacing w:before="720" w:beforeLines="0" w:after="0" w:line="240" w:lineRule="auto"/>
              <w:ind w:left="360"/>
              <w:jc w:val="both"/>
              <w:rPr>
                <w:del w:id="6551" w:author="Abhinav Shandilya" w:date="2021-12-14T12:26:00Z"/>
                <w:rFonts w:asciiTheme="minorHAnsi" w:hAnsiTheme="minorHAnsi"/>
                <w:color w:val="000000"/>
              </w:rPr>
              <w:pPrChange w:id="6550" w:author="shalu.megotia" w:date="2022-04-25T14:36:39Z">
                <w:pPr>
                  <w:pStyle w:val="60"/>
                  <w:spacing w:after="0" w:line="240" w:lineRule="auto"/>
                  <w:ind w:left="360"/>
                  <w:jc w:val="both"/>
                </w:pPr>
              </w:pPrChange>
            </w:pPr>
          </w:p>
        </w:tc>
      </w:tr>
      <w:tr>
        <w:tblPrEx>
          <w:tblCellMar>
            <w:top w:w="0" w:type="dxa"/>
            <w:left w:w="108" w:type="dxa"/>
            <w:bottom w:w="0" w:type="dxa"/>
            <w:right w:w="108" w:type="dxa"/>
          </w:tblCellMar>
        </w:tblPrEx>
        <w:trPr>
          <w:del w:id="6552" w:author="Abhinav Shandilya" w:date="2021-12-14T12:26: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6554" w:author="Abhinav Shandilya" w:date="2021-12-14T12:26:00Z"/>
                <w:b/>
              </w:rPr>
              <w:pPrChange w:id="6553" w:author="shalu.megotia" w:date="2022-04-25T14:36:39Z">
                <w:pPr/>
              </w:pPrChange>
            </w:pPr>
            <w:del w:id="6555" w:author="kamini verma" w:date="2021-11-18T19:15:00Z">
              <w:r>
                <w:rPr>
                  <w:b/>
                </w:rPr>
                <w:delText>Post Conditions</w:delText>
              </w:r>
            </w:del>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8"/>
              </w:numPr>
              <w:spacing w:before="720" w:beforeLines="0" w:after="0" w:line="240" w:lineRule="auto"/>
              <w:jc w:val="both"/>
              <w:rPr>
                <w:del w:id="6557" w:author="Abhinav Shandilya" w:date="2021-12-14T12:26:00Z"/>
                <w:rFonts w:eastAsia="Times New Roman" w:asciiTheme="minorHAnsi" w:hAnsiTheme="minorHAnsi"/>
              </w:rPr>
              <w:pPrChange w:id="6556" w:author="shalu.megotia" w:date="2022-04-25T14:36:39Z">
                <w:pPr>
                  <w:pStyle w:val="60"/>
                  <w:numPr>
                    <w:ilvl w:val="0"/>
                    <w:numId w:val="18"/>
                  </w:numPr>
                  <w:spacing w:after="0" w:line="240" w:lineRule="auto"/>
                  <w:jc w:val="both"/>
                </w:pPr>
              </w:pPrChange>
            </w:pPr>
            <w:del w:id="6558" w:author="kamini verma" w:date="2021-11-18T19:15:00Z">
              <w:r>
                <w:rPr>
                  <w:rFonts w:eastAsia="Times New Roman" w:asciiTheme="minorHAnsi" w:hAnsiTheme="minorHAnsi"/>
                </w:rPr>
                <w:delText>Covenant Fulfillment activity will be spawned.</w:delText>
              </w:r>
            </w:del>
          </w:p>
        </w:tc>
      </w:tr>
      <w:tr>
        <w:tblPrEx>
          <w:tblCellMar>
            <w:top w:w="0" w:type="dxa"/>
            <w:left w:w="108" w:type="dxa"/>
            <w:bottom w:w="0" w:type="dxa"/>
            <w:right w:w="108" w:type="dxa"/>
          </w:tblCellMar>
        </w:tblPrEx>
        <w:trPr>
          <w:del w:id="6559" w:author="Abhinav Shandilya" w:date="2021-12-14T12:26: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6561" w:author="Abhinav Shandilya" w:date="2021-12-14T12:26:00Z"/>
                <w:b/>
              </w:rPr>
              <w:pPrChange w:id="6560" w:author="shalu.megotia" w:date="2022-04-25T14:36:39Z">
                <w:pPr/>
              </w:pPrChange>
            </w:pPr>
            <w:del w:id="6562" w:author="kamini verma" w:date="2021-11-18T19:15:00Z">
              <w:r>
                <w:rPr>
                  <w:b/>
                </w:rPr>
                <w:delText>Business Rules</w:delText>
              </w:r>
            </w:del>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9"/>
              </w:numPr>
              <w:spacing w:before="720" w:beforeLines="0"/>
              <w:jc w:val="both"/>
              <w:rPr>
                <w:del w:id="6564" w:author="Abhinav Shandilya" w:date="2021-12-14T12:26:00Z"/>
                <w:rFonts w:asciiTheme="minorHAnsi" w:hAnsiTheme="minorHAnsi"/>
              </w:rPr>
              <w:pPrChange w:id="6563" w:author="shalu.megotia" w:date="2022-04-25T14:36:39Z">
                <w:pPr>
                  <w:pStyle w:val="60"/>
                  <w:numPr>
                    <w:ilvl w:val="0"/>
                    <w:numId w:val="19"/>
                  </w:numPr>
                  <w:jc w:val="both"/>
                </w:pPr>
              </w:pPrChange>
            </w:pPr>
            <w:del w:id="6565" w:author="kamini verma" w:date="2021-11-18T19:15:00Z">
              <w:r>
                <w:rPr>
                  <w:rFonts w:asciiTheme="minorHAnsi" w:hAnsiTheme="minorHAnsi"/>
                </w:rPr>
                <w:delText xml:space="preserve">System will generate only following documents </w:delText>
              </w:r>
            </w:del>
          </w:p>
          <w:p>
            <w:pPr>
              <w:pStyle w:val="60"/>
              <w:numPr>
                <w:ilvl w:val="1"/>
                <w:numId w:val="19"/>
              </w:numPr>
              <w:spacing w:before="720" w:beforeLines="0"/>
              <w:jc w:val="both"/>
              <w:rPr>
                <w:del w:id="6567" w:author="Abhinav Shandilya" w:date="2021-12-14T12:26:00Z"/>
                <w:rFonts w:asciiTheme="minorHAnsi" w:hAnsiTheme="minorHAnsi"/>
              </w:rPr>
              <w:pPrChange w:id="6566" w:author="shalu.megotia" w:date="2022-04-25T14:36:39Z">
                <w:pPr>
                  <w:pStyle w:val="60"/>
                  <w:numPr>
                    <w:ilvl w:val="1"/>
                    <w:numId w:val="19"/>
                  </w:numPr>
                  <w:jc w:val="both"/>
                </w:pPr>
              </w:pPrChange>
            </w:pPr>
            <w:del w:id="6568" w:author="kamini verma" w:date="2021-11-18T19:15:00Z">
              <w:r>
                <w:rPr>
                  <w:rFonts w:asciiTheme="minorHAnsi" w:hAnsiTheme="minorHAnsi"/>
                </w:rPr>
                <w:delText xml:space="preserve">which are mapped at Facility level, entity constitution level and / or Collateral level. </w:delText>
              </w:r>
            </w:del>
          </w:p>
          <w:p>
            <w:pPr>
              <w:pStyle w:val="60"/>
              <w:numPr>
                <w:ilvl w:val="1"/>
                <w:numId w:val="19"/>
              </w:numPr>
              <w:spacing w:before="720" w:beforeLines="0"/>
              <w:jc w:val="both"/>
              <w:rPr>
                <w:del w:id="6570" w:author="Abhinav Shandilya" w:date="2021-12-14T12:26:00Z"/>
                <w:rFonts w:asciiTheme="minorHAnsi" w:hAnsiTheme="minorHAnsi"/>
              </w:rPr>
              <w:pPrChange w:id="6569" w:author="shalu.megotia" w:date="2022-04-25T14:36:39Z">
                <w:pPr>
                  <w:pStyle w:val="60"/>
                  <w:numPr>
                    <w:ilvl w:val="1"/>
                    <w:numId w:val="19"/>
                  </w:numPr>
                  <w:jc w:val="both"/>
                </w:pPr>
              </w:pPrChange>
            </w:pPr>
            <w:del w:id="6571" w:author="kamini verma" w:date="2021-11-18T19:15:00Z">
              <w:r>
                <w:rPr>
                  <w:rFonts w:asciiTheme="minorHAnsi" w:hAnsiTheme="minorHAnsi"/>
                </w:rPr>
                <w:delText xml:space="preserve">Also, all the generic documents which are mapped at application level. </w:delText>
              </w:r>
            </w:del>
          </w:p>
          <w:p>
            <w:pPr>
              <w:pStyle w:val="60"/>
              <w:numPr>
                <w:ilvl w:val="1"/>
                <w:numId w:val="19"/>
              </w:numPr>
              <w:spacing w:before="720" w:beforeLines="0"/>
              <w:jc w:val="both"/>
              <w:rPr>
                <w:del w:id="6573" w:author="Abhinav Shandilya" w:date="2021-12-14T12:26:00Z"/>
                <w:rFonts w:asciiTheme="minorHAnsi" w:hAnsiTheme="minorHAnsi"/>
              </w:rPr>
              <w:pPrChange w:id="6572" w:author="shalu.megotia" w:date="2022-04-25T14:36:39Z">
                <w:pPr>
                  <w:pStyle w:val="60"/>
                  <w:numPr>
                    <w:ilvl w:val="1"/>
                    <w:numId w:val="19"/>
                  </w:numPr>
                  <w:jc w:val="both"/>
                </w:pPr>
              </w:pPrChange>
            </w:pPr>
            <w:del w:id="6574" w:author="kamini verma" w:date="2021-11-18T19:15:00Z">
              <w:r>
                <w:rPr>
                  <w:rFonts w:eastAsia="Times New Roman" w:asciiTheme="minorHAnsi" w:hAnsiTheme="minorHAnsi"/>
                  <w:color w:val="FF0000"/>
                </w:rPr>
                <w:delText>At present there is no details available regarding the system generated documents at this stage. Hence, system will not generate any document. All the documents will be added by user.</w:delText>
              </w:r>
            </w:del>
          </w:p>
          <w:p>
            <w:pPr>
              <w:pStyle w:val="60"/>
              <w:numPr>
                <w:ilvl w:val="0"/>
                <w:numId w:val="19"/>
              </w:numPr>
              <w:spacing w:before="720" w:beforeLines="0"/>
              <w:jc w:val="both"/>
              <w:rPr>
                <w:del w:id="6576" w:author="Abhinav Shandilya" w:date="2021-12-14T12:26:00Z"/>
                <w:rFonts w:asciiTheme="minorHAnsi" w:hAnsiTheme="minorHAnsi"/>
              </w:rPr>
              <w:pPrChange w:id="6575" w:author="shalu.megotia" w:date="2022-04-25T14:36:39Z">
                <w:pPr>
                  <w:pStyle w:val="60"/>
                  <w:numPr>
                    <w:ilvl w:val="0"/>
                    <w:numId w:val="19"/>
                  </w:numPr>
                  <w:jc w:val="both"/>
                </w:pPr>
              </w:pPrChange>
            </w:pPr>
            <w:del w:id="6577" w:author="kamini verma" w:date="2021-11-18T19:15:00Z">
              <w:r>
                <w:rPr>
                  <w:rFonts w:asciiTheme="minorHAnsi" w:hAnsiTheme="minorHAnsi"/>
                </w:rPr>
                <w:delText>Other documents which are configured as ‘User’ at master’s level, can be added by the user manually on the screen.</w:delText>
              </w:r>
            </w:del>
          </w:p>
        </w:tc>
      </w:tr>
      <w:tr>
        <w:tblPrEx>
          <w:tblCellMar>
            <w:top w:w="0" w:type="dxa"/>
            <w:left w:w="108" w:type="dxa"/>
            <w:bottom w:w="0" w:type="dxa"/>
            <w:right w:w="108" w:type="dxa"/>
          </w:tblCellMar>
        </w:tblPrEx>
        <w:trPr>
          <w:del w:id="6578" w:author="Abhinav Shandilya" w:date="2021-12-14T12:26: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6580" w:author="Abhinav Shandilya" w:date="2021-12-14T12:26:00Z"/>
                <w:b/>
              </w:rPr>
              <w:pPrChange w:id="6579" w:author="shalu.megotia" w:date="2022-04-25T14:36:39Z">
                <w:pPr/>
              </w:pPrChange>
            </w:pPr>
            <w:del w:id="6581" w:author="kamini verma" w:date="2021-11-18T19:15:00Z">
              <w:r>
                <w:rPr>
                  <w:b/>
                </w:rPr>
                <w:delText>UI Details</w:delText>
              </w:r>
            </w:del>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del w:id="6583" w:author="Abhinav Shandilya" w:date="2021-12-14T12:26:00Z"/>
              </w:rPr>
              <w:pPrChange w:id="6582" w:author="shalu.megotia" w:date="2022-04-25T14:36:39Z">
                <w:pPr>
                  <w:jc w:val="both"/>
                </w:pPr>
              </w:pPrChange>
            </w:pPr>
            <w:del w:id="6584" w:author="kamini verma" w:date="2021-11-18T19:15:00Z">
              <w:r>
                <w:rPr/>
                <w:delText>Please find below the screen design for document receipt –</w:delText>
              </w:r>
            </w:del>
          </w:p>
          <w:p>
            <w:pPr>
              <w:spacing w:before="720" w:beforeLines="0"/>
              <w:jc w:val="both"/>
              <w:rPr>
                <w:del w:id="6586" w:author="Abhinav Shandilya" w:date="2021-12-14T12:26:00Z"/>
                <w:highlight w:val="yellow"/>
              </w:rPr>
              <w:pPrChange w:id="6585" w:author="shalu.megotia" w:date="2022-04-25T14:36:39Z">
                <w:pPr>
                  <w:jc w:val="both"/>
                </w:pPr>
              </w:pPrChange>
            </w:pPr>
            <w:del w:id="6587" w:author="kamini verma" w:date="2021-11-18T19:15:00Z"/>
            <w:del w:id="6588" w:author="kamini verma" w:date="2021-11-18T19:15:00Z"/>
            <w:del w:id="6589" w:author="kamini verma" w:date="2021-11-18T19:15:00Z"/>
            <w:del w:id="6590" w:author="kamini verma" w:date="2021-11-18T19:15:00Z">
              <w:r>
                <w:rPr/>
                <w:object>
                  <v:shape id="_x0000_i1126" o:spt="75" type="#_x0000_t75" style="height:43.5pt;width:64.5pt;" o:ole="t" filled="f" o:preferrelative="t" stroked="f" coordsize="21600,21600">
                    <v:path/>
                    <v:fill on="f" focussize="0,0"/>
                    <v:stroke on="f" joinstyle="miter"/>
                    <v:imagedata r:id="rId190" o:title=""/>
                    <o:lock v:ext="edit" aspectratio="t"/>
                    <w10:wrap type="none"/>
                    <w10:anchorlock/>
                  </v:shape>
                  <o:OLEObject Type="Embed" ProgID="Excel.Sheet.12" ShapeID="_x0000_i1126" DrawAspect="Icon" ObjectID="_1468075826" r:id="rId222">
                    <o:LockedField>false</o:LockedField>
                  </o:OLEObject>
                </w:object>
              </w:r>
            </w:del>
            <w:del w:id="6592" w:author="kamini verma" w:date="2021-11-18T19:15:00Z"/>
          </w:p>
        </w:tc>
      </w:tr>
      <w:tr>
        <w:tblPrEx>
          <w:tblCellMar>
            <w:top w:w="0" w:type="dxa"/>
            <w:left w:w="108" w:type="dxa"/>
            <w:bottom w:w="0" w:type="dxa"/>
            <w:right w:w="108" w:type="dxa"/>
          </w:tblCellMar>
        </w:tblPrEx>
        <w:trPr>
          <w:del w:id="6593" w:author="Abhinav Shandilya" w:date="2021-12-14T12:26: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6595" w:author="Abhinav Shandilya" w:date="2021-12-14T12:26:00Z"/>
                <w:b/>
              </w:rPr>
              <w:pPrChange w:id="6594" w:author="shalu.megotia" w:date="2022-04-25T14:36:39Z">
                <w:pPr/>
              </w:pPrChange>
            </w:pPr>
            <w:del w:id="6596" w:author="kamini verma" w:date="2021-11-18T19:15:00Z">
              <w:r>
                <w:rPr>
                  <w:b/>
                </w:rPr>
                <w:delText xml:space="preserve">Validations </w:delText>
              </w:r>
            </w:del>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del w:id="6598" w:author="Abhinav Shandilya" w:date="2021-12-14T12:26:00Z"/>
              </w:rPr>
              <w:pPrChange w:id="6597" w:author="shalu.megotia" w:date="2022-04-25T14:36:39Z">
                <w:pPr>
                  <w:jc w:val="both"/>
                </w:pPr>
              </w:pPrChange>
            </w:pPr>
            <w:del w:id="6599" w:author="kamini verma" w:date="2021-11-18T19:15:00Z">
              <w:r>
                <w:rPr/>
                <w:delText>All the documents (system or user defined) should be marked as received / waived before completion of the activity.</w:delText>
              </w:r>
            </w:del>
          </w:p>
        </w:tc>
      </w:tr>
      <w:tr>
        <w:tblPrEx>
          <w:tblCellMar>
            <w:top w:w="0" w:type="dxa"/>
            <w:left w:w="108" w:type="dxa"/>
            <w:bottom w:w="0" w:type="dxa"/>
            <w:right w:w="108" w:type="dxa"/>
          </w:tblCellMar>
        </w:tblPrEx>
        <w:trPr>
          <w:del w:id="6600" w:author="Abhinav Shandilya" w:date="2021-12-14T12:26:00Z"/>
        </w:trPr>
        <w:tc>
          <w:tcPr>
            <w:tcW w:w="1844" w:type="dxa"/>
            <w:tcBorders>
              <w:top w:val="single" w:color="auto" w:sz="4" w:space="0"/>
              <w:left w:val="single" w:color="auto" w:sz="4" w:space="0"/>
              <w:bottom w:val="single" w:color="auto" w:sz="4" w:space="0"/>
              <w:right w:val="single" w:color="auto" w:sz="4" w:space="0"/>
            </w:tcBorders>
          </w:tcPr>
          <w:p>
            <w:pPr>
              <w:spacing w:before="720" w:beforeLines="0"/>
              <w:rPr>
                <w:del w:id="6602" w:author="Abhinav Shandilya" w:date="2021-12-14T12:26:00Z"/>
                <w:b/>
              </w:rPr>
              <w:pPrChange w:id="6601" w:author="shalu.megotia" w:date="2022-04-25T14:36:39Z">
                <w:pPr/>
              </w:pPrChange>
            </w:pPr>
            <w:del w:id="6603" w:author="kamini verma" w:date="2021-11-18T19:15:00Z">
              <w:r>
                <w:rPr>
                  <w:b/>
                </w:rPr>
                <w:delText xml:space="preserve">Queries /Open points </w:delText>
              </w:r>
            </w:del>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del w:id="6605" w:author="Abhinav Shandilya" w:date="2021-12-14T12:26:00Z"/>
              </w:rPr>
              <w:pPrChange w:id="6604" w:author="shalu.megotia" w:date="2022-04-25T14:36:39Z">
                <w:pPr>
                  <w:jc w:val="both"/>
                </w:pPr>
              </w:pPrChange>
            </w:pPr>
            <w:del w:id="6606" w:author="kamini verma" w:date="2021-11-18T19:15:00Z">
              <w:r>
                <w:rPr/>
                <w:delText>None</w:delText>
              </w:r>
            </w:del>
          </w:p>
        </w:tc>
      </w:tr>
    </w:tbl>
    <w:p>
      <w:pPr>
        <w:spacing w:before="720" w:beforeLines="0"/>
        <w:rPr>
          <w:del w:id="6608" w:author="Abhinav Shandilya" w:date="2021-12-14T12:26:00Z"/>
        </w:rPr>
        <w:pPrChange w:id="6607" w:author="shalu.megotia" w:date="2022-04-25T14:36:39Z">
          <w:pPr/>
        </w:pPrChange>
      </w:pPr>
    </w:p>
    <w:p>
      <w:pPr>
        <w:spacing w:before="720" w:beforeLines="0"/>
        <w:rPr>
          <w:del w:id="6610" w:author="Abhinav Shandilya" w:date="2021-12-14T12:26:00Z"/>
        </w:rPr>
        <w:pPrChange w:id="6609"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6611" w:author="shalu.megotia" w:date="2022-04-25T14:36:39Z">
          <w:pPr>
            <w:pStyle w:val="4"/>
            <w:numPr>
              <w:ilvl w:val="2"/>
              <w:numId w:val="3"/>
            </w:numPr>
            <w:tabs>
              <w:tab w:val="left" w:pos="0"/>
            </w:tabs>
            <w:ind w:left="0" w:firstLine="0"/>
          </w:pPr>
        </w:pPrChange>
      </w:pPr>
      <w:ins w:id="6612" w:author="kamini verma" w:date="2021-11-18T19:15:00Z">
        <w:bookmarkStart w:id="264" w:name="_Toc72191955"/>
        <w:r>
          <w:rPr>
            <w:rFonts w:asciiTheme="minorHAnsi" w:hAnsiTheme="minorHAnsi" w:cstheme="minorHAnsi"/>
            <w:b/>
            <w:bCs/>
            <w:color w:val="auto"/>
            <w:sz w:val="22"/>
            <w:szCs w:val="22"/>
          </w:rPr>
          <w:t>Document Receipt</w:t>
        </w:r>
      </w:ins>
    </w:p>
    <w:p>
      <w:pPr>
        <w:spacing w:before="720" w:beforeLines="0"/>
        <w:pPrChange w:id="6613" w:author="shalu.megotia" w:date="2022-04-25T14:36:39Z">
          <w:pPr/>
        </w:pPrChange>
      </w:pPr>
    </w:p>
    <w:tbl>
      <w:tblPr>
        <w:tblStyle w:val="12"/>
        <w:tblW w:w="9498" w:type="dxa"/>
        <w:tblInd w:w="-289" w:type="dxa"/>
        <w:tblLayout w:type="fixed"/>
        <w:tblCellMar>
          <w:top w:w="0" w:type="dxa"/>
          <w:left w:w="108" w:type="dxa"/>
          <w:bottom w:w="0" w:type="dxa"/>
          <w:right w:w="108" w:type="dxa"/>
        </w:tblCellMar>
      </w:tblPr>
      <w:tblGrid>
        <w:gridCol w:w="1844"/>
        <w:gridCol w:w="7654"/>
      </w:tblGrid>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6614" w:author="shalu.megotia" w:date="2022-04-25T14:36:39Z">
                <w:pPr/>
              </w:pPrChange>
            </w:pPr>
            <w:ins w:id="6615" w:author="kamini verma" w:date="2021-11-18T19:15:00Z">
              <w:r>
                <w:rPr>
                  <w:b/>
                </w:rPr>
                <w:t xml:space="preserve">Brief description </w:t>
              </w:r>
            </w:ins>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rPr>
                <w:color w:val="000000"/>
              </w:rPr>
              <w:pPrChange w:id="6616" w:author="shalu.megotia" w:date="2022-04-25T14:36:39Z">
                <w:pPr>
                  <w:jc w:val="both"/>
                </w:pPr>
              </w:pPrChange>
            </w:pPr>
            <w:ins w:id="6617" w:author="kamini verma" w:date="2021-11-18T19:15:00Z">
              <w:r>
                <w:rPr>
                  <w:color w:val="000000"/>
                </w:rPr>
                <w:t xml:space="preserve">On this screen, the user can perform following things – </w:t>
              </w:r>
            </w:ins>
          </w:p>
          <w:p>
            <w:pPr>
              <w:pStyle w:val="60"/>
              <w:numPr>
                <w:ilvl w:val="0"/>
                <w:numId w:val="15"/>
              </w:numPr>
              <w:spacing w:before="720" w:beforeLines="0" w:after="0" w:line="240" w:lineRule="auto"/>
              <w:jc w:val="both"/>
              <w:rPr>
                <w:rFonts w:asciiTheme="minorHAnsi" w:hAnsiTheme="minorHAnsi"/>
              </w:rPr>
              <w:pPrChange w:id="6618" w:author="shalu.megotia" w:date="2022-04-25T14:36:39Z">
                <w:pPr>
                  <w:pStyle w:val="60"/>
                  <w:numPr>
                    <w:ilvl w:val="0"/>
                    <w:numId w:val="15"/>
                  </w:numPr>
                  <w:spacing w:after="0" w:line="240" w:lineRule="auto"/>
                  <w:jc w:val="both"/>
                </w:pPr>
              </w:pPrChange>
            </w:pPr>
            <w:ins w:id="6619" w:author="kamini verma" w:date="2021-11-18T19:15:00Z">
              <w:r>
                <w:rPr>
                  <w:rFonts w:eastAsia="Times New Roman" w:asciiTheme="minorHAnsi" w:hAnsiTheme="minorHAnsi"/>
                </w:rPr>
                <w:t xml:space="preserve">Upload the scanned images of the documents for the system generated document list. </w:t>
              </w:r>
            </w:ins>
            <w:ins w:id="6620" w:author="kamini verma" w:date="2021-11-18T19:15:00Z">
              <w:r>
                <w:rPr>
                  <w:rFonts w:eastAsia="Times New Roman" w:asciiTheme="minorHAnsi" w:hAnsiTheme="minorHAnsi"/>
                  <w:color w:val="FF0000"/>
                </w:rPr>
                <w:t>At present there is no details available regarding the system generated documents at this stage. So system will not generate any document. All the documents will be added by user.</w:t>
              </w:r>
            </w:ins>
          </w:p>
          <w:p>
            <w:pPr>
              <w:pStyle w:val="60"/>
              <w:numPr>
                <w:ilvl w:val="0"/>
                <w:numId w:val="15"/>
              </w:numPr>
              <w:spacing w:before="720" w:beforeLines="0" w:after="0" w:line="240" w:lineRule="auto"/>
              <w:jc w:val="both"/>
              <w:rPr>
                <w:rFonts w:asciiTheme="minorHAnsi" w:hAnsiTheme="minorHAnsi"/>
              </w:rPr>
              <w:pPrChange w:id="6621" w:author="shalu.megotia" w:date="2022-04-25T14:36:39Z">
                <w:pPr>
                  <w:pStyle w:val="60"/>
                  <w:numPr>
                    <w:ilvl w:val="0"/>
                    <w:numId w:val="15"/>
                  </w:numPr>
                  <w:spacing w:after="0" w:line="240" w:lineRule="auto"/>
                  <w:jc w:val="both"/>
                </w:pPr>
              </w:pPrChange>
            </w:pPr>
            <w:ins w:id="6622" w:author="kamini verma" w:date="2021-11-18T19:15:00Z">
              <w:r>
                <w:rPr>
                  <w:rFonts w:eastAsia="Times New Roman" w:asciiTheme="minorHAnsi" w:hAnsiTheme="minorHAnsi"/>
                </w:rPr>
                <w:t>Mark the system generated documents as received.</w:t>
              </w:r>
            </w:ins>
          </w:p>
          <w:p>
            <w:pPr>
              <w:pStyle w:val="60"/>
              <w:numPr>
                <w:ilvl w:val="0"/>
                <w:numId w:val="15"/>
              </w:numPr>
              <w:spacing w:before="720" w:beforeLines="0" w:after="0" w:line="240" w:lineRule="auto"/>
              <w:jc w:val="both"/>
              <w:rPr>
                <w:rFonts w:asciiTheme="minorHAnsi" w:hAnsiTheme="minorHAnsi"/>
              </w:rPr>
              <w:pPrChange w:id="6623" w:author="shalu.megotia" w:date="2022-04-25T14:36:39Z">
                <w:pPr>
                  <w:pStyle w:val="60"/>
                  <w:numPr>
                    <w:ilvl w:val="0"/>
                    <w:numId w:val="15"/>
                  </w:numPr>
                  <w:spacing w:after="0" w:line="240" w:lineRule="auto"/>
                  <w:jc w:val="both"/>
                </w:pPr>
              </w:pPrChange>
            </w:pPr>
            <w:ins w:id="6624" w:author="kamini verma" w:date="2021-11-18T19:15:00Z">
              <w:r>
                <w:rPr>
                  <w:rFonts w:eastAsia="Times New Roman" w:asciiTheme="minorHAnsi" w:hAnsiTheme="minorHAnsi"/>
                </w:rPr>
                <w:t>Add user defined documents which are applicable for the application.</w:t>
              </w:r>
            </w:ins>
          </w:p>
          <w:p>
            <w:pPr>
              <w:pStyle w:val="60"/>
              <w:numPr>
                <w:ilvl w:val="0"/>
                <w:numId w:val="15"/>
              </w:numPr>
              <w:spacing w:before="720" w:beforeLines="0" w:after="0" w:line="240" w:lineRule="auto"/>
              <w:jc w:val="both"/>
              <w:rPr>
                <w:rFonts w:asciiTheme="minorHAnsi" w:hAnsiTheme="minorHAnsi"/>
              </w:rPr>
              <w:pPrChange w:id="6625" w:author="shalu.megotia" w:date="2022-04-25T14:36:39Z">
                <w:pPr>
                  <w:pStyle w:val="60"/>
                  <w:numPr>
                    <w:ilvl w:val="0"/>
                    <w:numId w:val="15"/>
                  </w:numPr>
                  <w:spacing w:after="0" w:line="240" w:lineRule="auto"/>
                  <w:jc w:val="both"/>
                </w:pPr>
              </w:pPrChange>
            </w:pPr>
            <w:ins w:id="6626" w:author="kamini verma" w:date="2021-11-18T19:15:00Z">
              <w:r>
                <w:rPr>
                  <w:rFonts w:eastAsia="Times New Roman" w:asciiTheme="minorHAnsi" w:hAnsiTheme="minorHAnsi"/>
                </w:rPr>
                <w:t>Upload the scanned images &amp; mark them as received.</w:t>
              </w:r>
            </w:ins>
          </w:p>
          <w:p>
            <w:pPr>
              <w:pStyle w:val="60"/>
              <w:spacing w:before="720" w:beforeLines="0" w:after="0" w:line="240" w:lineRule="auto"/>
              <w:ind w:left="270"/>
              <w:jc w:val="both"/>
              <w:rPr>
                <w:rFonts w:asciiTheme="minorHAnsi" w:hAnsiTheme="minorHAnsi"/>
              </w:rPr>
              <w:pPrChange w:id="6627" w:author="shalu.megotia" w:date="2022-04-25T14:36:39Z">
                <w:pPr>
                  <w:pStyle w:val="60"/>
                  <w:spacing w:after="0" w:line="240" w:lineRule="auto"/>
                  <w:ind w:left="270"/>
                  <w:jc w:val="both"/>
                </w:pPr>
              </w:pPrChange>
            </w:pP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6628" w:author="shalu.megotia" w:date="2022-04-25T14:36:39Z">
                <w:pPr/>
              </w:pPrChange>
            </w:pPr>
            <w:ins w:id="6629" w:author="kamini verma" w:date="2021-11-18T19:15:00Z">
              <w:r>
                <w:rPr>
                  <w:b/>
                </w:rPr>
                <w:t>Pre-conditions</w:t>
              </w:r>
            </w:ins>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5"/>
              </w:numPr>
              <w:spacing w:before="720" w:beforeLines="0" w:after="0" w:line="240" w:lineRule="auto"/>
              <w:jc w:val="both"/>
              <w:rPr>
                <w:rFonts w:eastAsia="Times New Roman" w:asciiTheme="minorHAnsi" w:hAnsiTheme="minorHAnsi"/>
              </w:rPr>
              <w:pPrChange w:id="6630" w:author="shalu.megotia" w:date="2022-04-25T14:36:39Z">
                <w:pPr>
                  <w:pStyle w:val="60"/>
                  <w:numPr>
                    <w:ilvl w:val="0"/>
                    <w:numId w:val="15"/>
                  </w:numPr>
                  <w:spacing w:after="0" w:line="240" w:lineRule="auto"/>
                  <w:jc w:val="both"/>
                </w:pPr>
              </w:pPrChange>
            </w:pPr>
            <w:ins w:id="6631" w:author="kamini verma" w:date="2021-11-18T19:15:00Z">
              <w:r>
                <w:rPr>
                  <w:rFonts w:asciiTheme="minorHAnsi" w:hAnsiTheme="minorHAnsi"/>
                </w:rPr>
                <w:t xml:space="preserve">Subsequent disbursement </w:t>
              </w:r>
            </w:ins>
            <w:ins w:id="6632" w:author="kamini verma" w:date="2021-11-18T19:15:00Z">
              <w:r>
                <w:rPr>
                  <w:rFonts w:asciiTheme="minorHAnsi" w:hAnsiTheme="minorHAnsi"/>
                  <w:color w:val="000000"/>
                </w:rPr>
                <w:t>activity</w:t>
              </w:r>
            </w:ins>
            <w:ins w:id="6633" w:author="kamini verma" w:date="2021-11-18T19:15:00Z">
              <w:r>
                <w:rPr>
                  <w:rFonts w:eastAsia="Times New Roman" w:asciiTheme="minorHAnsi" w:hAnsiTheme="minorHAnsi"/>
                </w:rPr>
                <w:t xml:space="preserve"> is completed.</w:t>
              </w:r>
            </w:ins>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6634" w:author="shalu.megotia" w:date="2022-04-25T14:36:39Z">
                <w:pPr/>
              </w:pPrChange>
            </w:pPr>
            <w:ins w:id="6635" w:author="kamini verma" w:date="2021-11-18T19:15:00Z">
              <w:r>
                <w:rPr>
                  <w:b/>
                </w:rPr>
                <w:t>Primary users</w:t>
              </w:r>
            </w:ins>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6636" w:author="shalu.megotia" w:date="2022-04-25T14:36:39Z">
                <w:pPr>
                  <w:jc w:val="both"/>
                </w:pPr>
              </w:pPrChange>
            </w:pPr>
            <w:ins w:id="6637" w:author="kamini verma" w:date="2021-11-18T19:15:00Z">
              <w:r>
                <w:rPr/>
                <w:t>CBO-Maker</w:t>
              </w:r>
            </w:ins>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6638" w:author="shalu.megotia" w:date="2022-04-25T14:36:39Z">
                <w:pPr/>
              </w:pPrChange>
            </w:pPr>
            <w:ins w:id="6639" w:author="kamini verma" w:date="2021-11-18T19:15:00Z">
              <w:r>
                <w:rPr>
                  <w:b/>
                </w:rPr>
                <w:t>Process flow of events</w:t>
              </w:r>
            </w:ins>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6640" w:author="shalu.megotia" w:date="2022-04-25T14:36:39Z">
                <w:pPr>
                  <w:jc w:val="both"/>
                </w:pPr>
              </w:pPrChange>
            </w:pPr>
            <w:ins w:id="6641" w:author="kamini verma" w:date="2021-11-18T19:15:00Z">
              <w:r>
                <w:rPr/>
                <w:t xml:space="preserve">Document Receipt – Primary Flow </w:t>
              </w:r>
            </w:ins>
          </w:p>
          <w:p>
            <w:pPr>
              <w:pStyle w:val="60"/>
              <w:numPr>
                <w:ilvl w:val="0"/>
                <w:numId w:val="21"/>
              </w:numPr>
              <w:spacing w:before="720" w:beforeLines="0" w:after="0" w:line="240" w:lineRule="auto"/>
              <w:jc w:val="both"/>
              <w:rPr>
                <w:rFonts w:asciiTheme="minorHAnsi" w:hAnsiTheme="minorHAnsi"/>
                <w:color w:val="000000"/>
              </w:rPr>
              <w:pPrChange w:id="6642" w:author="shalu.megotia" w:date="2022-04-25T14:36:39Z">
                <w:pPr>
                  <w:pStyle w:val="60"/>
                  <w:numPr>
                    <w:ilvl w:val="0"/>
                    <w:numId w:val="21"/>
                  </w:numPr>
                  <w:spacing w:after="0" w:line="240" w:lineRule="auto"/>
                  <w:jc w:val="both"/>
                </w:pPr>
              </w:pPrChange>
            </w:pPr>
            <w:ins w:id="6643" w:author="kamini verma" w:date="2021-11-18T19:15:00Z">
              <w:r>
                <w:rPr>
                  <w:rFonts w:asciiTheme="minorHAnsi" w:hAnsiTheme="minorHAnsi"/>
                  <w:color w:val="000000"/>
                </w:rPr>
                <w:t>List of Applicable documents will be generated by the system.</w:t>
              </w:r>
            </w:ins>
          </w:p>
          <w:p>
            <w:pPr>
              <w:pStyle w:val="60"/>
              <w:numPr>
                <w:ilvl w:val="0"/>
                <w:numId w:val="21"/>
              </w:numPr>
              <w:spacing w:before="720" w:beforeLines="0" w:after="0" w:line="240" w:lineRule="auto"/>
              <w:jc w:val="both"/>
              <w:rPr>
                <w:rFonts w:asciiTheme="minorHAnsi" w:hAnsiTheme="minorHAnsi"/>
                <w:color w:val="000000"/>
              </w:rPr>
              <w:pPrChange w:id="6644" w:author="shalu.megotia" w:date="2022-04-25T14:36:39Z">
                <w:pPr>
                  <w:pStyle w:val="60"/>
                  <w:numPr>
                    <w:ilvl w:val="0"/>
                    <w:numId w:val="21"/>
                  </w:numPr>
                  <w:spacing w:after="0" w:line="240" w:lineRule="auto"/>
                  <w:jc w:val="both"/>
                </w:pPr>
              </w:pPrChange>
            </w:pPr>
            <w:ins w:id="6645" w:author="kamini verma" w:date="2021-11-18T19:15:00Z">
              <w:r>
                <w:rPr>
                  <w:rFonts w:asciiTheme="minorHAnsi" w:hAnsiTheme="minorHAnsi"/>
                  <w:color w:val="000000"/>
                </w:rPr>
                <w:t>User adds the other required documents manually in User defined documents section.</w:t>
              </w:r>
            </w:ins>
          </w:p>
          <w:p>
            <w:pPr>
              <w:pStyle w:val="60"/>
              <w:numPr>
                <w:ilvl w:val="0"/>
                <w:numId w:val="21"/>
              </w:numPr>
              <w:spacing w:before="720" w:beforeLines="0" w:after="0" w:line="240" w:lineRule="auto"/>
              <w:jc w:val="both"/>
              <w:rPr>
                <w:rFonts w:asciiTheme="minorHAnsi" w:hAnsiTheme="minorHAnsi"/>
                <w:color w:val="000000"/>
              </w:rPr>
              <w:pPrChange w:id="6646" w:author="shalu.megotia" w:date="2022-04-25T14:36:39Z">
                <w:pPr>
                  <w:pStyle w:val="60"/>
                  <w:numPr>
                    <w:ilvl w:val="0"/>
                    <w:numId w:val="21"/>
                  </w:numPr>
                  <w:spacing w:after="0" w:line="240" w:lineRule="auto"/>
                  <w:jc w:val="both"/>
                </w:pPr>
              </w:pPrChange>
            </w:pPr>
            <w:ins w:id="6647" w:author="kamini verma" w:date="2021-11-18T19:15:00Z">
              <w:r>
                <w:rPr>
                  <w:rFonts w:cs="Arial" w:asciiTheme="minorHAnsi" w:hAnsiTheme="minorHAnsi"/>
                </w:rPr>
                <w:t>User will upload the soft copy of all available documents.</w:t>
              </w:r>
            </w:ins>
          </w:p>
          <w:p>
            <w:pPr>
              <w:pStyle w:val="60"/>
              <w:numPr>
                <w:ilvl w:val="0"/>
                <w:numId w:val="21"/>
              </w:numPr>
              <w:spacing w:before="720" w:beforeLines="0" w:after="0" w:line="240" w:lineRule="auto"/>
              <w:jc w:val="both"/>
              <w:rPr>
                <w:rFonts w:asciiTheme="minorHAnsi" w:hAnsiTheme="minorHAnsi"/>
                <w:color w:val="000000"/>
              </w:rPr>
              <w:pPrChange w:id="6648" w:author="shalu.megotia" w:date="2022-04-25T14:36:39Z">
                <w:pPr>
                  <w:pStyle w:val="60"/>
                  <w:numPr>
                    <w:ilvl w:val="0"/>
                    <w:numId w:val="21"/>
                  </w:numPr>
                  <w:spacing w:after="0" w:line="240" w:lineRule="auto"/>
                  <w:jc w:val="both"/>
                </w:pPr>
              </w:pPrChange>
            </w:pPr>
            <w:ins w:id="6649" w:author="kamini verma" w:date="2021-11-18T19:15:00Z">
              <w:r>
                <w:rPr>
                  <w:rFonts w:cs="Arial" w:asciiTheme="minorHAnsi" w:hAnsiTheme="minorHAnsi"/>
                </w:rPr>
                <w:t xml:space="preserve">User marks all available documents ‘receipt’ </w:t>
              </w:r>
            </w:ins>
          </w:p>
          <w:p>
            <w:pPr>
              <w:pStyle w:val="60"/>
              <w:numPr>
                <w:ilvl w:val="0"/>
                <w:numId w:val="21"/>
              </w:numPr>
              <w:spacing w:before="720" w:beforeLines="0" w:after="0" w:line="240" w:lineRule="auto"/>
              <w:jc w:val="both"/>
              <w:rPr>
                <w:rFonts w:asciiTheme="minorHAnsi" w:hAnsiTheme="minorHAnsi"/>
                <w:color w:val="000000"/>
              </w:rPr>
              <w:pPrChange w:id="6650" w:author="shalu.megotia" w:date="2022-04-25T14:36:39Z">
                <w:pPr>
                  <w:pStyle w:val="60"/>
                  <w:numPr>
                    <w:ilvl w:val="0"/>
                    <w:numId w:val="21"/>
                  </w:numPr>
                  <w:spacing w:after="0" w:line="240" w:lineRule="auto"/>
                  <w:jc w:val="both"/>
                </w:pPr>
              </w:pPrChange>
            </w:pPr>
            <w:ins w:id="6651" w:author="kamini verma" w:date="2021-11-18T19:15:00Z">
              <w:r>
                <w:rPr>
                  <w:rFonts w:cs="Arial" w:asciiTheme="minorHAnsi" w:hAnsiTheme="minorHAnsi"/>
                </w:rPr>
                <w:t>User waives any non-mandatory document if required and completes the activity</w:t>
              </w:r>
            </w:ins>
            <w:ins w:id="6652" w:author="kamini verma" w:date="2021-11-18T19:15:00Z">
              <w:r>
                <w:rPr>
                  <w:rFonts w:asciiTheme="minorHAnsi" w:hAnsiTheme="minorHAnsi"/>
                  <w:color w:val="000000"/>
                </w:rPr>
                <w:t>.</w:t>
              </w:r>
            </w:ins>
          </w:p>
          <w:p>
            <w:pPr>
              <w:pStyle w:val="60"/>
              <w:spacing w:before="720" w:beforeLines="0" w:after="0" w:line="240" w:lineRule="auto"/>
              <w:ind w:left="360"/>
              <w:jc w:val="both"/>
              <w:rPr>
                <w:rFonts w:asciiTheme="minorHAnsi" w:hAnsiTheme="minorHAnsi"/>
                <w:color w:val="000000"/>
              </w:rPr>
              <w:pPrChange w:id="6653" w:author="shalu.megotia" w:date="2022-04-25T14:36:39Z">
                <w:pPr>
                  <w:pStyle w:val="60"/>
                  <w:spacing w:after="0" w:line="240" w:lineRule="auto"/>
                  <w:ind w:left="360"/>
                  <w:jc w:val="both"/>
                </w:pPr>
              </w:pPrChange>
            </w:pPr>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6654" w:author="shalu.megotia" w:date="2022-04-25T14:36:39Z">
                <w:pPr/>
              </w:pPrChange>
            </w:pPr>
            <w:ins w:id="6655" w:author="kamini verma" w:date="2021-11-18T19:15:00Z">
              <w:r>
                <w:rPr>
                  <w:b/>
                </w:rPr>
                <w:t>Post Conditions</w:t>
              </w:r>
            </w:ins>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8"/>
              </w:numPr>
              <w:spacing w:before="720" w:beforeLines="0" w:after="0" w:line="240" w:lineRule="auto"/>
              <w:jc w:val="both"/>
              <w:rPr>
                <w:rFonts w:eastAsia="Times New Roman" w:asciiTheme="minorHAnsi" w:hAnsiTheme="minorHAnsi"/>
              </w:rPr>
              <w:pPrChange w:id="6656" w:author="shalu.megotia" w:date="2022-04-25T14:36:39Z">
                <w:pPr>
                  <w:pStyle w:val="60"/>
                  <w:numPr>
                    <w:ilvl w:val="0"/>
                    <w:numId w:val="18"/>
                  </w:numPr>
                  <w:spacing w:after="0" w:line="240" w:lineRule="auto"/>
                  <w:jc w:val="both"/>
                </w:pPr>
              </w:pPrChange>
            </w:pPr>
            <w:ins w:id="6657" w:author="kamini verma" w:date="2021-11-18T19:15:00Z">
              <w:r>
                <w:rPr>
                  <w:rFonts w:eastAsia="Times New Roman" w:asciiTheme="minorHAnsi" w:hAnsiTheme="minorHAnsi"/>
                </w:rPr>
                <w:t>Covenant Fulfillment activity will be spawned.</w:t>
              </w:r>
            </w:ins>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6658" w:author="shalu.megotia" w:date="2022-04-25T14:36:39Z">
                <w:pPr/>
              </w:pPrChange>
            </w:pPr>
            <w:ins w:id="6659" w:author="kamini verma" w:date="2021-11-18T19:15:00Z">
              <w:r>
                <w:rPr>
                  <w:b/>
                </w:rPr>
                <w:t>Business Rules</w:t>
              </w:r>
            </w:ins>
          </w:p>
        </w:tc>
        <w:tc>
          <w:tcPr>
            <w:tcW w:w="7654" w:type="dxa"/>
            <w:tcBorders>
              <w:top w:val="single" w:color="auto" w:sz="4" w:space="0"/>
              <w:left w:val="single" w:color="auto" w:sz="4" w:space="0"/>
              <w:bottom w:val="single" w:color="auto" w:sz="4" w:space="0"/>
              <w:right w:val="single" w:color="auto" w:sz="4" w:space="0"/>
            </w:tcBorders>
          </w:tcPr>
          <w:p>
            <w:pPr>
              <w:pStyle w:val="60"/>
              <w:numPr>
                <w:ilvl w:val="0"/>
                <w:numId w:val="19"/>
              </w:numPr>
              <w:spacing w:before="720" w:beforeLines="0"/>
              <w:jc w:val="both"/>
              <w:rPr>
                <w:rFonts w:asciiTheme="minorHAnsi" w:hAnsiTheme="minorHAnsi"/>
              </w:rPr>
              <w:pPrChange w:id="6660" w:author="shalu.megotia" w:date="2022-04-25T14:36:39Z">
                <w:pPr>
                  <w:pStyle w:val="60"/>
                  <w:numPr>
                    <w:ilvl w:val="0"/>
                    <w:numId w:val="19"/>
                  </w:numPr>
                  <w:jc w:val="both"/>
                </w:pPr>
              </w:pPrChange>
            </w:pPr>
            <w:ins w:id="6661" w:author="kamini verma" w:date="2021-11-18T19:15:00Z">
              <w:r>
                <w:rPr>
                  <w:rFonts w:asciiTheme="minorHAnsi" w:hAnsiTheme="minorHAnsi"/>
                </w:rPr>
                <w:t xml:space="preserve">System will generate only following documents </w:t>
              </w:r>
            </w:ins>
          </w:p>
          <w:p>
            <w:pPr>
              <w:pStyle w:val="60"/>
              <w:numPr>
                <w:ilvl w:val="1"/>
                <w:numId w:val="19"/>
              </w:numPr>
              <w:spacing w:before="720" w:beforeLines="0"/>
              <w:jc w:val="both"/>
              <w:rPr>
                <w:rFonts w:asciiTheme="minorHAnsi" w:hAnsiTheme="minorHAnsi"/>
              </w:rPr>
              <w:pPrChange w:id="6662" w:author="shalu.megotia" w:date="2022-04-25T14:36:39Z">
                <w:pPr>
                  <w:pStyle w:val="60"/>
                  <w:numPr>
                    <w:ilvl w:val="1"/>
                    <w:numId w:val="19"/>
                  </w:numPr>
                  <w:jc w:val="both"/>
                </w:pPr>
              </w:pPrChange>
            </w:pPr>
            <w:ins w:id="6663" w:author="kamini verma" w:date="2021-11-18T19:15:00Z">
              <w:r>
                <w:rPr>
                  <w:rFonts w:asciiTheme="minorHAnsi" w:hAnsiTheme="minorHAnsi"/>
                </w:rPr>
                <w:t xml:space="preserve">which are mapped at Facility level, entity constitution level and / or Collateral level. </w:t>
              </w:r>
            </w:ins>
          </w:p>
          <w:p>
            <w:pPr>
              <w:pStyle w:val="60"/>
              <w:numPr>
                <w:ilvl w:val="1"/>
                <w:numId w:val="19"/>
              </w:numPr>
              <w:spacing w:before="720" w:beforeLines="0"/>
              <w:jc w:val="both"/>
              <w:rPr>
                <w:rFonts w:asciiTheme="minorHAnsi" w:hAnsiTheme="minorHAnsi"/>
              </w:rPr>
              <w:pPrChange w:id="6664" w:author="shalu.megotia" w:date="2022-04-25T14:36:39Z">
                <w:pPr>
                  <w:pStyle w:val="60"/>
                  <w:numPr>
                    <w:ilvl w:val="1"/>
                    <w:numId w:val="19"/>
                  </w:numPr>
                  <w:jc w:val="both"/>
                </w:pPr>
              </w:pPrChange>
            </w:pPr>
            <w:ins w:id="6665" w:author="kamini verma" w:date="2021-11-18T19:15:00Z">
              <w:r>
                <w:rPr>
                  <w:rFonts w:asciiTheme="minorHAnsi" w:hAnsiTheme="minorHAnsi"/>
                </w:rPr>
                <w:t xml:space="preserve">Also, all the generic documents which are mapped at application level. </w:t>
              </w:r>
            </w:ins>
          </w:p>
          <w:p>
            <w:pPr>
              <w:pStyle w:val="60"/>
              <w:numPr>
                <w:ilvl w:val="1"/>
                <w:numId w:val="19"/>
              </w:numPr>
              <w:spacing w:before="720" w:beforeLines="0"/>
              <w:jc w:val="both"/>
              <w:rPr>
                <w:rFonts w:asciiTheme="minorHAnsi" w:hAnsiTheme="minorHAnsi"/>
              </w:rPr>
              <w:pPrChange w:id="6666" w:author="shalu.megotia" w:date="2022-04-25T14:36:39Z">
                <w:pPr>
                  <w:pStyle w:val="60"/>
                  <w:numPr>
                    <w:ilvl w:val="1"/>
                    <w:numId w:val="19"/>
                  </w:numPr>
                  <w:jc w:val="both"/>
                </w:pPr>
              </w:pPrChange>
            </w:pPr>
            <w:ins w:id="6667" w:author="kamini verma" w:date="2021-11-18T19:15:00Z">
              <w:r>
                <w:rPr>
                  <w:rFonts w:eastAsia="Times New Roman" w:asciiTheme="minorHAnsi" w:hAnsiTheme="minorHAnsi"/>
                  <w:color w:val="FF0000"/>
                </w:rPr>
                <w:t>At present there is no details available regarding the system generated documents at this stage. Hence, system will not generate any document. All the documents will be added by user.</w:t>
              </w:r>
            </w:ins>
          </w:p>
          <w:p>
            <w:pPr>
              <w:pStyle w:val="60"/>
              <w:numPr>
                <w:ilvl w:val="0"/>
                <w:numId w:val="19"/>
              </w:numPr>
              <w:spacing w:before="720" w:beforeLines="0"/>
              <w:jc w:val="both"/>
              <w:rPr>
                <w:rFonts w:asciiTheme="minorHAnsi" w:hAnsiTheme="minorHAnsi"/>
              </w:rPr>
              <w:pPrChange w:id="6668" w:author="shalu.megotia" w:date="2022-04-25T14:36:39Z">
                <w:pPr>
                  <w:pStyle w:val="60"/>
                  <w:numPr>
                    <w:ilvl w:val="0"/>
                    <w:numId w:val="19"/>
                  </w:numPr>
                  <w:jc w:val="both"/>
                </w:pPr>
              </w:pPrChange>
            </w:pPr>
            <w:ins w:id="6669" w:author="kamini verma" w:date="2021-11-18T19:15:00Z">
              <w:r>
                <w:rPr>
                  <w:rFonts w:asciiTheme="minorHAnsi" w:hAnsiTheme="minorHAnsi"/>
                </w:rPr>
                <w:t>Other documents which are configured as ‘User’ at master’s level, can be added by the user manually on the screen.</w:t>
              </w:r>
            </w:ins>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6670" w:author="shalu.megotia" w:date="2022-04-25T14:36:39Z">
                <w:pPr/>
              </w:pPrChange>
            </w:pPr>
            <w:ins w:id="6671" w:author="kamini verma" w:date="2021-11-18T19:15:00Z">
              <w:r>
                <w:rPr>
                  <w:b/>
                </w:rPr>
                <w:t>UI Details</w:t>
              </w:r>
            </w:ins>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6672" w:author="shalu.megotia" w:date="2022-04-25T14:36:39Z">
                <w:pPr>
                  <w:jc w:val="both"/>
                </w:pPr>
              </w:pPrChange>
            </w:pPr>
            <w:ins w:id="6673" w:author="kamini verma" w:date="2021-11-18T19:15:00Z">
              <w:r>
                <w:rPr/>
                <w:t>Please find below the screen design for document receipt –</w:t>
              </w:r>
            </w:ins>
          </w:p>
          <w:p>
            <w:pPr>
              <w:spacing w:before="720" w:beforeLines="0"/>
              <w:jc w:val="both"/>
              <w:rPr>
                <w:highlight w:val="yellow"/>
              </w:rPr>
              <w:pPrChange w:id="6674" w:author="shalu.megotia" w:date="2022-04-25T14:36:39Z">
                <w:pPr>
                  <w:jc w:val="both"/>
                </w:pPr>
              </w:pPrChange>
            </w:pPr>
            <w:ins w:id="6675" w:author="kamini verma" w:date="2021-11-18T19:15:00Z"/>
            <w:ins w:id="6676" w:author="kamini verma" w:date="2021-11-18T19:15:00Z"/>
            <w:ins w:id="6677" w:author="kamini verma" w:date="2021-11-18T19:15:00Z"/>
            <w:ins w:id="6678" w:author="kamini verma" w:date="2021-11-18T19:15:00Z">
              <w:r>
                <w:rPr/>
                <w:object>
                  <v:shape id="_x0000_i1127" o:spt="75" type="#_x0000_t75" style="height:50.25pt;width:72pt;" o:ole="t" filled="f" o:preferrelative="t" stroked="f" coordsize="21600,21600">
                    <v:path/>
                    <v:fill on="f" focussize="0,0"/>
                    <v:stroke on="f" joinstyle="miter"/>
                    <v:imagedata r:id="rId190" o:title=""/>
                    <o:lock v:ext="edit" aspectratio="t"/>
                    <w10:wrap type="none"/>
                    <w10:anchorlock/>
                  </v:shape>
                  <o:OLEObject Type="Embed" ProgID="Excel.Sheet.12" ShapeID="_x0000_i1127" DrawAspect="Icon" ObjectID="_1468075827" r:id="rId223">
                    <o:LockedField>false</o:LockedField>
                  </o:OLEObject>
                </w:object>
              </w:r>
            </w:ins>
            <w:ins w:id="6680" w:author="kamini verma" w:date="2021-11-18T19:15:00Z"/>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6681" w:author="shalu.megotia" w:date="2022-04-25T14:36:39Z">
                <w:pPr/>
              </w:pPrChange>
            </w:pPr>
            <w:ins w:id="6682" w:author="kamini verma" w:date="2021-11-18T19:15:00Z">
              <w:r>
                <w:rPr>
                  <w:b/>
                </w:rPr>
                <w:t xml:space="preserve">Validations </w:t>
              </w:r>
            </w:ins>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6683" w:author="shalu.megotia" w:date="2022-04-25T14:36:39Z">
                <w:pPr>
                  <w:jc w:val="both"/>
                </w:pPr>
              </w:pPrChange>
            </w:pPr>
            <w:ins w:id="6684" w:author="kamini verma" w:date="2021-11-18T19:15:00Z">
              <w:r>
                <w:rPr/>
                <w:t>All the documents (system or user defined) should be marked as received / waived before completion of the activity.</w:t>
              </w:r>
            </w:ins>
          </w:p>
        </w:tc>
      </w:tr>
      <w:tr>
        <w:tblPrEx>
          <w:tblCellMar>
            <w:top w:w="0" w:type="dxa"/>
            <w:left w:w="108" w:type="dxa"/>
            <w:bottom w:w="0" w:type="dxa"/>
            <w:right w:w="108" w:type="dxa"/>
          </w:tblCellMar>
        </w:tblPrEx>
        <w:tc>
          <w:tcPr>
            <w:tcW w:w="1844" w:type="dxa"/>
            <w:tcBorders>
              <w:top w:val="single" w:color="auto" w:sz="4" w:space="0"/>
              <w:left w:val="single" w:color="auto" w:sz="4" w:space="0"/>
              <w:bottom w:val="single" w:color="auto" w:sz="4" w:space="0"/>
              <w:right w:val="single" w:color="auto" w:sz="4" w:space="0"/>
            </w:tcBorders>
          </w:tcPr>
          <w:p>
            <w:pPr>
              <w:spacing w:before="720" w:beforeLines="0"/>
              <w:rPr>
                <w:b/>
              </w:rPr>
              <w:pPrChange w:id="6685" w:author="shalu.megotia" w:date="2022-04-25T14:36:39Z">
                <w:pPr/>
              </w:pPrChange>
            </w:pPr>
            <w:ins w:id="6686" w:author="kamini verma" w:date="2021-11-18T19:15:00Z">
              <w:r>
                <w:rPr>
                  <w:b/>
                </w:rPr>
                <w:t xml:space="preserve">Queries /Open points </w:t>
              </w:r>
            </w:ins>
          </w:p>
        </w:tc>
        <w:tc>
          <w:tcPr>
            <w:tcW w:w="7654" w:type="dxa"/>
            <w:tcBorders>
              <w:top w:val="single" w:color="auto" w:sz="4" w:space="0"/>
              <w:left w:val="single" w:color="auto" w:sz="4" w:space="0"/>
              <w:bottom w:val="single" w:color="auto" w:sz="4" w:space="0"/>
              <w:right w:val="single" w:color="auto" w:sz="4" w:space="0"/>
            </w:tcBorders>
          </w:tcPr>
          <w:p>
            <w:pPr>
              <w:spacing w:before="720" w:beforeLines="0"/>
              <w:jc w:val="both"/>
              <w:pPrChange w:id="6687" w:author="shalu.megotia" w:date="2022-04-25T14:36:39Z">
                <w:pPr>
                  <w:jc w:val="both"/>
                </w:pPr>
              </w:pPrChange>
            </w:pPr>
            <w:ins w:id="6688" w:author="kamini verma" w:date="2021-11-18T19:15:00Z">
              <w:r>
                <w:rPr/>
                <w:t>None</w:t>
              </w:r>
            </w:ins>
          </w:p>
        </w:tc>
      </w:tr>
    </w:tbl>
    <w:p>
      <w:pPr>
        <w:spacing w:before="720" w:beforeLines="0"/>
        <w:pPrChange w:id="6689" w:author="shalu.megotia" w:date="2022-04-25T14:36:39Z">
          <w:pPr/>
        </w:pPrChange>
      </w:pPr>
    </w:p>
    <w:p>
      <w:pPr>
        <w:spacing w:before="720" w:beforeLines="0"/>
        <w:pPrChange w:id="6690"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6691" w:author="shalu.megotia" w:date="2022-04-25T14:36:39Z">
          <w:pPr>
            <w:pStyle w:val="4"/>
            <w:numPr>
              <w:ilvl w:val="2"/>
              <w:numId w:val="3"/>
            </w:numPr>
            <w:tabs>
              <w:tab w:val="left" w:pos="0"/>
            </w:tabs>
            <w:ind w:left="0" w:firstLine="0"/>
          </w:pPr>
        </w:pPrChange>
      </w:pPr>
      <w:r>
        <w:rPr>
          <w:rFonts w:asciiTheme="minorHAnsi" w:hAnsiTheme="minorHAnsi" w:cstheme="minorHAnsi"/>
          <w:b/>
          <w:bCs/>
          <w:color w:val="auto"/>
          <w:sz w:val="22"/>
          <w:szCs w:val="22"/>
        </w:rPr>
        <w:t>Covenant Fulfillment</w:t>
      </w:r>
      <w:bookmarkEnd w:id="264"/>
    </w:p>
    <w:p>
      <w:pPr>
        <w:spacing w:before="720" w:beforeLines="0"/>
        <w:pPrChange w:id="6692" w:author="shalu.megotia" w:date="2022-04-25T14:36:39Z">
          <w:pPr/>
        </w:pPrChange>
      </w:pPr>
    </w:p>
    <w:tbl>
      <w:tblPr>
        <w:tblStyle w:val="12"/>
        <w:tblW w:w="9498"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7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693" w:author="shalu.megotia" w:date="2022-04-25T14:36:39Z">
                <w:pPr/>
              </w:pPrChange>
            </w:pPr>
            <w:r>
              <w:rPr>
                <w:b/>
                <w:color w:val="000000"/>
              </w:rPr>
              <w:t xml:space="preserve">Brief description </w:t>
            </w:r>
          </w:p>
        </w:tc>
        <w:tc>
          <w:tcPr>
            <w:tcW w:w="7654" w:type="dxa"/>
          </w:tcPr>
          <w:p>
            <w:pPr>
              <w:spacing w:before="720" w:beforeLines="0"/>
              <w:jc w:val="both"/>
              <w:pPrChange w:id="6694" w:author="shalu.megotia" w:date="2022-04-25T14:36:39Z">
                <w:pPr>
                  <w:jc w:val="both"/>
                </w:pPr>
              </w:pPrChange>
            </w:pPr>
            <w:r>
              <w:t>In this activity, user will be able to view the list of covenants as added during the sanctioning process. User will be able to update the status of the same at the stage.</w:t>
            </w:r>
          </w:p>
          <w:p>
            <w:pPr>
              <w:spacing w:before="720" w:beforeLines="0"/>
              <w:jc w:val="both"/>
              <w:pPrChange w:id="6695" w:author="shalu.megotia" w:date="2022-04-25T14:36:39Z">
                <w:pPr>
                  <w:jc w:val="both"/>
                </w:pPr>
              </w:pPrChange>
            </w:pPr>
          </w:p>
          <w:p>
            <w:pPr>
              <w:spacing w:before="720" w:beforeLines="0"/>
              <w:jc w:val="both"/>
              <w:pPrChange w:id="6696" w:author="shalu.megotia" w:date="2022-04-25T14:36:39Z">
                <w:pPr>
                  <w:jc w:val="both"/>
                </w:pPr>
              </w:pPrChange>
            </w:pPr>
            <w:r>
              <w:t>Following status are applicable:</w:t>
            </w:r>
          </w:p>
          <w:p>
            <w:pPr>
              <w:pStyle w:val="62"/>
              <w:numPr>
                <w:ilvl w:val="0"/>
                <w:numId w:val="46"/>
              </w:numPr>
              <w:spacing w:before="720" w:beforeLines="0"/>
              <w:jc w:val="both"/>
              <w:pPrChange w:id="6697" w:author="shalu.megotia" w:date="2022-04-25T14:36:39Z">
                <w:pPr>
                  <w:pStyle w:val="62"/>
                  <w:numPr>
                    <w:ilvl w:val="0"/>
                    <w:numId w:val="46"/>
                  </w:numPr>
                  <w:jc w:val="both"/>
                </w:pPr>
              </w:pPrChange>
            </w:pPr>
            <w:r>
              <w:t>Fulfilled</w:t>
            </w:r>
          </w:p>
          <w:p>
            <w:pPr>
              <w:pStyle w:val="62"/>
              <w:numPr>
                <w:ilvl w:val="0"/>
                <w:numId w:val="46"/>
              </w:numPr>
              <w:spacing w:before="720" w:beforeLines="0"/>
              <w:jc w:val="both"/>
              <w:pPrChange w:id="6698" w:author="shalu.megotia" w:date="2022-04-25T14:36:39Z">
                <w:pPr>
                  <w:pStyle w:val="62"/>
                  <w:numPr>
                    <w:ilvl w:val="0"/>
                    <w:numId w:val="46"/>
                  </w:numPr>
                  <w:jc w:val="both"/>
                </w:pPr>
              </w:pPrChange>
            </w:pPr>
            <w:r>
              <w:t>Not Fulfilled</w:t>
            </w:r>
          </w:p>
          <w:p>
            <w:pPr>
              <w:pStyle w:val="62"/>
              <w:numPr>
                <w:ilvl w:val="0"/>
                <w:numId w:val="46"/>
              </w:numPr>
              <w:spacing w:before="720" w:beforeLines="0"/>
              <w:jc w:val="both"/>
              <w:pPrChange w:id="6699" w:author="shalu.megotia" w:date="2022-04-25T14:36:39Z">
                <w:pPr>
                  <w:pStyle w:val="62"/>
                  <w:numPr>
                    <w:ilvl w:val="0"/>
                    <w:numId w:val="46"/>
                  </w:numPr>
                  <w:jc w:val="both"/>
                </w:pPr>
              </w:pPrChange>
            </w:pPr>
            <w:r>
              <w:t>Not Applicable</w:t>
            </w:r>
          </w:p>
          <w:p>
            <w:pPr>
              <w:pStyle w:val="62"/>
              <w:numPr>
                <w:ilvl w:val="0"/>
                <w:numId w:val="46"/>
              </w:numPr>
              <w:spacing w:before="720" w:beforeLines="0"/>
              <w:jc w:val="both"/>
              <w:pPrChange w:id="6700" w:author="shalu.megotia" w:date="2022-04-25T14:36:39Z">
                <w:pPr>
                  <w:pStyle w:val="62"/>
                  <w:numPr>
                    <w:ilvl w:val="0"/>
                    <w:numId w:val="46"/>
                  </w:numPr>
                  <w:jc w:val="both"/>
                </w:pPr>
              </w:pPrChange>
            </w:pPr>
            <w:r>
              <w:t>Deferred</w:t>
            </w:r>
          </w:p>
          <w:p>
            <w:pPr>
              <w:spacing w:before="720" w:beforeLines="0"/>
              <w:jc w:val="both"/>
              <w:pPrChange w:id="6701" w:author="shalu.megotia" w:date="2022-04-25T14:36:39Z">
                <w:pPr>
                  <w:jc w:val="both"/>
                </w:pPr>
              </w:pPrChange>
            </w:pPr>
          </w:p>
          <w:p>
            <w:pPr>
              <w:spacing w:before="720" w:beforeLines="0"/>
              <w:jc w:val="both"/>
              <w:pPrChange w:id="6702"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703" w:author="shalu.megotia" w:date="2022-04-25T14:36:39Z">
                <w:pPr/>
              </w:pPrChange>
            </w:pPr>
            <w:r>
              <w:rPr>
                <w:b/>
                <w:color w:val="000000"/>
              </w:rPr>
              <w:t>Pre-conditions</w:t>
            </w:r>
          </w:p>
        </w:tc>
        <w:tc>
          <w:tcPr>
            <w:tcW w:w="7654" w:type="dxa"/>
          </w:tcPr>
          <w:p>
            <w:pPr>
              <w:pStyle w:val="60"/>
              <w:numPr>
                <w:ilvl w:val="0"/>
                <w:numId w:val="31"/>
              </w:numPr>
              <w:spacing w:before="720" w:beforeLines="0"/>
              <w:jc w:val="both"/>
              <w:rPr>
                <w:rFonts w:asciiTheme="minorHAnsi" w:hAnsiTheme="minorHAnsi"/>
                <w:color w:val="000000"/>
              </w:rPr>
              <w:pPrChange w:id="6704" w:author="shalu.megotia" w:date="2022-04-25T14:36:39Z">
                <w:pPr>
                  <w:pStyle w:val="60"/>
                  <w:numPr>
                    <w:ilvl w:val="0"/>
                    <w:numId w:val="31"/>
                  </w:numPr>
                  <w:jc w:val="both"/>
                </w:pPr>
              </w:pPrChange>
            </w:pPr>
            <w:r>
              <w:rPr>
                <w:rFonts w:asciiTheme="minorHAnsi" w:hAnsiTheme="minorHAnsi"/>
                <w:color w:val="000000"/>
              </w:rPr>
              <w:t>Document upload activity is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705" w:author="shalu.megotia" w:date="2022-04-25T14:36:39Z">
                <w:pPr/>
              </w:pPrChange>
            </w:pPr>
            <w:r>
              <w:rPr>
                <w:b/>
                <w:color w:val="000000"/>
              </w:rPr>
              <w:t>Primary users</w:t>
            </w:r>
          </w:p>
        </w:tc>
        <w:tc>
          <w:tcPr>
            <w:tcW w:w="7654" w:type="dxa"/>
          </w:tcPr>
          <w:p>
            <w:pPr>
              <w:spacing w:before="720" w:beforeLines="0"/>
              <w:jc w:val="both"/>
              <w:pPrChange w:id="6706" w:author="shalu.megotia" w:date="2022-04-25T14:36:39Z">
                <w:pPr>
                  <w:jc w:val="both"/>
                </w:pPr>
              </w:pPrChange>
            </w:pPr>
            <w:r>
              <w:t>CBO-</w:t>
            </w:r>
            <w:del w:id="6707" w:author="Abhinav Shandilya" w:date="2021-12-14T12:26:00Z">
              <w:r>
                <w:rPr/>
                <w:delText>Maker</w:delText>
              </w:r>
            </w:del>
            <w:ins w:id="6708" w:author="Abhinav Shandilya" w:date="2021-12-14T12:26:00Z">
              <w:r>
                <w:rPr/>
                <w:t>checker</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709" w:author="shalu.megotia" w:date="2022-04-25T14:36:39Z">
                <w:pPr/>
              </w:pPrChange>
            </w:pPr>
            <w:r>
              <w:rPr>
                <w:b/>
                <w:color w:val="000000"/>
              </w:rPr>
              <w:t>Process flow of events</w:t>
            </w:r>
          </w:p>
        </w:tc>
        <w:tc>
          <w:tcPr>
            <w:tcW w:w="7654" w:type="dxa"/>
          </w:tcPr>
          <w:p>
            <w:pPr>
              <w:spacing w:before="720" w:beforeLines="0"/>
              <w:rPr>
                <w:b/>
                <w:color w:val="000000"/>
              </w:rPr>
              <w:pPrChange w:id="6710" w:author="shalu.megotia" w:date="2022-04-25T14:36:39Z">
                <w:pPr/>
              </w:pPrChange>
            </w:pPr>
            <w:r>
              <w:rPr>
                <w:b/>
                <w:color w:val="000000"/>
              </w:rPr>
              <w:t>Covenants Fulfillment – Main Flow</w:t>
            </w:r>
          </w:p>
          <w:p>
            <w:pPr>
              <w:pStyle w:val="60"/>
              <w:numPr>
                <w:ilvl w:val="0"/>
                <w:numId w:val="26"/>
              </w:numPr>
              <w:spacing w:before="720" w:beforeLines="0" w:after="0" w:line="240" w:lineRule="auto"/>
              <w:rPr>
                <w:rFonts w:asciiTheme="minorHAnsi" w:hAnsiTheme="minorHAnsi"/>
                <w:color w:val="000000"/>
              </w:rPr>
              <w:pPrChange w:id="6711" w:author="shalu.megotia" w:date="2022-04-25T14:36:39Z">
                <w:pPr>
                  <w:pStyle w:val="60"/>
                  <w:numPr>
                    <w:ilvl w:val="0"/>
                    <w:numId w:val="26"/>
                  </w:numPr>
                  <w:spacing w:after="0" w:line="240" w:lineRule="auto"/>
                </w:pPr>
              </w:pPrChange>
            </w:pPr>
            <w:r>
              <w:rPr>
                <w:rFonts w:asciiTheme="minorHAnsi" w:hAnsiTheme="minorHAnsi"/>
                <w:color w:val="000000"/>
              </w:rPr>
              <w:t xml:space="preserve">User opens the screen and view the </w:t>
            </w:r>
            <w:r>
              <w:t>list of covenants as added during the sanctioning process</w:t>
            </w:r>
            <w:r>
              <w:rPr>
                <w:rFonts w:asciiTheme="minorHAnsi" w:hAnsiTheme="minorHAnsi"/>
                <w:color w:val="000000"/>
              </w:rPr>
              <w:t>.</w:t>
            </w:r>
          </w:p>
          <w:p>
            <w:pPr>
              <w:pStyle w:val="60"/>
              <w:numPr>
                <w:ilvl w:val="0"/>
                <w:numId w:val="26"/>
              </w:numPr>
              <w:spacing w:before="720" w:beforeLines="0" w:after="0" w:line="240" w:lineRule="auto"/>
              <w:rPr>
                <w:rFonts w:asciiTheme="minorHAnsi" w:hAnsiTheme="minorHAnsi"/>
                <w:color w:val="000000"/>
              </w:rPr>
              <w:pPrChange w:id="6712" w:author="shalu.megotia" w:date="2022-04-25T14:36:39Z">
                <w:pPr>
                  <w:pStyle w:val="60"/>
                  <w:numPr>
                    <w:ilvl w:val="0"/>
                    <w:numId w:val="26"/>
                  </w:numPr>
                  <w:spacing w:after="0" w:line="240" w:lineRule="auto"/>
                </w:pPr>
              </w:pPrChange>
            </w:pPr>
            <w:r>
              <w:rPr>
                <w:rFonts w:asciiTheme="minorHAnsi" w:hAnsiTheme="minorHAnsi"/>
                <w:color w:val="000000"/>
              </w:rPr>
              <w:t>User manually</w:t>
            </w:r>
            <w:r>
              <w:t xml:space="preserve"> update the status</w:t>
            </w:r>
            <w:r>
              <w:rPr>
                <w:rFonts w:asciiTheme="minorHAnsi" w:hAnsiTheme="minorHAnsi"/>
                <w:color w:val="000000"/>
              </w:rPr>
              <w:t>.</w:t>
            </w:r>
          </w:p>
          <w:p>
            <w:pPr>
              <w:pStyle w:val="60"/>
              <w:numPr>
                <w:ilvl w:val="0"/>
                <w:numId w:val="26"/>
              </w:numPr>
              <w:spacing w:before="720" w:beforeLines="0" w:after="0" w:line="240" w:lineRule="auto"/>
              <w:rPr>
                <w:rFonts w:asciiTheme="minorHAnsi" w:hAnsiTheme="minorHAnsi"/>
                <w:color w:val="000000"/>
              </w:rPr>
              <w:pPrChange w:id="6713" w:author="shalu.megotia" w:date="2022-04-25T14:36:39Z">
                <w:pPr>
                  <w:pStyle w:val="60"/>
                  <w:numPr>
                    <w:ilvl w:val="0"/>
                    <w:numId w:val="26"/>
                  </w:numPr>
                  <w:spacing w:after="0" w:line="240" w:lineRule="auto"/>
                </w:pPr>
              </w:pPrChange>
            </w:pPr>
            <w:r>
              <w:rPr>
                <w:rFonts w:asciiTheme="minorHAnsi" w:hAnsiTheme="minorHAnsi"/>
                <w:color w:val="000000"/>
              </w:rPr>
              <w:t>User completes the activity.</w:t>
            </w:r>
          </w:p>
          <w:p>
            <w:pPr>
              <w:pStyle w:val="60"/>
              <w:numPr>
                <w:ilvl w:val="0"/>
                <w:numId w:val="26"/>
              </w:numPr>
              <w:spacing w:before="720" w:beforeLines="0" w:after="0" w:line="240" w:lineRule="auto"/>
              <w:rPr>
                <w:rFonts w:asciiTheme="minorHAnsi" w:hAnsiTheme="minorHAnsi"/>
                <w:color w:val="000000"/>
              </w:rPr>
              <w:pPrChange w:id="6714" w:author="shalu.megotia" w:date="2022-04-25T14:36:39Z">
                <w:pPr>
                  <w:pStyle w:val="60"/>
                  <w:numPr>
                    <w:ilvl w:val="0"/>
                    <w:numId w:val="26"/>
                  </w:numPr>
                  <w:spacing w:after="0" w:line="240" w:lineRule="auto"/>
                </w:pPr>
              </w:pPrChange>
            </w:pPr>
            <w:r>
              <w:rPr>
                <w:rFonts w:asciiTheme="minorHAnsi" w:hAnsiTheme="minorHAnsi"/>
                <w:color w:val="000000"/>
              </w:rPr>
              <w:t>Application moves to next stage.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715" w:author="shalu.megotia" w:date="2022-04-25T14:36:39Z">
                <w:pPr/>
              </w:pPrChange>
            </w:pPr>
            <w:r>
              <w:rPr>
                <w:b/>
                <w:color w:val="000000"/>
              </w:rPr>
              <w:t>UI Details</w:t>
            </w:r>
          </w:p>
        </w:tc>
        <w:tc>
          <w:tcPr>
            <w:tcW w:w="7654" w:type="dxa"/>
          </w:tcPr>
          <w:p>
            <w:pPr>
              <w:spacing w:before="720" w:beforeLines="0"/>
              <w:jc w:val="both"/>
              <w:rPr>
                <w:rFonts w:eastAsia="Calibri"/>
                <w:color w:val="000000"/>
              </w:rPr>
              <w:pPrChange w:id="6716" w:author="shalu.megotia" w:date="2022-04-25T14:36:39Z">
                <w:pPr>
                  <w:jc w:val="both"/>
                </w:pPr>
              </w:pPrChange>
            </w:pPr>
            <w:r>
              <w:rPr>
                <w:rFonts w:eastAsia="Calibri"/>
                <w:color w:val="000000"/>
              </w:rPr>
              <w:t xml:space="preserve"> Screens for Conditions Fulfillment is as:</w:t>
            </w:r>
          </w:p>
          <w:p>
            <w:pPr>
              <w:spacing w:before="720" w:beforeLines="0"/>
              <w:jc w:val="both"/>
              <w:rPr>
                <w:color w:val="000000"/>
              </w:rPr>
              <w:pPrChange w:id="6717" w:author="shalu.megotia" w:date="2022-04-25T14:36:39Z">
                <w:pPr>
                  <w:jc w:val="both"/>
                </w:pPr>
              </w:pPrChange>
            </w:pPr>
            <w:bookmarkStart w:id="265" w:name="_MON_1681824921"/>
            <w:bookmarkEnd w:id="265"/>
            <w:r>
              <w:rPr>
                <w:color w:val="000000"/>
              </w:rPr>
              <w:object>
                <v:shape id="_x0000_i1128" o:spt="75" type="#_x0000_t75" style="height:50.25pt;width:72pt;" o:ole="t" filled="f" o:preferrelative="t" stroked="f" coordsize="21600,21600">
                  <v:path/>
                  <v:fill on="f" focussize="0,0"/>
                  <v:stroke on="f" joinstyle="miter"/>
                  <v:imagedata r:id="rId200" o:title=""/>
                  <o:lock v:ext="edit" aspectratio="t"/>
                  <w10:wrap type="none"/>
                  <w10:anchorlock/>
                </v:shape>
                <o:OLEObject Type="Embed" ProgID="Excel.Sheet.12" ShapeID="_x0000_i1128" DrawAspect="Icon" ObjectID="_1468075828" r:id="rId224">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718" w:author="shalu.megotia" w:date="2022-04-25T14:36:39Z">
                <w:pPr/>
              </w:pPrChange>
            </w:pPr>
            <w:r>
              <w:rPr>
                <w:b/>
                <w:color w:val="000000"/>
              </w:rPr>
              <w:t>Post Conditions</w:t>
            </w:r>
          </w:p>
        </w:tc>
        <w:tc>
          <w:tcPr>
            <w:tcW w:w="7654" w:type="dxa"/>
          </w:tcPr>
          <w:p>
            <w:pPr>
              <w:pStyle w:val="60"/>
              <w:numPr>
                <w:ilvl w:val="0"/>
                <w:numId w:val="27"/>
              </w:numPr>
              <w:spacing w:before="720" w:beforeLines="0" w:after="0" w:line="240" w:lineRule="auto"/>
              <w:jc w:val="both"/>
              <w:rPr>
                <w:rFonts w:asciiTheme="minorHAnsi" w:hAnsiTheme="minorHAnsi"/>
              </w:rPr>
              <w:pPrChange w:id="6719" w:author="shalu.megotia" w:date="2022-04-25T14:36:39Z">
                <w:pPr>
                  <w:pStyle w:val="60"/>
                  <w:numPr>
                    <w:ilvl w:val="0"/>
                    <w:numId w:val="27"/>
                  </w:numPr>
                  <w:spacing w:after="0" w:line="240" w:lineRule="auto"/>
                  <w:jc w:val="both"/>
                </w:pPr>
              </w:pPrChange>
            </w:pPr>
            <w:r>
              <w:rPr>
                <w:rFonts w:asciiTheme="minorHAnsi" w:hAnsiTheme="minorHAnsi"/>
              </w:rPr>
              <w:t>Subsequent Disbursement Template Generation activity is initiated.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720" w:author="shalu.megotia" w:date="2022-04-25T14:36:39Z">
                <w:pPr/>
              </w:pPrChange>
            </w:pPr>
            <w:r>
              <w:rPr>
                <w:b/>
                <w:color w:val="000000"/>
              </w:rPr>
              <w:t>Business Rules</w:t>
            </w:r>
          </w:p>
        </w:tc>
        <w:tc>
          <w:tcPr>
            <w:tcW w:w="7654" w:type="dxa"/>
          </w:tcPr>
          <w:p>
            <w:pPr>
              <w:pStyle w:val="60"/>
              <w:numPr>
                <w:ilvl w:val="0"/>
                <w:numId w:val="27"/>
              </w:numPr>
              <w:spacing w:before="720" w:beforeLines="0" w:after="0" w:line="240" w:lineRule="auto"/>
              <w:jc w:val="both"/>
              <w:rPr>
                <w:rFonts w:asciiTheme="minorHAnsi" w:hAnsiTheme="minorHAnsi"/>
              </w:rPr>
              <w:pPrChange w:id="6721" w:author="shalu.megotia" w:date="2022-04-25T14:36:39Z">
                <w:pPr>
                  <w:pStyle w:val="60"/>
                  <w:numPr>
                    <w:ilvl w:val="0"/>
                    <w:numId w:val="27"/>
                  </w:numPr>
                  <w:spacing w:after="0" w:line="240" w:lineRule="auto"/>
                  <w:jc w:val="both"/>
                </w:pPr>
              </w:pPrChange>
            </w:pPr>
            <w:r>
              <w:rPr>
                <w:rFonts w:asciiTheme="minorHAnsi" w:hAnsiTheme="minorHAnsi"/>
              </w:rPr>
              <w:t>System will validate that none of the covenant is marked as Not Fulfilled.</w:t>
            </w:r>
          </w:p>
          <w:p>
            <w:pPr>
              <w:pStyle w:val="60"/>
              <w:numPr>
                <w:ilvl w:val="0"/>
                <w:numId w:val="27"/>
              </w:numPr>
              <w:spacing w:before="720" w:beforeLines="0" w:after="0" w:line="240" w:lineRule="auto"/>
              <w:jc w:val="both"/>
              <w:rPr>
                <w:rFonts w:asciiTheme="minorHAnsi" w:hAnsiTheme="minorHAnsi"/>
                <w:color w:val="000000"/>
              </w:rPr>
              <w:pPrChange w:id="6722" w:author="shalu.megotia" w:date="2022-04-25T14:36:39Z">
                <w:pPr>
                  <w:pStyle w:val="60"/>
                  <w:numPr>
                    <w:ilvl w:val="0"/>
                    <w:numId w:val="27"/>
                  </w:numPr>
                  <w:spacing w:after="0" w:line="240" w:lineRule="auto"/>
                  <w:jc w:val="both"/>
                </w:pPr>
              </w:pPrChange>
            </w:pPr>
            <w:r>
              <w:rPr>
                <w:rFonts w:asciiTheme="minorHAnsi" w:hAnsiTheme="minorHAnsi"/>
              </w:rPr>
              <w:t xml:space="preserve">User needs to manually go to any screen through left hand side functions in case any verification of data is needed to fulfill any condition. System will not prompt the user to the screen, and system will not validate whether the user has made the required change or not.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723" w:author="shalu.megotia" w:date="2022-04-25T14:36:39Z">
                <w:pPr/>
              </w:pPrChange>
            </w:pPr>
            <w:r>
              <w:rPr>
                <w:b/>
                <w:color w:val="000000"/>
              </w:rPr>
              <w:t xml:space="preserve">Some reference points </w:t>
            </w:r>
          </w:p>
        </w:tc>
        <w:tc>
          <w:tcPr>
            <w:tcW w:w="7654" w:type="dxa"/>
          </w:tcPr>
          <w:p>
            <w:pPr>
              <w:spacing w:before="720" w:beforeLines="0"/>
              <w:jc w:val="both"/>
              <w:rPr>
                <w:color w:val="000000"/>
              </w:rPr>
              <w:pPrChange w:id="6724" w:author="shalu.megotia" w:date="2022-04-25T14:36:39Z">
                <w:pPr>
                  <w:jc w:val="both"/>
                </w:pPr>
              </w:pPrChange>
            </w:pPr>
            <w:r>
              <w:rPr>
                <w:color w:val="000000"/>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4" w:type="dxa"/>
          </w:tcPr>
          <w:p>
            <w:pPr>
              <w:spacing w:before="720" w:beforeLines="0"/>
              <w:rPr>
                <w:b/>
                <w:color w:val="000000"/>
              </w:rPr>
              <w:pPrChange w:id="6725" w:author="shalu.megotia" w:date="2022-04-25T14:36:39Z">
                <w:pPr/>
              </w:pPrChange>
            </w:pPr>
            <w:r>
              <w:rPr>
                <w:b/>
                <w:color w:val="000000"/>
              </w:rPr>
              <w:t xml:space="preserve">Queries /Open points </w:t>
            </w:r>
          </w:p>
        </w:tc>
        <w:tc>
          <w:tcPr>
            <w:tcW w:w="7654" w:type="dxa"/>
          </w:tcPr>
          <w:p>
            <w:pPr>
              <w:spacing w:before="720" w:beforeLines="0"/>
              <w:jc w:val="both"/>
              <w:pPrChange w:id="6726" w:author="shalu.megotia" w:date="2022-04-25T14:36:39Z">
                <w:pPr>
                  <w:jc w:val="both"/>
                </w:pPr>
              </w:pPrChange>
            </w:pPr>
            <w:r>
              <w:t>NA</w:t>
            </w:r>
          </w:p>
        </w:tc>
      </w:tr>
    </w:tbl>
    <w:p>
      <w:pPr>
        <w:spacing w:before="720" w:beforeLines="0"/>
        <w:pPrChange w:id="6727" w:author="shalu.megotia" w:date="2022-04-25T14:36:39Z">
          <w:pPr/>
        </w:pPrChange>
      </w:pPr>
    </w:p>
    <w:p>
      <w:pPr>
        <w:spacing w:before="720" w:beforeLines="0"/>
        <w:pPrChange w:id="6728" w:author="shalu.megotia" w:date="2022-04-25T14:36:39Z">
          <w:pPr/>
        </w:pPrChange>
      </w:pPr>
    </w:p>
    <w:p>
      <w:pPr>
        <w:pStyle w:val="4"/>
        <w:numPr>
          <w:ilvl w:val="2"/>
          <w:numId w:val="3"/>
        </w:numPr>
        <w:tabs>
          <w:tab w:val="left" w:pos="0"/>
        </w:tabs>
        <w:spacing w:before="720" w:beforeLines="0"/>
        <w:ind w:left="0" w:firstLine="0"/>
        <w:rPr>
          <w:rFonts w:asciiTheme="minorHAnsi" w:hAnsiTheme="minorHAnsi" w:cstheme="minorHAnsi"/>
          <w:b/>
          <w:bCs/>
          <w:color w:val="auto"/>
          <w:sz w:val="22"/>
          <w:szCs w:val="22"/>
        </w:rPr>
        <w:pPrChange w:id="6729" w:author="shalu.megotia" w:date="2022-04-25T14:36:39Z">
          <w:pPr>
            <w:pStyle w:val="4"/>
            <w:numPr>
              <w:ilvl w:val="2"/>
              <w:numId w:val="3"/>
            </w:numPr>
            <w:tabs>
              <w:tab w:val="left" w:pos="0"/>
            </w:tabs>
            <w:ind w:left="0" w:firstLine="0"/>
          </w:pPr>
        </w:pPrChange>
      </w:pPr>
      <w:bookmarkStart w:id="266" w:name="_Toc72191956"/>
      <w:r>
        <w:rPr>
          <w:rFonts w:asciiTheme="minorHAnsi" w:hAnsiTheme="minorHAnsi" w:cstheme="minorHAnsi"/>
          <w:b/>
          <w:bCs/>
          <w:color w:val="auto"/>
          <w:sz w:val="22"/>
          <w:szCs w:val="22"/>
        </w:rPr>
        <w:t>Subsequent Disbursement Template Generation</w:t>
      </w:r>
      <w:bookmarkEnd w:id="266"/>
    </w:p>
    <w:p>
      <w:pPr>
        <w:spacing w:before="720" w:beforeLines="0"/>
        <w:pPrChange w:id="6730" w:author="shalu.megotia" w:date="2022-04-25T14:36:39Z">
          <w:pPr/>
        </w:pPrChange>
      </w:pPr>
    </w:p>
    <w:p>
      <w:pPr>
        <w:spacing w:before="720" w:beforeLines="0"/>
        <w:pPrChange w:id="6731" w:author="shalu.megotia" w:date="2022-04-25T14:36:39Z">
          <w:pPr/>
        </w:pPrChange>
      </w:pPr>
    </w:p>
    <w:tbl>
      <w:tblPr>
        <w:tblStyle w:val="12"/>
        <w:tblW w:w="10139" w:type="dxa"/>
        <w:tblInd w:w="-2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0"/>
        <w:gridCol w:w="83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spacing w:before="720" w:beforeLines="0"/>
              <w:rPr>
                <w:rFonts w:ascii="Calibri" w:hAnsi="Calibri"/>
                <w:b/>
                <w:sz w:val="20"/>
                <w:szCs w:val="20"/>
              </w:rPr>
              <w:pPrChange w:id="6732" w:author="shalu.megotia" w:date="2022-04-25T14:36:39Z">
                <w:pPr/>
              </w:pPrChange>
            </w:pPr>
            <w:r>
              <w:rPr>
                <w:rFonts w:ascii="Calibri" w:hAnsi="Calibri"/>
                <w:b/>
                <w:sz w:val="20"/>
                <w:szCs w:val="20"/>
              </w:rPr>
              <w:t xml:space="preserve">Brief description </w:t>
            </w:r>
          </w:p>
        </w:tc>
        <w:tc>
          <w:tcPr>
            <w:tcW w:w="8339" w:type="dxa"/>
          </w:tcPr>
          <w:p>
            <w:pPr>
              <w:spacing w:before="720" w:beforeLines="0"/>
              <w:jc w:val="both"/>
              <w:rPr>
                <w:rFonts w:ascii="Calibri" w:hAnsi="Calibri"/>
              </w:rPr>
              <w:pPrChange w:id="6733" w:author="shalu.megotia" w:date="2022-04-25T14:36:39Z">
                <w:pPr>
                  <w:jc w:val="both"/>
                </w:pPr>
              </w:pPrChange>
            </w:pPr>
            <w:r>
              <w:rPr>
                <w:rFonts w:ascii="Calibri" w:hAnsi="Calibri"/>
              </w:rPr>
              <w:t>This screen will be used to perform the subsequent disbursement template generation activity.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spacing w:before="720" w:beforeLines="0"/>
              <w:rPr>
                <w:rFonts w:ascii="Calibri" w:hAnsi="Calibri"/>
                <w:b/>
                <w:sz w:val="20"/>
                <w:szCs w:val="20"/>
              </w:rPr>
              <w:pPrChange w:id="6734" w:author="shalu.megotia" w:date="2022-04-25T14:36:39Z">
                <w:pPr/>
              </w:pPrChange>
            </w:pPr>
            <w:r>
              <w:rPr>
                <w:rFonts w:ascii="Calibri" w:hAnsi="Calibri"/>
                <w:b/>
                <w:sz w:val="20"/>
                <w:szCs w:val="20"/>
              </w:rPr>
              <w:t>Pre-Conditions</w:t>
            </w:r>
          </w:p>
        </w:tc>
        <w:tc>
          <w:tcPr>
            <w:tcW w:w="8339" w:type="dxa"/>
          </w:tcPr>
          <w:p>
            <w:pPr>
              <w:spacing w:before="720" w:beforeLines="0"/>
              <w:jc w:val="both"/>
              <w:rPr>
                <w:rFonts w:ascii="Calibri" w:hAnsi="Calibri"/>
              </w:rPr>
              <w:pPrChange w:id="6735" w:author="shalu.megotia" w:date="2022-04-25T14:36:39Z">
                <w:pPr>
                  <w:jc w:val="both"/>
                </w:pPr>
              </w:pPrChange>
            </w:pPr>
            <w:r>
              <w:rPr>
                <w:rFonts w:ascii="Calibri" w:hAnsi="Calibri"/>
              </w:rPr>
              <w:t>Covenant Fulfillment activity is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spacing w:before="720" w:beforeLines="0"/>
              <w:rPr>
                <w:rFonts w:ascii="Calibri" w:hAnsi="Calibri"/>
                <w:b/>
                <w:sz w:val="20"/>
                <w:szCs w:val="20"/>
              </w:rPr>
              <w:pPrChange w:id="6736" w:author="shalu.megotia" w:date="2022-04-25T14:36:39Z">
                <w:pPr/>
              </w:pPrChange>
            </w:pPr>
            <w:r>
              <w:rPr>
                <w:rFonts w:ascii="Calibri" w:hAnsi="Calibri"/>
                <w:b/>
                <w:sz w:val="20"/>
                <w:szCs w:val="20"/>
              </w:rPr>
              <w:t>Primary User</w:t>
            </w:r>
          </w:p>
        </w:tc>
        <w:tc>
          <w:tcPr>
            <w:tcW w:w="8339" w:type="dxa"/>
          </w:tcPr>
          <w:p>
            <w:pPr>
              <w:spacing w:before="720" w:beforeLines="0"/>
              <w:jc w:val="both"/>
              <w:rPr>
                <w:rFonts w:ascii="Calibri" w:hAnsi="Calibri"/>
              </w:rPr>
              <w:pPrChange w:id="6737" w:author="shalu.megotia" w:date="2022-04-25T14:36:39Z">
                <w:pPr>
                  <w:jc w:val="both"/>
                </w:pPr>
              </w:pPrChange>
            </w:pPr>
            <w:r>
              <w:rPr>
                <w:rFonts w:ascii="Calibri" w:hAnsi="Calibri"/>
              </w:rPr>
              <w:t>CBO-Checker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spacing w:before="720" w:beforeLines="0"/>
              <w:rPr>
                <w:rFonts w:ascii="Calibri" w:hAnsi="Calibri"/>
                <w:b/>
                <w:sz w:val="20"/>
                <w:szCs w:val="20"/>
              </w:rPr>
              <w:pPrChange w:id="6738" w:author="shalu.megotia" w:date="2022-04-25T14:36:39Z">
                <w:pPr/>
              </w:pPrChange>
            </w:pPr>
            <w:r>
              <w:rPr>
                <w:rFonts w:ascii="Calibri" w:hAnsi="Calibri"/>
                <w:b/>
                <w:sz w:val="20"/>
                <w:szCs w:val="20"/>
              </w:rPr>
              <w:t>Business Flow</w:t>
            </w:r>
          </w:p>
        </w:tc>
        <w:tc>
          <w:tcPr>
            <w:tcW w:w="8339" w:type="dxa"/>
          </w:tcPr>
          <w:p>
            <w:pPr>
              <w:spacing w:before="720" w:beforeLines="0"/>
              <w:jc w:val="both"/>
              <w:rPr>
                <w:rFonts w:ascii="Calibri" w:hAnsi="Calibri"/>
              </w:rPr>
              <w:pPrChange w:id="6739" w:author="shalu.megotia" w:date="2022-04-25T14:36:39Z">
                <w:pPr>
                  <w:jc w:val="both"/>
                </w:pPr>
              </w:pPrChange>
            </w:pPr>
            <w:r>
              <w:rPr>
                <w:rFonts w:ascii="Calibri" w:hAnsi="Calibri"/>
              </w:rPr>
              <w:t xml:space="preserve">Subsequent Disbursement template generation – Primary Flow </w:t>
            </w:r>
          </w:p>
          <w:p>
            <w:pPr>
              <w:pStyle w:val="60"/>
              <w:numPr>
                <w:ilvl w:val="0"/>
                <w:numId w:val="21"/>
              </w:numPr>
              <w:spacing w:before="720" w:beforeLines="0" w:after="0" w:line="240" w:lineRule="auto"/>
              <w:jc w:val="both"/>
              <w:rPr>
                <w:color w:val="000000"/>
              </w:rPr>
              <w:pPrChange w:id="6740" w:author="shalu.megotia" w:date="2022-04-25T14:36:39Z">
                <w:pPr>
                  <w:pStyle w:val="60"/>
                  <w:numPr>
                    <w:ilvl w:val="0"/>
                    <w:numId w:val="21"/>
                  </w:numPr>
                  <w:spacing w:after="0" w:line="240" w:lineRule="auto"/>
                  <w:jc w:val="both"/>
                </w:pPr>
              </w:pPrChange>
            </w:pPr>
            <w:r>
              <w:rPr>
                <w:color w:val="000000"/>
              </w:rPr>
              <w:t>User invokes the screen through worklist.</w:t>
            </w:r>
          </w:p>
          <w:p>
            <w:pPr>
              <w:pStyle w:val="60"/>
              <w:numPr>
                <w:ilvl w:val="0"/>
                <w:numId w:val="21"/>
              </w:numPr>
              <w:spacing w:before="720" w:beforeLines="0" w:after="0" w:line="240" w:lineRule="auto"/>
              <w:jc w:val="both"/>
              <w:rPr>
                <w:color w:val="000000"/>
              </w:rPr>
              <w:pPrChange w:id="6741" w:author="shalu.megotia" w:date="2022-04-25T14:36:39Z">
                <w:pPr>
                  <w:pStyle w:val="60"/>
                  <w:numPr>
                    <w:ilvl w:val="0"/>
                    <w:numId w:val="21"/>
                  </w:numPr>
                  <w:spacing w:after="0" w:line="240" w:lineRule="auto"/>
                  <w:jc w:val="both"/>
                </w:pPr>
              </w:pPrChange>
            </w:pPr>
            <w:r>
              <w:rPr>
                <w:rFonts w:cs="Arial"/>
              </w:rPr>
              <w:t>System displays the details of as captured at the previous stage.</w:t>
            </w:r>
          </w:p>
          <w:p>
            <w:pPr>
              <w:pStyle w:val="60"/>
              <w:numPr>
                <w:ilvl w:val="0"/>
                <w:numId w:val="21"/>
              </w:numPr>
              <w:spacing w:before="720" w:beforeLines="0" w:after="0" w:line="240" w:lineRule="auto"/>
              <w:jc w:val="both"/>
              <w:rPr>
                <w:color w:val="000000"/>
              </w:rPr>
              <w:pPrChange w:id="6742" w:author="shalu.megotia" w:date="2022-04-25T14:36:39Z">
                <w:pPr>
                  <w:pStyle w:val="60"/>
                  <w:numPr>
                    <w:ilvl w:val="0"/>
                    <w:numId w:val="21"/>
                  </w:numPr>
                  <w:spacing w:after="0" w:line="240" w:lineRule="auto"/>
                  <w:jc w:val="both"/>
                </w:pPr>
              </w:pPrChange>
            </w:pPr>
            <w:r>
              <w:rPr>
                <w:color w:val="000000"/>
              </w:rPr>
              <w:t>User generates the subsequent disbursement template.</w:t>
            </w:r>
          </w:p>
          <w:p>
            <w:pPr>
              <w:pStyle w:val="60"/>
              <w:numPr>
                <w:ilvl w:val="0"/>
                <w:numId w:val="21"/>
              </w:numPr>
              <w:spacing w:before="720" w:beforeLines="0" w:after="0" w:line="240" w:lineRule="auto"/>
              <w:jc w:val="both"/>
              <w:rPr>
                <w:color w:val="000000"/>
              </w:rPr>
              <w:pPrChange w:id="6743" w:author="shalu.megotia" w:date="2022-04-25T14:36:39Z">
                <w:pPr>
                  <w:pStyle w:val="60"/>
                  <w:numPr>
                    <w:ilvl w:val="0"/>
                    <w:numId w:val="21"/>
                  </w:numPr>
                  <w:spacing w:after="0" w:line="240" w:lineRule="auto"/>
                  <w:jc w:val="both"/>
                </w:pPr>
              </w:pPrChange>
            </w:pPr>
            <w:r>
              <w:rPr>
                <w:rFonts w:cs="Arial"/>
              </w:rPr>
              <w:t>User completes the activity.</w:t>
            </w:r>
          </w:p>
          <w:p>
            <w:pPr>
              <w:pStyle w:val="60"/>
              <w:spacing w:before="720" w:beforeLines="0" w:after="0" w:line="240" w:lineRule="auto"/>
              <w:ind w:left="0"/>
              <w:jc w:val="both"/>
              <w:pPrChange w:id="6744" w:author="shalu.megotia" w:date="2022-04-25T14:36:39Z">
                <w:pPr>
                  <w:pStyle w:val="60"/>
                  <w:spacing w:after="0" w:line="240" w:lineRule="auto"/>
                  <w:ind w:left="0"/>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spacing w:before="720" w:beforeLines="0"/>
              <w:rPr>
                <w:rFonts w:ascii="Calibri" w:hAnsi="Calibri"/>
                <w:b/>
                <w:sz w:val="20"/>
                <w:szCs w:val="20"/>
              </w:rPr>
              <w:pPrChange w:id="6745" w:author="shalu.megotia" w:date="2022-04-25T14:36:39Z">
                <w:pPr/>
              </w:pPrChange>
            </w:pPr>
            <w:r>
              <w:rPr>
                <w:rFonts w:ascii="Calibri" w:hAnsi="Calibri"/>
                <w:b/>
                <w:sz w:val="20"/>
                <w:szCs w:val="20"/>
              </w:rPr>
              <w:t>Post Conditions</w:t>
            </w:r>
          </w:p>
        </w:tc>
        <w:tc>
          <w:tcPr>
            <w:tcW w:w="8339" w:type="dxa"/>
          </w:tcPr>
          <w:p>
            <w:pPr>
              <w:pStyle w:val="60"/>
              <w:numPr>
                <w:ilvl w:val="0"/>
                <w:numId w:val="21"/>
              </w:numPr>
              <w:spacing w:before="720" w:beforeLines="0" w:after="0" w:line="240" w:lineRule="auto"/>
              <w:jc w:val="both"/>
              <w:pPrChange w:id="6746" w:author="shalu.megotia" w:date="2022-04-25T14:36:39Z">
                <w:pPr>
                  <w:pStyle w:val="60"/>
                  <w:numPr>
                    <w:ilvl w:val="0"/>
                    <w:numId w:val="21"/>
                  </w:numPr>
                  <w:spacing w:after="0" w:line="240" w:lineRule="auto"/>
                  <w:jc w:val="both"/>
                </w:pPr>
              </w:pPrChange>
            </w:pPr>
            <w:r>
              <w:rPr>
                <w:rFonts w:cs="Arial"/>
              </w:rPr>
              <w:t>Workflow 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spacing w:before="720" w:beforeLines="0"/>
              <w:rPr>
                <w:rFonts w:ascii="Calibri" w:hAnsi="Calibri"/>
                <w:b/>
                <w:sz w:val="20"/>
                <w:szCs w:val="20"/>
              </w:rPr>
              <w:pPrChange w:id="6747" w:author="shalu.megotia" w:date="2022-04-25T14:36:39Z">
                <w:pPr/>
              </w:pPrChange>
            </w:pPr>
            <w:r>
              <w:rPr>
                <w:rFonts w:ascii="Calibri" w:hAnsi="Calibri"/>
                <w:b/>
                <w:sz w:val="20"/>
                <w:szCs w:val="20"/>
              </w:rPr>
              <w:t>Business Rules</w:t>
            </w:r>
          </w:p>
        </w:tc>
        <w:tc>
          <w:tcPr>
            <w:tcW w:w="8339" w:type="dxa"/>
          </w:tcPr>
          <w:p>
            <w:pPr>
              <w:pStyle w:val="60"/>
              <w:numPr>
                <w:ilvl w:val="0"/>
                <w:numId w:val="21"/>
              </w:numPr>
              <w:spacing w:before="720" w:beforeLines="0" w:after="0" w:line="240" w:lineRule="auto"/>
              <w:jc w:val="both"/>
              <w:rPr>
                <w:color w:val="000000"/>
              </w:rPr>
              <w:pPrChange w:id="6748" w:author="shalu.megotia" w:date="2022-04-25T14:36:39Z">
                <w:pPr>
                  <w:pStyle w:val="60"/>
                  <w:numPr>
                    <w:ilvl w:val="0"/>
                    <w:numId w:val="21"/>
                  </w:numPr>
                  <w:spacing w:after="0" w:line="240" w:lineRule="auto"/>
                  <w:jc w:val="both"/>
                </w:pPr>
              </w:pPrChange>
            </w:pPr>
            <w:r>
              <w:rPr>
                <w:rFonts w:cs="Arial"/>
              </w:rPr>
              <w:t>Only those application where further disbursement is allowed will be available for user to pick.</w:t>
            </w:r>
          </w:p>
          <w:p>
            <w:pPr>
              <w:pStyle w:val="60"/>
              <w:numPr>
                <w:ilvl w:val="0"/>
                <w:numId w:val="21"/>
              </w:numPr>
              <w:spacing w:before="720" w:beforeLines="0" w:after="0" w:line="240" w:lineRule="auto"/>
              <w:jc w:val="both"/>
              <w:rPr>
                <w:color w:val="000000"/>
              </w:rPr>
              <w:pPrChange w:id="6749" w:author="shalu.megotia" w:date="2022-04-25T14:36:39Z">
                <w:pPr>
                  <w:pStyle w:val="60"/>
                  <w:numPr>
                    <w:ilvl w:val="0"/>
                    <w:numId w:val="21"/>
                  </w:numPr>
                  <w:spacing w:after="0" w:line="240" w:lineRule="auto"/>
                  <w:jc w:val="both"/>
                </w:pPr>
              </w:pPrChange>
            </w:pPr>
            <w:r>
              <w:rPr>
                <w:rFonts w:cs="Arial"/>
              </w:rPr>
              <w:t>At one point of time, user will be able to perform disbursement to one application only.</w:t>
            </w:r>
          </w:p>
          <w:p>
            <w:pPr>
              <w:pStyle w:val="60"/>
              <w:numPr>
                <w:ilvl w:val="0"/>
                <w:numId w:val="21"/>
              </w:numPr>
              <w:spacing w:before="720" w:beforeLines="0" w:after="0" w:line="240" w:lineRule="auto"/>
              <w:jc w:val="both"/>
              <w:rPr>
                <w:color w:val="000000"/>
              </w:rPr>
              <w:pPrChange w:id="6750" w:author="shalu.megotia" w:date="2022-04-25T14:36:39Z">
                <w:pPr>
                  <w:pStyle w:val="60"/>
                  <w:numPr>
                    <w:ilvl w:val="0"/>
                    <w:numId w:val="21"/>
                  </w:numPr>
                  <w:spacing w:after="0" w:line="240" w:lineRule="auto"/>
                  <w:jc w:val="both"/>
                </w:pPr>
              </w:pPrChange>
            </w:pPr>
            <w:r>
              <w:rPr>
                <w:color w:val="000000"/>
              </w:rPr>
              <w:t>Subsequent disbursement is applicable for all type of facilities.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spacing w:before="720" w:beforeLines="0"/>
              <w:rPr>
                <w:rFonts w:ascii="Calibri" w:hAnsi="Calibri"/>
                <w:b/>
                <w:sz w:val="20"/>
                <w:szCs w:val="20"/>
              </w:rPr>
              <w:pPrChange w:id="6751" w:author="shalu.megotia" w:date="2022-04-25T14:36:39Z">
                <w:pPr/>
              </w:pPrChange>
            </w:pPr>
            <w:r>
              <w:rPr>
                <w:rFonts w:ascii="Calibri" w:hAnsi="Calibri"/>
                <w:b/>
                <w:sz w:val="20"/>
                <w:szCs w:val="20"/>
              </w:rPr>
              <w:t>UI Details</w:t>
            </w:r>
          </w:p>
        </w:tc>
        <w:tc>
          <w:tcPr>
            <w:tcW w:w="8339" w:type="dxa"/>
            <w:shd w:val="clear" w:color="auto" w:fill="auto"/>
          </w:tcPr>
          <w:p>
            <w:pPr>
              <w:spacing w:before="720" w:beforeLines="0"/>
              <w:jc w:val="both"/>
              <w:rPr>
                <w:rFonts w:ascii="Calibri" w:hAnsi="Calibri"/>
              </w:rPr>
              <w:pPrChange w:id="6752" w:author="shalu.megotia" w:date="2022-04-25T14:36:39Z">
                <w:pPr>
                  <w:jc w:val="both"/>
                </w:pPr>
              </w:pPrChange>
            </w:pPr>
            <w:r>
              <w:rPr>
                <w:rFonts w:ascii="Calibri" w:hAnsi="Calibri"/>
              </w:rPr>
              <w:t xml:space="preserve">Please find below the tentative screen for subsequent disbursement template generation - </w:t>
            </w:r>
          </w:p>
          <w:p>
            <w:pPr>
              <w:spacing w:before="720" w:beforeLines="0"/>
              <w:jc w:val="both"/>
              <w:rPr>
                <w:rFonts w:ascii="Calibri" w:hAnsi="Calibri"/>
              </w:rPr>
              <w:pPrChange w:id="6753" w:author="shalu.megotia" w:date="2022-04-25T14:36:39Z">
                <w:pPr>
                  <w:jc w:val="both"/>
                </w:pPr>
              </w:pPrChange>
            </w:pPr>
            <w:bookmarkStart w:id="267" w:name="_MON_1681824960"/>
            <w:bookmarkEnd w:id="267"/>
            <w:r>
              <w:rPr>
                <w:rFonts w:ascii="Calibri" w:hAnsi="Calibri"/>
              </w:rPr>
              <w:object>
                <v:shape id="_x0000_i1129" o:spt="75" type="#_x0000_t75" style="height:64.5pt;width:108pt;" o:ole="t" filled="f" o:preferrelative="t" stroked="f" coordsize="21600,21600">
                  <v:path/>
                  <v:fill on="f" focussize="0,0"/>
                  <v:stroke on="f" joinstyle="miter"/>
                  <v:imagedata r:id="rId226" o:title=""/>
                  <o:lock v:ext="edit" aspectratio="t"/>
                  <w10:wrap type="none"/>
                  <w10:anchorlock/>
                </v:shape>
                <o:OLEObject Type="Embed" ProgID="Excel.Sheet.12" ShapeID="_x0000_i1129" DrawAspect="Icon" ObjectID="_1468075829" r:id="rId225">
                  <o:LockedField>false</o:LockedField>
                </o:OLEObject>
              </w:object>
            </w:r>
          </w:p>
          <w:p>
            <w:pPr>
              <w:spacing w:before="720" w:beforeLines="0"/>
              <w:jc w:val="both"/>
              <w:rPr>
                <w:rFonts w:ascii="Calibri" w:hAnsi="Calibri"/>
              </w:rPr>
              <w:pPrChange w:id="6754" w:author="shalu.megotia" w:date="2022-04-25T14:36:39Z">
                <w:pPr>
                  <w:jc w:val="both"/>
                </w:pPr>
              </w:pPrChange>
            </w:pPr>
          </w:p>
          <w:p>
            <w:pPr>
              <w:spacing w:before="720" w:beforeLines="0"/>
              <w:jc w:val="both"/>
              <w:rPr>
                <w:rFonts w:ascii="Calibri" w:hAnsi="Calibri"/>
              </w:rPr>
              <w:pPrChange w:id="6755" w:author="shalu.megotia" w:date="2022-04-25T14:36:39Z">
                <w:pPr>
                  <w:jc w:val="both"/>
                </w:pPr>
              </w:pPrChange>
            </w:pPr>
          </w:p>
          <w:p>
            <w:pPr>
              <w:spacing w:before="720" w:beforeLines="0"/>
              <w:jc w:val="both"/>
              <w:rPr>
                <w:rFonts w:ascii="Calibri" w:hAnsi="Calibri"/>
              </w:rPr>
              <w:pPrChange w:id="6756" w:author="shalu.megotia" w:date="2022-04-25T14:36:39Z">
                <w:pPr>
                  <w:jc w:val="both"/>
                </w:pPr>
              </w:pPrChange>
            </w:pPr>
            <w:r>
              <w:rPr>
                <w:rFonts w:ascii="Calibri" w:hAnsi="Calibri"/>
              </w:rPr>
              <w:t>Please find below the subsequent disbursement template –</w:t>
            </w:r>
          </w:p>
          <w:p>
            <w:pPr>
              <w:spacing w:before="720" w:beforeLines="0"/>
              <w:jc w:val="both"/>
              <w:rPr>
                <w:rFonts w:ascii="Calibri" w:hAnsi="Calibri"/>
              </w:rPr>
              <w:pPrChange w:id="6757" w:author="shalu.megotia" w:date="2022-04-25T14:36:39Z">
                <w:pPr>
                  <w:jc w:val="both"/>
                </w:pPr>
              </w:pPrChange>
            </w:pPr>
          </w:p>
          <w:p>
            <w:pPr>
              <w:spacing w:before="720" w:beforeLines="0"/>
              <w:jc w:val="both"/>
              <w:rPr>
                <w:rFonts w:ascii="Calibri" w:hAnsi="Calibri"/>
              </w:rPr>
              <w:pPrChange w:id="6758" w:author="shalu.megotia" w:date="2022-04-25T14:36:39Z">
                <w:pPr>
                  <w:jc w:val="both"/>
                </w:pPr>
              </w:pPrChange>
            </w:pPr>
            <w:bookmarkStart w:id="268" w:name="_MON_1681824934"/>
            <w:bookmarkEnd w:id="268"/>
            <w:r>
              <w:rPr>
                <w:rFonts w:ascii="Calibri" w:hAnsi="Calibri"/>
              </w:rPr>
              <w:object>
                <v:shape id="_x0000_i1130" o:spt="75" type="#_x0000_t75" style="height:64.5pt;width:108pt;" o:ole="t" filled="f" o:preferrelative="t" stroked="f" coordsize="21600,21600">
                  <v:path/>
                  <v:fill on="f" focussize="0,0"/>
                  <v:stroke on="f" joinstyle="miter"/>
                  <v:imagedata r:id="rId228" o:title=""/>
                  <o:lock v:ext="edit" aspectratio="t"/>
                  <w10:wrap type="none"/>
                  <w10:anchorlock/>
                </v:shape>
                <o:OLEObject Type="Embed" ProgID="Excel.Sheet.12" ShapeID="_x0000_i1130" DrawAspect="Icon" ObjectID="_1468075830" r:id="rId227">
                  <o:LockedField>false</o:LockedField>
                </o:OLEObject>
              </w:object>
            </w:r>
            <w:ins w:id="6759" w:author="Abhinav Shandilya" w:date="2021-09-07T21:50:00Z"/>
            <w:ins w:id="6760" w:author="Abhinav Shandilya" w:date="2021-09-07T21:50:00Z"/>
            <w:ins w:id="6761" w:author="Abhinav Shandilya" w:date="2021-09-07T21:50:00Z"/>
            <w:ins w:id="6762" w:author="Abhinav Shandilya" w:date="2021-09-07T21:50:00Z">
              <w:r>
                <w:rPr>
                  <w:rFonts w:ascii="Calibri" w:hAnsi="Calibri"/>
                </w:rPr>
                <w:object>
                  <v:shape id="_x0000_i1131" o:spt="75" type="#_x0000_t75" style="height:50.25pt;width:79.5pt;" o:ole="t" filled="f" o:preferrelative="t" stroked="f" coordsize="21600,21600">
                    <v:path/>
                    <v:fill on="f" focussize="0,0"/>
                    <v:stroke on="f" joinstyle="miter"/>
                    <v:imagedata r:id="rId230" o:title=""/>
                    <o:lock v:ext="edit" aspectratio="t"/>
                    <w10:wrap type="none"/>
                    <w10:anchorlock/>
                  </v:shape>
                  <o:OLEObject Type="Embed" ProgID="Excel.Sheet.12" ShapeID="_x0000_i1131" DrawAspect="Icon" ObjectID="_1468075831" r:id="rId229">
                    <o:LockedField>false</o:LockedField>
                  </o:OLEObject>
                </w:object>
              </w:r>
            </w:ins>
            <w:ins w:id="6764" w:author="Abhinav Shandilya" w:date="2021-09-07T21:50:00Z"/>
          </w:p>
          <w:p>
            <w:pPr>
              <w:spacing w:before="720" w:beforeLines="0"/>
              <w:jc w:val="both"/>
              <w:rPr>
                <w:rFonts w:ascii="Calibri" w:hAnsi="Calibri"/>
              </w:rPr>
              <w:pPrChange w:id="6765"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spacing w:before="720" w:beforeLines="0"/>
              <w:rPr>
                <w:rFonts w:ascii="Calibri" w:hAnsi="Calibri"/>
                <w:b/>
                <w:sz w:val="20"/>
                <w:szCs w:val="20"/>
              </w:rPr>
              <w:pPrChange w:id="6766" w:author="shalu.megotia" w:date="2022-04-25T14:36:39Z">
                <w:pPr/>
              </w:pPrChange>
            </w:pPr>
            <w:r>
              <w:rPr>
                <w:rFonts w:ascii="Calibri" w:hAnsi="Calibri"/>
                <w:b/>
                <w:sz w:val="20"/>
                <w:szCs w:val="20"/>
              </w:rPr>
              <w:t>Validations</w:t>
            </w:r>
          </w:p>
        </w:tc>
        <w:tc>
          <w:tcPr>
            <w:tcW w:w="8339" w:type="dxa"/>
          </w:tcPr>
          <w:p>
            <w:pPr>
              <w:pStyle w:val="60"/>
              <w:spacing w:before="720" w:beforeLines="0" w:after="0" w:line="240" w:lineRule="auto"/>
              <w:ind w:left="0"/>
              <w:jc w:val="both"/>
              <w:pPrChange w:id="6767" w:author="shalu.megotia" w:date="2022-04-25T14:36:39Z">
                <w:pPr>
                  <w:pStyle w:val="60"/>
                  <w:spacing w:after="0" w:line="240" w:lineRule="auto"/>
                  <w:ind w:left="0"/>
                  <w:jc w:val="both"/>
                </w:pPr>
              </w:pPrChange>
            </w:pPr>
            <w: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pPr>
              <w:spacing w:before="720" w:beforeLines="0"/>
              <w:rPr>
                <w:rFonts w:ascii="Calibri" w:hAnsi="Calibri"/>
                <w:b/>
                <w:sz w:val="20"/>
                <w:szCs w:val="20"/>
              </w:rPr>
              <w:pPrChange w:id="6768" w:author="shalu.megotia" w:date="2022-04-25T14:36:39Z">
                <w:pPr/>
              </w:pPrChange>
            </w:pPr>
            <w:r>
              <w:rPr>
                <w:rFonts w:ascii="Calibri" w:hAnsi="Calibri"/>
                <w:b/>
                <w:sz w:val="20"/>
                <w:szCs w:val="20"/>
              </w:rPr>
              <w:t>Queries / Open Points</w:t>
            </w:r>
          </w:p>
        </w:tc>
        <w:tc>
          <w:tcPr>
            <w:tcW w:w="8339" w:type="dxa"/>
          </w:tcPr>
          <w:p>
            <w:pPr>
              <w:spacing w:before="720" w:beforeLines="0"/>
              <w:jc w:val="both"/>
              <w:rPr>
                <w:rFonts w:ascii="Calibri" w:hAnsi="Calibri"/>
              </w:rPr>
              <w:pPrChange w:id="6769" w:author="shalu.megotia" w:date="2022-04-25T14:36:39Z">
                <w:pPr>
                  <w:jc w:val="both"/>
                </w:pPr>
              </w:pPrChange>
            </w:pPr>
            <w:r>
              <w:rPr>
                <w:rFonts w:ascii="Calibri" w:hAnsi="Calibri"/>
              </w:rPr>
              <w:t>NA</w:t>
            </w:r>
          </w:p>
        </w:tc>
      </w:tr>
    </w:tbl>
    <w:p>
      <w:pPr>
        <w:spacing w:before="720" w:beforeLines="0"/>
        <w:pPrChange w:id="6770" w:author="shalu.megotia" w:date="2022-04-25T14:36:39Z">
          <w:pPr/>
        </w:pPrChange>
      </w:pPr>
    </w:p>
    <w:p>
      <w:pPr>
        <w:spacing w:before="720" w:beforeLines="0"/>
        <w:pPrChange w:id="6771" w:author="shalu.megotia" w:date="2022-04-25T14:36:39Z">
          <w:pPr/>
        </w:pPrChange>
      </w:pPr>
    </w:p>
    <w:p>
      <w:pPr>
        <w:pStyle w:val="3"/>
        <w:keepLines w:val="0"/>
        <w:numPr>
          <w:ilvl w:val="1"/>
          <w:numId w:val="47"/>
        </w:numPr>
        <w:tabs>
          <w:tab w:val="left" w:pos="0"/>
        </w:tabs>
        <w:spacing w:before="720" w:beforeLines="0" w:after="60" w:line="276" w:lineRule="auto"/>
        <w:ind w:left="0" w:firstLine="0"/>
        <w:rPr>
          <w:rFonts w:cs="Arial" w:asciiTheme="minorHAnsi" w:hAnsiTheme="minorHAnsi" w:eastAsiaTheme="minorHAnsi"/>
          <w:b/>
          <w:bCs/>
          <w:caps/>
          <w:color w:val="auto"/>
          <w:kern w:val="32"/>
          <w:sz w:val="22"/>
          <w:szCs w:val="22"/>
          <w:u w:val="single"/>
        </w:rPr>
        <w:pPrChange w:id="6772" w:author="shalu.megotia" w:date="2022-04-25T14:36:39Z">
          <w:pPr>
            <w:pStyle w:val="3"/>
            <w:keepLines w:val="0"/>
            <w:numPr>
              <w:ilvl w:val="1"/>
              <w:numId w:val="47"/>
            </w:numPr>
            <w:tabs>
              <w:tab w:val="left" w:pos="0"/>
            </w:tabs>
            <w:spacing w:before="240" w:after="60" w:line="276" w:lineRule="auto"/>
            <w:ind w:left="0" w:firstLine="0"/>
          </w:pPr>
        </w:pPrChange>
      </w:pPr>
      <w:bookmarkStart w:id="269" w:name="_Toc72191957"/>
      <w:r>
        <w:rPr>
          <w:rFonts w:cs="Arial" w:asciiTheme="minorHAnsi" w:hAnsiTheme="minorHAnsi" w:eastAsiaTheme="minorHAnsi"/>
          <w:b/>
          <w:bCs/>
          <w:caps/>
          <w:color w:val="auto"/>
          <w:kern w:val="32"/>
          <w:sz w:val="22"/>
          <w:szCs w:val="22"/>
          <w:u w:val="single"/>
        </w:rPr>
        <w:t>Post Disbursement Covenant Fulfillment</w:t>
      </w:r>
      <w:bookmarkEnd w:id="269"/>
    </w:p>
    <w:p>
      <w:pPr>
        <w:spacing w:before="720" w:beforeLines="0"/>
        <w:pPrChange w:id="6773" w:author="shalu.megotia" w:date="2022-04-25T14:36:39Z">
          <w:pPr/>
        </w:pPrChange>
      </w:pPr>
    </w:p>
    <w:tbl>
      <w:tblPr>
        <w:tblStyle w:val="12"/>
        <w:tblW w:w="9073"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7"/>
        <w:gridCol w:w="6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pPr>
              <w:spacing w:before="720" w:beforeLines="0"/>
              <w:rPr>
                <w:b/>
                <w:color w:val="000000"/>
              </w:rPr>
              <w:pPrChange w:id="6774" w:author="shalu.megotia" w:date="2022-04-25T14:36:39Z">
                <w:pPr/>
              </w:pPrChange>
            </w:pPr>
            <w:r>
              <w:rPr>
                <w:b/>
                <w:color w:val="000000"/>
              </w:rPr>
              <w:t xml:space="preserve">Brief description </w:t>
            </w:r>
          </w:p>
        </w:tc>
        <w:tc>
          <w:tcPr>
            <w:tcW w:w="6946" w:type="dxa"/>
          </w:tcPr>
          <w:p>
            <w:pPr>
              <w:spacing w:before="720" w:beforeLines="0"/>
              <w:jc w:val="both"/>
              <w:rPr>
                <w:color w:val="000000"/>
              </w:rPr>
              <w:pPrChange w:id="6775" w:author="shalu.megotia" w:date="2022-04-25T14:36:39Z">
                <w:pPr>
                  <w:jc w:val="both"/>
                </w:pPr>
              </w:pPrChange>
            </w:pPr>
            <w:r>
              <w:rPr>
                <w:color w:val="000000"/>
              </w:rPr>
              <w:t>Through menu option user can see and update the covenant’s status which are due to be fulfilled after account opening. The covenants will be listed based on the customer ID.</w:t>
            </w:r>
          </w:p>
          <w:p>
            <w:pPr>
              <w:spacing w:before="720" w:beforeLines="0"/>
              <w:jc w:val="both"/>
              <w:rPr>
                <w:color w:val="000000"/>
              </w:rPr>
              <w:pPrChange w:id="6776" w:author="shalu.megotia" w:date="2022-04-25T14:36:39Z">
                <w:pPr>
                  <w:jc w:val="both"/>
                </w:pPr>
              </w:pPrChange>
            </w:pPr>
            <w:r>
              <w:rPr>
                <w:color w:val="000000"/>
              </w:rPr>
              <w:t>System will list those covenants only which are due to be fulfilled based on the due date selection by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pPr>
              <w:spacing w:before="720" w:beforeLines="0"/>
              <w:rPr>
                <w:b/>
                <w:color w:val="000000"/>
              </w:rPr>
              <w:pPrChange w:id="6777" w:author="shalu.megotia" w:date="2022-04-25T14:36:39Z">
                <w:pPr/>
              </w:pPrChange>
            </w:pPr>
            <w:r>
              <w:rPr>
                <w:b/>
                <w:color w:val="000000"/>
              </w:rPr>
              <w:t>Pre-conditions</w:t>
            </w:r>
          </w:p>
        </w:tc>
        <w:tc>
          <w:tcPr>
            <w:tcW w:w="6946" w:type="dxa"/>
          </w:tcPr>
          <w:p>
            <w:pPr>
              <w:spacing w:before="720" w:beforeLines="0"/>
              <w:jc w:val="both"/>
              <w:rPr>
                <w:color w:val="000000"/>
              </w:rPr>
              <w:pPrChange w:id="6778" w:author="shalu.megotia" w:date="2022-04-25T14:36:39Z">
                <w:pPr>
                  <w:jc w:val="both"/>
                </w:pPr>
              </w:pPrChange>
            </w:pPr>
            <w:r>
              <w:rPr>
                <w:color w:val="000000"/>
              </w:rPr>
              <w:t>Application main flow is closed.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pPr>
              <w:spacing w:before="720" w:beforeLines="0"/>
              <w:rPr>
                <w:b/>
                <w:color w:val="000000"/>
              </w:rPr>
              <w:pPrChange w:id="6779" w:author="shalu.megotia" w:date="2022-04-25T14:36:39Z">
                <w:pPr/>
              </w:pPrChange>
            </w:pPr>
            <w:r>
              <w:rPr>
                <w:b/>
                <w:color w:val="000000"/>
              </w:rPr>
              <w:t>Primary users</w:t>
            </w:r>
          </w:p>
        </w:tc>
        <w:tc>
          <w:tcPr>
            <w:tcW w:w="6946" w:type="dxa"/>
          </w:tcPr>
          <w:p>
            <w:pPr>
              <w:spacing w:before="720" w:beforeLines="0"/>
              <w:jc w:val="both"/>
              <w:rPr>
                <w:color w:val="000000"/>
              </w:rPr>
              <w:pPrChange w:id="6780" w:author="shalu.megotia" w:date="2022-04-25T14:36:39Z">
                <w:pPr>
                  <w:jc w:val="both"/>
                </w:pPr>
              </w:pPrChange>
            </w:pPr>
            <w:r>
              <w:rPr>
                <w:color w:val="000000"/>
              </w:rPr>
              <w:t>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pPr>
              <w:spacing w:before="720" w:beforeLines="0"/>
              <w:rPr>
                <w:b/>
                <w:color w:val="000000"/>
              </w:rPr>
              <w:pPrChange w:id="6781" w:author="shalu.megotia" w:date="2022-04-25T14:36:39Z">
                <w:pPr/>
              </w:pPrChange>
            </w:pPr>
            <w:r>
              <w:rPr>
                <w:b/>
                <w:color w:val="000000"/>
              </w:rPr>
              <w:t>Process flow of events</w:t>
            </w:r>
          </w:p>
        </w:tc>
        <w:tc>
          <w:tcPr>
            <w:tcW w:w="6946" w:type="dxa"/>
          </w:tcPr>
          <w:p>
            <w:pPr>
              <w:spacing w:before="720" w:beforeLines="0"/>
              <w:jc w:val="both"/>
              <w:rPr>
                <w:b/>
                <w:color w:val="000000"/>
              </w:rPr>
              <w:pPrChange w:id="6782" w:author="shalu.megotia" w:date="2022-04-25T14:36:39Z">
                <w:pPr>
                  <w:jc w:val="both"/>
                </w:pPr>
              </w:pPrChange>
            </w:pPr>
            <w:r>
              <w:rPr>
                <w:b/>
                <w:color w:val="000000"/>
              </w:rPr>
              <w:t>Post Disbursement Covenants:</w:t>
            </w:r>
          </w:p>
          <w:p>
            <w:pPr>
              <w:pStyle w:val="60"/>
              <w:numPr>
                <w:ilvl w:val="0"/>
                <w:numId w:val="50"/>
              </w:numPr>
              <w:spacing w:before="720" w:beforeLines="0" w:after="0" w:line="240" w:lineRule="auto"/>
              <w:jc w:val="both"/>
              <w:rPr>
                <w:rFonts w:asciiTheme="minorHAnsi" w:hAnsiTheme="minorHAnsi"/>
              </w:rPr>
              <w:pPrChange w:id="6783" w:author="shalu.megotia" w:date="2022-04-25T14:36:39Z">
                <w:pPr>
                  <w:pStyle w:val="60"/>
                  <w:numPr>
                    <w:ilvl w:val="0"/>
                    <w:numId w:val="50"/>
                  </w:numPr>
                  <w:spacing w:after="0" w:line="240" w:lineRule="auto"/>
                  <w:jc w:val="both"/>
                </w:pPr>
              </w:pPrChange>
            </w:pPr>
            <w:r>
              <w:rPr>
                <w:rFonts w:asciiTheme="minorHAnsi" w:hAnsiTheme="minorHAnsi"/>
                <w:color w:val="000000"/>
              </w:rPr>
              <w:t>RM Opens the screen for ‘Post Disbursement Covenants Fulfillment’.</w:t>
            </w:r>
          </w:p>
          <w:p>
            <w:pPr>
              <w:pStyle w:val="60"/>
              <w:numPr>
                <w:ilvl w:val="0"/>
                <w:numId w:val="50"/>
              </w:numPr>
              <w:spacing w:before="720" w:beforeLines="0" w:after="0" w:line="240" w:lineRule="auto"/>
              <w:jc w:val="both"/>
              <w:rPr>
                <w:rFonts w:asciiTheme="minorHAnsi" w:hAnsiTheme="minorHAnsi"/>
              </w:rPr>
              <w:pPrChange w:id="6784" w:author="shalu.megotia" w:date="2022-04-25T14:36:39Z">
                <w:pPr>
                  <w:pStyle w:val="60"/>
                  <w:numPr>
                    <w:ilvl w:val="0"/>
                    <w:numId w:val="50"/>
                  </w:numPr>
                  <w:spacing w:after="0" w:line="240" w:lineRule="auto"/>
                  <w:jc w:val="both"/>
                </w:pPr>
              </w:pPrChange>
            </w:pPr>
            <w:r>
              <w:rPr>
                <w:rFonts w:asciiTheme="minorHAnsi" w:hAnsiTheme="minorHAnsi"/>
                <w:color w:val="000000"/>
              </w:rPr>
              <w:t>User enters customer number and due date.</w:t>
            </w:r>
          </w:p>
          <w:p>
            <w:pPr>
              <w:pStyle w:val="60"/>
              <w:numPr>
                <w:ilvl w:val="0"/>
                <w:numId w:val="50"/>
              </w:numPr>
              <w:spacing w:before="720" w:beforeLines="0" w:after="0" w:line="240" w:lineRule="auto"/>
              <w:jc w:val="both"/>
              <w:rPr>
                <w:rFonts w:asciiTheme="minorHAnsi" w:hAnsiTheme="minorHAnsi"/>
              </w:rPr>
              <w:pPrChange w:id="6785" w:author="shalu.megotia" w:date="2022-04-25T14:36:39Z">
                <w:pPr>
                  <w:pStyle w:val="60"/>
                  <w:numPr>
                    <w:ilvl w:val="0"/>
                    <w:numId w:val="50"/>
                  </w:numPr>
                  <w:spacing w:after="0" w:line="240" w:lineRule="auto"/>
                  <w:jc w:val="both"/>
                </w:pPr>
              </w:pPrChange>
            </w:pPr>
            <w:r>
              <w:rPr>
                <w:rFonts w:asciiTheme="minorHAnsi" w:hAnsiTheme="minorHAnsi"/>
                <w:color w:val="000000"/>
              </w:rPr>
              <w:t xml:space="preserve">System displays all the covenants based on customer ID and due date entered.  </w:t>
            </w:r>
          </w:p>
          <w:p>
            <w:pPr>
              <w:pStyle w:val="60"/>
              <w:numPr>
                <w:ilvl w:val="0"/>
                <w:numId w:val="50"/>
              </w:numPr>
              <w:spacing w:before="720" w:beforeLines="0" w:after="0" w:line="240" w:lineRule="auto"/>
              <w:jc w:val="both"/>
              <w:rPr>
                <w:rFonts w:asciiTheme="minorHAnsi" w:hAnsiTheme="minorHAnsi"/>
              </w:rPr>
              <w:pPrChange w:id="6786" w:author="shalu.megotia" w:date="2022-04-25T14:36:39Z">
                <w:pPr>
                  <w:pStyle w:val="60"/>
                  <w:numPr>
                    <w:ilvl w:val="0"/>
                    <w:numId w:val="50"/>
                  </w:numPr>
                  <w:spacing w:after="0" w:line="240" w:lineRule="auto"/>
                  <w:jc w:val="both"/>
                </w:pPr>
              </w:pPrChange>
            </w:pPr>
            <w:r>
              <w:rPr>
                <w:rFonts w:asciiTheme="minorHAnsi" w:hAnsiTheme="minorHAnsi"/>
              </w:rPr>
              <w:t>User changes the status of covenants as fulfilled wherever its applicable</w:t>
            </w:r>
            <w:r>
              <w:rPr>
                <w:rFonts w:asciiTheme="minorHAnsi" w:hAnsiTheme="minorHAnsi"/>
                <w:color w:val="000000"/>
              </w:rPr>
              <w:t xml:space="preserve"> or updates revised due date.</w:t>
            </w:r>
          </w:p>
          <w:p>
            <w:pPr>
              <w:pStyle w:val="60"/>
              <w:numPr>
                <w:ilvl w:val="0"/>
                <w:numId w:val="50"/>
              </w:numPr>
              <w:spacing w:before="720" w:beforeLines="0" w:after="0" w:line="240" w:lineRule="auto"/>
              <w:jc w:val="both"/>
              <w:rPr>
                <w:rFonts w:asciiTheme="minorHAnsi" w:hAnsiTheme="minorHAnsi"/>
              </w:rPr>
              <w:pPrChange w:id="6787" w:author="shalu.megotia" w:date="2022-04-25T14:36:39Z">
                <w:pPr>
                  <w:pStyle w:val="60"/>
                  <w:numPr>
                    <w:ilvl w:val="0"/>
                    <w:numId w:val="50"/>
                  </w:numPr>
                  <w:spacing w:after="0" w:line="240" w:lineRule="auto"/>
                  <w:jc w:val="both"/>
                </w:pPr>
              </w:pPrChange>
            </w:pPr>
            <w:r>
              <w:rPr>
                <w:rFonts w:asciiTheme="minorHAnsi" w:hAnsiTheme="minorHAnsi"/>
              </w:rPr>
              <w:t>User saves the screen.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pPr>
              <w:spacing w:before="720" w:beforeLines="0"/>
              <w:rPr>
                <w:b/>
                <w:color w:val="000000"/>
              </w:rPr>
              <w:pPrChange w:id="6788" w:author="shalu.megotia" w:date="2022-04-25T14:36:39Z">
                <w:pPr/>
              </w:pPrChange>
            </w:pPr>
            <w:r>
              <w:rPr>
                <w:b/>
                <w:color w:val="000000"/>
              </w:rPr>
              <w:t xml:space="preserve">UI Details </w:t>
            </w:r>
          </w:p>
        </w:tc>
        <w:tc>
          <w:tcPr>
            <w:tcW w:w="6946" w:type="dxa"/>
          </w:tcPr>
          <w:p>
            <w:pPr>
              <w:spacing w:before="720" w:beforeLines="0"/>
              <w:jc w:val="both"/>
              <w:rPr>
                <w:color w:val="000000"/>
              </w:rPr>
              <w:pPrChange w:id="6789" w:author="shalu.megotia" w:date="2022-04-25T14:36:39Z">
                <w:pPr>
                  <w:jc w:val="both"/>
                </w:pPr>
              </w:pPrChange>
            </w:pPr>
            <w:r>
              <w:rPr>
                <w:color w:val="000000"/>
              </w:rPr>
              <w:t>Following is the indicative screen for Post Disbursement Covenants Fulfillment:</w:t>
            </w:r>
          </w:p>
          <w:p>
            <w:pPr>
              <w:spacing w:before="720" w:beforeLines="0"/>
              <w:jc w:val="both"/>
              <w:rPr>
                <w:color w:val="000000"/>
                <w:highlight w:val="yellow"/>
              </w:rPr>
              <w:pPrChange w:id="6790" w:author="shalu.megotia" w:date="2022-04-25T14:36:39Z">
                <w:pPr>
                  <w:jc w:val="both"/>
                </w:pPr>
              </w:pPrChange>
            </w:pPr>
            <w:bookmarkStart w:id="270" w:name="_MON_1646760854"/>
            <w:bookmarkEnd w:id="270"/>
            <w:r>
              <w:rPr>
                <w:color w:val="000000"/>
              </w:rPr>
              <w:object>
                <v:shape id="_x0000_i1132" o:spt="75" type="#_x0000_t75" style="height:50.25pt;width:79.5pt;" o:ole="t" filled="f" o:preferrelative="t" stroked="f" coordsize="21600,21600">
                  <v:path/>
                  <v:fill on="f" focussize="0,0"/>
                  <v:stroke on="f" joinstyle="miter"/>
                  <v:imagedata r:id="rId232" o:title=""/>
                  <o:lock v:ext="edit" aspectratio="t"/>
                  <w10:wrap type="none"/>
                  <w10:anchorlock/>
                </v:shape>
                <o:OLEObject Type="Embed" ProgID="Excel.Sheet.12" ShapeID="_x0000_i1132" DrawAspect="Icon" ObjectID="_1468075832" r:id="rId231">
                  <o:LockedField>false</o:LockedField>
                </o:OLEObject>
              </w:object>
            </w:r>
          </w:p>
          <w:p>
            <w:pPr>
              <w:spacing w:before="720" w:beforeLines="0"/>
              <w:jc w:val="both"/>
              <w:rPr>
                <w:color w:val="000000"/>
                <w:highlight w:val="yellow"/>
              </w:rPr>
              <w:pPrChange w:id="6791" w:author="shalu.megotia" w:date="2022-04-25T14:36:39Z">
                <w:pPr>
                  <w:jc w:val="both"/>
                </w:pPr>
              </w:pPrChang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pPr>
              <w:spacing w:before="720" w:beforeLines="0"/>
              <w:rPr>
                <w:b/>
                <w:color w:val="000000"/>
              </w:rPr>
              <w:pPrChange w:id="6792" w:author="shalu.megotia" w:date="2022-04-25T14:36:39Z">
                <w:pPr/>
              </w:pPrChange>
            </w:pPr>
            <w:r>
              <w:rPr>
                <w:b/>
                <w:color w:val="000000"/>
              </w:rPr>
              <w:t xml:space="preserve">Queries /Open points </w:t>
            </w:r>
          </w:p>
        </w:tc>
        <w:tc>
          <w:tcPr>
            <w:tcW w:w="6946" w:type="dxa"/>
          </w:tcPr>
          <w:p>
            <w:pPr>
              <w:spacing w:before="720" w:beforeLines="0"/>
              <w:jc w:val="both"/>
              <w:rPr>
                <w:color w:val="000000"/>
              </w:rPr>
              <w:pPrChange w:id="6793" w:author="shalu.megotia" w:date="2022-04-25T14:36:39Z">
                <w:pPr>
                  <w:jc w:val="both"/>
                </w:pPr>
              </w:pPrChange>
            </w:pPr>
            <w:r>
              <w:rPr>
                <w:color w:val="000000"/>
              </w:rPr>
              <w:t>None</w:t>
            </w:r>
          </w:p>
        </w:tc>
      </w:tr>
    </w:tbl>
    <w:p>
      <w:pPr>
        <w:spacing w:before="720" w:beforeLines="0"/>
        <w:pPrChange w:id="6794" w:author="shalu.megotia" w:date="2022-04-25T14:36:39Z">
          <w:pPr/>
        </w:pPrChange>
      </w:pPr>
    </w:p>
    <w:p>
      <w:pPr>
        <w:pStyle w:val="3"/>
        <w:tabs>
          <w:tab w:val="left" w:pos="882"/>
          <w:tab w:val="left" w:pos="1026"/>
        </w:tabs>
        <w:spacing w:before="720" w:beforeLines="0"/>
        <w:rPr>
          <w:rFonts w:asciiTheme="minorHAnsi" w:hAnsiTheme="minorHAnsi"/>
          <w:sz w:val="22"/>
          <w:szCs w:val="22"/>
        </w:rPr>
        <w:pPrChange w:id="6795" w:author="shalu.megotia" w:date="2022-04-25T14:36:39Z">
          <w:pPr>
            <w:pStyle w:val="3"/>
            <w:tabs>
              <w:tab w:val="left" w:pos="882"/>
              <w:tab w:val="left" w:pos="1026"/>
            </w:tabs>
          </w:pPr>
        </w:pPrChange>
      </w:pPr>
      <w:bookmarkStart w:id="271" w:name="_Toc72191958"/>
      <w:r>
        <w:rPr>
          <w:rFonts w:cs="Arial" w:asciiTheme="minorHAnsi" w:hAnsiTheme="minorHAnsi" w:eastAsiaTheme="minorHAnsi"/>
          <w:b/>
          <w:bCs/>
          <w:caps/>
          <w:color w:val="auto"/>
          <w:kern w:val="32"/>
          <w:sz w:val="22"/>
          <w:szCs w:val="22"/>
        </w:rPr>
        <w:t>5.5</w:t>
      </w:r>
      <w:r>
        <w:rPr>
          <w:rFonts w:cs="Arial" w:asciiTheme="minorHAnsi" w:hAnsiTheme="minorHAnsi" w:eastAsiaTheme="minorHAnsi"/>
          <w:b/>
          <w:bCs/>
          <w:caps/>
          <w:color w:val="auto"/>
          <w:kern w:val="32"/>
          <w:sz w:val="22"/>
          <w:szCs w:val="22"/>
        </w:rPr>
        <w:tab/>
      </w:r>
      <w:r>
        <w:rPr>
          <w:rFonts w:cs="Arial" w:asciiTheme="minorHAnsi" w:hAnsiTheme="minorHAnsi" w:eastAsiaTheme="minorHAnsi"/>
          <w:b/>
          <w:bCs/>
          <w:caps/>
          <w:color w:val="auto"/>
          <w:kern w:val="32"/>
          <w:sz w:val="22"/>
          <w:szCs w:val="22"/>
          <w:u w:val="single"/>
        </w:rPr>
        <w:t>Rejection</w:t>
      </w:r>
      <w:bookmarkEnd w:id="217"/>
      <w:r>
        <w:rPr>
          <w:rFonts w:cs="Arial" w:asciiTheme="minorHAnsi" w:hAnsiTheme="minorHAnsi" w:eastAsiaTheme="minorHAnsi"/>
          <w:b/>
          <w:bCs/>
          <w:caps/>
          <w:color w:val="auto"/>
          <w:kern w:val="32"/>
          <w:sz w:val="22"/>
          <w:szCs w:val="22"/>
          <w:u w:val="single"/>
        </w:rPr>
        <w:t xml:space="preserve"> Events</w:t>
      </w:r>
      <w:bookmarkEnd w:id="258"/>
      <w:bookmarkEnd w:id="259"/>
      <w:bookmarkEnd w:id="271"/>
    </w:p>
    <w:p>
      <w:pPr>
        <w:spacing w:before="720" w:beforeLines="0"/>
        <w:pPrChange w:id="6796" w:author="shalu.megotia" w:date="2022-04-25T14:36:39Z">
          <w:pPr/>
        </w:pPrChange>
      </w:pPr>
    </w:p>
    <w:tbl>
      <w:tblPr>
        <w:tblStyle w:val="12"/>
        <w:tblW w:w="9073"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7"/>
        <w:gridCol w:w="6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pPr>
              <w:spacing w:before="720" w:beforeLines="0"/>
              <w:rPr>
                <w:b/>
                <w:color w:val="000000"/>
              </w:rPr>
              <w:pPrChange w:id="6797" w:author="shalu.megotia" w:date="2022-04-25T14:36:39Z">
                <w:pPr/>
              </w:pPrChange>
            </w:pPr>
            <w:r>
              <w:rPr>
                <w:b/>
                <w:color w:val="000000"/>
              </w:rPr>
              <w:t xml:space="preserve">Brief description </w:t>
            </w:r>
          </w:p>
        </w:tc>
        <w:tc>
          <w:tcPr>
            <w:tcW w:w="6946" w:type="dxa"/>
          </w:tcPr>
          <w:p>
            <w:pPr>
              <w:spacing w:before="720" w:beforeLines="0"/>
              <w:jc w:val="both"/>
              <w:rPr>
                <w:color w:val="000000"/>
              </w:rPr>
              <w:pPrChange w:id="6798" w:author="shalu.megotia" w:date="2022-04-25T14:36:39Z">
                <w:pPr>
                  <w:jc w:val="both"/>
                </w:pPr>
              </w:pPrChange>
            </w:pPr>
            <w:r>
              <w:rPr>
                <w:color w:val="000000"/>
              </w:rPr>
              <w:t>The loan application can be rejected at multiple points in the workflow. This section describes the scenarios in which the application can get rejected.</w:t>
            </w:r>
          </w:p>
          <w:p>
            <w:pPr>
              <w:spacing w:before="720" w:beforeLines="0"/>
              <w:jc w:val="both"/>
              <w:rPr>
                <w:color w:val="000000"/>
              </w:rPr>
              <w:pPrChange w:id="6799" w:author="shalu.megotia" w:date="2022-04-25T14:36:39Z">
                <w:pPr>
                  <w:jc w:val="both"/>
                </w:pPr>
              </w:pPrChange>
            </w:pPr>
            <w:r>
              <w:rPr>
                <w:color w:val="000000"/>
              </w:rPr>
              <w:t>All the parallel / child activities/task from the workflow will be terminated if application is rejected at any stage.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pPr>
              <w:spacing w:before="720" w:beforeLines="0"/>
              <w:rPr>
                <w:b/>
                <w:color w:val="000000"/>
              </w:rPr>
              <w:pPrChange w:id="6800" w:author="shalu.megotia" w:date="2022-04-25T14:36:39Z">
                <w:pPr/>
              </w:pPrChange>
            </w:pPr>
            <w:r>
              <w:rPr>
                <w:b/>
                <w:color w:val="000000"/>
              </w:rPr>
              <w:t>Pre-conditions</w:t>
            </w:r>
          </w:p>
        </w:tc>
        <w:tc>
          <w:tcPr>
            <w:tcW w:w="6946" w:type="dxa"/>
          </w:tcPr>
          <w:p>
            <w:pPr>
              <w:pStyle w:val="60"/>
              <w:numPr>
                <w:ilvl w:val="0"/>
                <w:numId w:val="51"/>
              </w:numPr>
              <w:spacing w:before="720" w:beforeLines="0" w:after="0" w:line="240" w:lineRule="auto"/>
              <w:jc w:val="both"/>
              <w:rPr>
                <w:rFonts w:asciiTheme="minorHAnsi" w:hAnsiTheme="minorHAnsi"/>
                <w:color w:val="000000"/>
              </w:rPr>
              <w:pPrChange w:id="6801" w:author="shalu.megotia" w:date="2022-04-25T14:36:39Z">
                <w:pPr>
                  <w:pStyle w:val="60"/>
                  <w:numPr>
                    <w:ilvl w:val="0"/>
                    <w:numId w:val="51"/>
                  </w:numPr>
                  <w:spacing w:after="0" w:line="240" w:lineRule="auto"/>
                  <w:jc w:val="both"/>
                </w:pPr>
              </w:pPrChange>
            </w:pPr>
            <w:r>
              <w:rPr>
                <w:rFonts w:asciiTheme="minorHAnsi" w:hAnsiTheme="minorHAnsi"/>
                <w:color w:val="000000"/>
              </w:rPr>
              <w:t>All the activities leading up to the decision points should be performed.</w:t>
            </w:r>
          </w:p>
          <w:p>
            <w:pPr>
              <w:pStyle w:val="60"/>
              <w:numPr>
                <w:ilvl w:val="0"/>
                <w:numId w:val="51"/>
              </w:numPr>
              <w:spacing w:before="720" w:beforeLines="0" w:after="0" w:line="240" w:lineRule="auto"/>
              <w:jc w:val="both"/>
              <w:rPr>
                <w:rFonts w:asciiTheme="minorHAnsi" w:hAnsiTheme="minorHAnsi"/>
                <w:color w:val="000000"/>
              </w:rPr>
              <w:pPrChange w:id="6802" w:author="shalu.megotia" w:date="2022-04-25T14:36:39Z">
                <w:pPr>
                  <w:pStyle w:val="60"/>
                  <w:numPr>
                    <w:ilvl w:val="0"/>
                    <w:numId w:val="51"/>
                  </w:numPr>
                  <w:spacing w:after="0" w:line="240" w:lineRule="auto"/>
                  <w:jc w:val="both"/>
                </w:pPr>
              </w:pPrChange>
            </w:pPr>
            <w:r>
              <w:rPr>
                <w:rFonts w:asciiTheme="minorHAnsi" w:hAnsiTheme="minorHAnsi"/>
                <w:color w:val="000000"/>
              </w:rPr>
              <w:t>Decision making activity should be triggered.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pPr>
              <w:spacing w:before="720" w:beforeLines="0"/>
              <w:rPr>
                <w:b/>
                <w:color w:val="000000"/>
              </w:rPr>
              <w:pPrChange w:id="6803" w:author="shalu.megotia" w:date="2022-04-25T14:36:39Z">
                <w:pPr/>
              </w:pPrChange>
            </w:pPr>
            <w:r>
              <w:rPr>
                <w:b/>
                <w:color w:val="000000"/>
              </w:rPr>
              <w:t>Primary Users</w:t>
            </w:r>
          </w:p>
        </w:tc>
        <w:tc>
          <w:tcPr>
            <w:tcW w:w="6946" w:type="dxa"/>
          </w:tcPr>
          <w:p>
            <w:pPr>
              <w:spacing w:before="720" w:beforeLines="0"/>
              <w:jc w:val="both"/>
              <w:rPr>
                <w:highlight w:val="yellow"/>
              </w:rPr>
              <w:pPrChange w:id="6804" w:author="shalu.megotia" w:date="2022-04-25T14:36:39Z">
                <w:pPr>
                  <w:jc w:val="both"/>
                </w:pPr>
              </w:pPrChange>
            </w:pPr>
            <w:r>
              <w:t>Multiple user level depending upon the rejection scenario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pPr>
              <w:spacing w:before="720" w:beforeLines="0"/>
              <w:rPr>
                <w:b/>
                <w:color w:val="000000"/>
              </w:rPr>
              <w:pPrChange w:id="6805" w:author="shalu.megotia" w:date="2022-04-25T14:36:39Z">
                <w:pPr/>
              </w:pPrChange>
            </w:pPr>
            <w:r>
              <w:rPr>
                <w:b/>
                <w:color w:val="000000"/>
              </w:rPr>
              <w:t>Process flow of events</w:t>
            </w:r>
          </w:p>
        </w:tc>
        <w:tc>
          <w:tcPr>
            <w:tcW w:w="6946" w:type="dxa"/>
          </w:tcPr>
          <w:p>
            <w:pPr>
              <w:spacing w:before="720" w:beforeLines="0"/>
              <w:jc w:val="both"/>
              <w:rPr>
                <w:b/>
                <w:color w:val="000000"/>
              </w:rPr>
              <w:pPrChange w:id="6806" w:author="shalu.megotia" w:date="2022-04-25T14:36:39Z">
                <w:pPr>
                  <w:jc w:val="both"/>
                </w:pPr>
              </w:pPrChange>
            </w:pPr>
            <w:r>
              <w:rPr>
                <w:b/>
                <w:color w:val="000000"/>
              </w:rPr>
              <w:t>REJECTION EVENTS:</w:t>
            </w:r>
          </w:p>
          <w:p>
            <w:pPr>
              <w:spacing w:before="720" w:beforeLines="0"/>
              <w:jc w:val="both"/>
              <w:rPr>
                <w:color w:val="000000"/>
              </w:rPr>
              <w:pPrChange w:id="6807" w:author="shalu.megotia" w:date="2022-04-25T14:36:39Z">
                <w:pPr>
                  <w:jc w:val="both"/>
                </w:pPr>
              </w:pPrChange>
            </w:pPr>
            <w:r>
              <w:rPr>
                <w:color w:val="000000"/>
              </w:rPr>
              <w:t>The loan application may get rejected at multiple points in the workflow. These reject points are:</w:t>
            </w:r>
          </w:p>
          <w:p>
            <w:pPr>
              <w:pStyle w:val="60"/>
              <w:numPr>
                <w:ilvl w:val="0"/>
                <w:numId w:val="52"/>
              </w:numPr>
              <w:spacing w:before="720" w:beforeLines="0" w:after="0" w:line="240" w:lineRule="auto"/>
              <w:jc w:val="both"/>
              <w:rPr>
                <w:rFonts w:asciiTheme="minorHAnsi" w:hAnsiTheme="minorHAnsi"/>
                <w:color w:val="000000"/>
              </w:rPr>
              <w:pPrChange w:id="6808" w:author="shalu.megotia" w:date="2022-04-25T14:36:39Z">
                <w:pPr>
                  <w:pStyle w:val="60"/>
                  <w:numPr>
                    <w:ilvl w:val="0"/>
                    <w:numId w:val="52"/>
                  </w:numPr>
                  <w:spacing w:after="0" w:line="240" w:lineRule="auto"/>
                  <w:jc w:val="both"/>
                </w:pPr>
              </w:pPrChange>
            </w:pPr>
            <w:r>
              <w:rPr>
                <w:rFonts w:asciiTheme="minorHAnsi" w:hAnsiTheme="minorHAnsi"/>
                <w:color w:val="000000"/>
              </w:rPr>
              <w:t>Rejection at the time of Underwriting.</w:t>
            </w:r>
          </w:p>
          <w:p>
            <w:pPr>
              <w:pStyle w:val="60"/>
              <w:numPr>
                <w:ilvl w:val="0"/>
                <w:numId w:val="52"/>
              </w:numPr>
              <w:spacing w:before="720" w:beforeLines="0" w:after="0" w:line="240" w:lineRule="auto"/>
              <w:jc w:val="both"/>
              <w:rPr>
                <w:rFonts w:asciiTheme="minorHAnsi" w:hAnsiTheme="minorHAnsi"/>
                <w:color w:val="000000"/>
              </w:rPr>
              <w:pPrChange w:id="6809" w:author="shalu.megotia" w:date="2022-04-25T14:36:39Z">
                <w:pPr>
                  <w:pStyle w:val="60"/>
                  <w:numPr>
                    <w:ilvl w:val="0"/>
                    <w:numId w:val="52"/>
                  </w:numPr>
                  <w:spacing w:after="0" w:line="240" w:lineRule="auto"/>
                  <w:jc w:val="both"/>
                </w:pPr>
              </w:pPrChange>
            </w:pPr>
            <w:r>
              <w:rPr>
                <w:rFonts w:asciiTheme="minorHAnsi" w:hAnsiTheme="minorHAnsi"/>
                <w:color w:val="000000"/>
              </w:rPr>
              <w:t>Decline by the customer during Customer handover and acceptance.</w:t>
            </w:r>
          </w:p>
          <w:p>
            <w:pPr>
              <w:pStyle w:val="60"/>
              <w:numPr>
                <w:ilvl w:val="0"/>
                <w:numId w:val="0"/>
              </w:numPr>
              <w:spacing w:before="720" w:beforeLines="0" w:after="0" w:line="240" w:lineRule="auto"/>
              <w:ind w:left="360" w:firstLine="0"/>
              <w:jc w:val="both"/>
              <w:rPr>
                <w:rFonts w:asciiTheme="minorHAnsi" w:hAnsiTheme="minorHAnsi"/>
                <w:color w:val="000000"/>
              </w:rPr>
              <w:pPrChange w:id="6810" w:author="shalu.megotia" w:date="2022-04-25T14:36:39Z">
                <w:pPr>
                  <w:pStyle w:val="60"/>
                  <w:numPr>
                    <w:ilvl w:val="0"/>
                    <w:numId w:val="52"/>
                  </w:numPr>
                  <w:spacing w:after="0" w:line="240" w:lineRule="auto"/>
                  <w:ind w:hanging="360"/>
                  <w:jc w:val="both"/>
                </w:pPr>
              </w:pPrChange>
            </w:pPr>
            <w:del w:id="6811" w:author="kamini verma" w:date="2021-12-03T16:55:00Z">
              <w:r>
                <w:rPr>
                  <w:rFonts w:asciiTheme="minorHAnsi" w:hAnsiTheme="minorHAnsi"/>
                  <w:color w:val="000000"/>
                </w:rPr>
                <w:delText xml:space="preserve">Rejection by  </w:delText>
              </w:r>
            </w:del>
            <w:del w:id="6812" w:author="kamini verma" w:date="2021-12-03T16:55:00Z">
              <w:r>
                <w:rPr>
                  <w:rFonts w:cs="Calibri"/>
                  <w:color w:val="000000"/>
                  <w:lang w:eastAsia="ar-SA"/>
                </w:rPr>
                <w:delText>DDE verifier</w:delText>
              </w:r>
            </w:del>
            <w:del w:id="6813" w:author="kamini verma" w:date="2021-12-03T16:55:00Z">
              <w:r>
                <w:rPr>
                  <w:rFonts w:asciiTheme="minorHAnsi" w:hAnsiTheme="minorHAnsi"/>
                  <w:color w:val="000000"/>
                </w:rPr>
                <w:delText>.</w:delText>
              </w:r>
            </w:del>
          </w:p>
          <w:p>
            <w:pPr>
              <w:pStyle w:val="60"/>
              <w:numPr>
                <w:ilvl w:val="0"/>
                <w:numId w:val="52"/>
              </w:numPr>
              <w:spacing w:before="720" w:beforeLines="0" w:after="0" w:line="240" w:lineRule="auto"/>
              <w:jc w:val="both"/>
              <w:rPr>
                <w:rFonts w:asciiTheme="minorHAnsi" w:hAnsiTheme="minorHAnsi"/>
                <w:color w:val="000000"/>
              </w:rPr>
              <w:pPrChange w:id="6814" w:author="shalu.megotia" w:date="2022-04-25T14:36:39Z">
                <w:pPr>
                  <w:pStyle w:val="60"/>
                  <w:numPr>
                    <w:ilvl w:val="0"/>
                    <w:numId w:val="52"/>
                  </w:numPr>
                  <w:spacing w:after="0" w:line="240" w:lineRule="auto"/>
                  <w:jc w:val="both"/>
                </w:pPr>
              </w:pPrChange>
            </w:pPr>
            <w:r>
              <w:rPr>
                <w:rFonts w:asciiTheme="minorHAnsi" w:hAnsiTheme="minorHAnsi"/>
                <w:color w:val="000000"/>
              </w:rPr>
              <w:t>Rejection due to low credit score.</w:t>
            </w:r>
          </w:p>
          <w:p>
            <w:pPr>
              <w:pStyle w:val="60"/>
              <w:numPr>
                <w:ilvl w:val="0"/>
                <w:numId w:val="52"/>
              </w:numPr>
              <w:spacing w:before="720" w:beforeLines="0" w:after="0" w:line="240" w:lineRule="auto"/>
              <w:jc w:val="both"/>
              <w:rPr>
                <w:rFonts w:asciiTheme="minorHAnsi" w:hAnsiTheme="minorHAnsi"/>
                <w:color w:val="000000"/>
              </w:rPr>
              <w:pPrChange w:id="6815" w:author="shalu.megotia" w:date="2022-04-25T14:36:39Z">
                <w:pPr>
                  <w:pStyle w:val="60"/>
                  <w:numPr>
                    <w:ilvl w:val="0"/>
                    <w:numId w:val="52"/>
                  </w:numPr>
                  <w:spacing w:after="0" w:line="240" w:lineRule="auto"/>
                  <w:jc w:val="both"/>
                </w:pPr>
              </w:pPrChange>
            </w:pPr>
            <w:r>
              <w:rPr>
                <w:rFonts w:asciiTheme="minorHAnsi" w:hAnsiTheme="minorHAnsi"/>
                <w:color w:val="000000"/>
              </w:rPr>
              <w:t>Rejection at Dedupe due to existing customer.</w:t>
            </w:r>
          </w:p>
          <w:p>
            <w:pPr>
              <w:spacing w:before="720" w:beforeLines="0"/>
              <w:jc w:val="both"/>
              <w:rPr>
                <w:b/>
                <w:color w:val="000000"/>
              </w:rPr>
              <w:pPrChange w:id="6816" w:author="shalu.megotia" w:date="2022-04-25T14:36:39Z">
                <w:pPr>
                  <w:jc w:val="both"/>
                </w:pPr>
              </w:pPrChange>
            </w:pPr>
            <w:r>
              <w:rPr>
                <w:b/>
                <w:color w:val="000000"/>
              </w:rPr>
              <w:t>Application (Rejection during Sanctioning process):</w:t>
            </w:r>
          </w:p>
          <w:p>
            <w:pPr>
              <w:pStyle w:val="60"/>
              <w:numPr>
                <w:ilvl w:val="0"/>
                <w:numId w:val="53"/>
              </w:numPr>
              <w:spacing w:before="720" w:beforeLines="0" w:after="0" w:line="240" w:lineRule="auto"/>
              <w:jc w:val="both"/>
              <w:rPr>
                <w:rFonts w:asciiTheme="minorHAnsi" w:hAnsiTheme="minorHAnsi"/>
                <w:color w:val="000000"/>
              </w:rPr>
              <w:pPrChange w:id="6817" w:author="shalu.megotia" w:date="2022-04-25T14:36:39Z">
                <w:pPr>
                  <w:pStyle w:val="60"/>
                  <w:numPr>
                    <w:ilvl w:val="0"/>
                    <w:numId w:val="53"/>
                  </w:numPr>
                  <w:spacing w:after="0" w:line="240" w:lineRule="auto"/>
                  <w:jc w:val="both"/>
                </w:pPr>
              </w:pPrChange>
            </w:pPr>
            <w:r>
              <w:rPr>
                <w:rFonts w:asciiTheme="minorHAnsi" w:hAnsiTheme="minorHAnsi"/>
                <w:color w:val="000000"/>
              </w:rPr>
              <w:t>The loan application goes to the sanctioning authority, who has the mandate to either approve the application or reject it.</w:t>
            </w:r>
          </w:p>
          <w:p>
            <w:pPr>
              <w:pStyle w:val="60"/>
              <w:numPr>
                <w:ilvl w:val="0"/>
                <w:numId w:val="53"/>
              </w:numPr>
              <w:spacing w:before="720" w:beforeLines="0" w:after="0" w:line="240" w:lineRule="auto"/>
              <w:jc w:val="both"/>
              <w:rPr>
                <w:rFonts w:asciiTheme="minorHAnsi" w:hAnsiTheme="minorHAnsi"/>
                <w:color w:val="000000"/>
              </w:rPr>
              <w:pPrChange w:id="6818" w:author="shalu.megotia" w:date="2022-04-25T14:36:39Z">
                <w:pPr>
                  <w:pStyle w:val="60"/>
                  <w:numPr>
                    <w:ilvl w:val="0"/>
                    <w:numId w:val="53"/>
                  </w:numPr>
                  <w:spacing w:after="0" w:line="240" w:lineRule="auto"/>
                  <w:jc w:val="both"/>
                </w:pPr>
              </w:pPrChange>
            </w:pPr>
            <w:r>
              <w:rPr>
                <w:rFonts w:asciiTheme="minorHAnsi" w:hAnsiTheme="minorHAnsi"/>
                <w:color w:val="000000"/>
              </w:rPr>
              <w:t>The sanctioning authority considers the CAM report and various notes entered by the recommending users and form an opinion whether the application creates a viable case for granting loan.</w:t>
            </w:r>
          </w:p>
          <w:p>
            <w:pPr>
              <w:pStyle w:val="60"/>
              <w:numPr>
                <w:ilvl w:val="0"/>
                <w:numId w:val="53"/>
              </w:numPr>
              <w:spacing w:before="720" w:beforeLines="0" w:after="0" w:line="240" w:lineRule="auto"/>
              <w:jc w:val="both"/>
              <w:rPr>
                <w:rFonts w:asciiTheme="minorHAnsi" w:hAnsiTheme="minorHAnsi"/>
                <w:color w:val="000000"/>
              </w:rPr>
              <w:pPrChange w:id="6819" w:author="shalu.megotia" w:date="2022-04-25T14:36:39Z">
                <w:pPr>
                  <w:pStyle w:val="60"/>
                  <w:numPr>
                    <w:ilvl w:val="0"/>
                    <w:numId w:val="53"/>
                  </w:numPr>
                  <w:spacing w:after="0" w:line="240" w:lineRule="auto"/>
                  <w:jc w:val="both"/>
                </w:pPr>
              </w:pPrChange>
            </w:pPr>
            <w:r>
              <w:rPr>
                <w:rFonts w:asciiTheme="minorHAnsi" w:hAnsiTheme="minorHAnsi"/>
                <w:color w:val="000000"/>
              </w:rPr>
              <w:t>If the sanctioning authority doesn’t find the loan application convincing enough, or some concerns are noticed, then the authority can reject the application from sanctioning screen.</w:t>
            </w:r>
          </w:p>
          <w:p>
            <w:pPr>
              <w:pStyle w:val="60"/>
              <w:numPr>
                <w:ilvl w:val="0"/>
                <w:numId w:val="53"/>
              </w:numPr>
              <w:spacing w:before="720" w:beforeLines="0" w:after="0" w:line="240" w:lineRule="auto"/>
              <w:jc w:val="both"/>
              <w:rPr>
                <w:rFonts w:asciiTheme="minorHAnsi" w:hAnsiTheme="minorHAnsi"/>
                <w:color w:val="000000"/>
              </w:rPr>
              <w:pPrChange w:id="6820" w:author="shalu.megotia" w:date="2022-04-25T14:36:39Z">
                <w:pPr>
                  <w:pStyle w:val="60"/>
                  <w:numPr>
                    <w:ilvl w:val="0"/>
                    <w:numId w:val="53"/>
                  </w:numPr>
                  <w:spacing w:after="0" w:line="240" w:lineRule="auto"/>
                  <w:jc w:val="both"/>
                </w:pPr>
              </w:pPrChange>
            </w:pPr>
            <w:r>
              <w:rPr>
                <w:rFonts w:asciiTheme="minorHAnsi" w:hAnsiTheme="minorHAnsi"/>
                <w:color w:val="000000"/>
              </w:rPr>
              <w:t>While rejecting, the user will select the reject reason and enter his/her remarks.</w:t>
            </w:r>
          </w:p>
          <w:p>
            <w:pPr>
              <w:pStyle w:val="60"/>
              <w:numPr>
                <w:ilvl w:val="0"/>
                <w:numId w:val="53"/>
              </w:numPr>
              <w:spacing w:before="720" w:beforeLines="0" w:after="0" w:line="240" w:lineRule="auto"/>
              <w:jc w:val="both"/>
              <w:rPr>
                <w:rFonts w:asciiTheme="minorHAnsi" w:hAnsiTheme="minorHAnsi"/>
                <w:color w:val="000000"/>
              </w:rPr>
              <w:pPrChange w:id="6821" w:author="shalu.megotia" w:date="2022-04-25T14:36:39Z">
                <w:pPr>
                  <w:pStyle w:val="60"/>
                  <w:numPr>
                    <w:ilvl w:val="0"/>
                    <w:numId w:val="53"/>
                  </w:numPr>
                  <w:spacing w:after="0" w:line="240" w:lineRule="auto"/>
                  <w:jc w:val="both"/>
                </w:pPr>
              </w:pPrChange>
            </w:pPr>
            <w:r>
              <w:rPr>
                <w:rFonts w:asciiTheme="minorHAnsi" w:hAnsiTheme="minorHAnsi"/>
                <w:color w:val="000000"/>
              </w:rPr>
              <w:t>On rejection, the application will move to reject review activity.</w:t>
            </w:r>
          </w:p>
          <w:p>
            <w:pPr>
              <w:spacing w:before="720" w:beforeLines="0"/>
              <w:jc w:val="both"/>
              <w:rPr>
                <w:b/>
                <w:color w:val="000000"/>
              </w:rPr>
              <w:pPrChange w:id="6822" w:author="shalu.megotia" w:date="2022-04-25T14:36:39Z">
                <w:pPr>
                  <w:jc w:val="both"/>
                </w:pPr>
              </w:pPrChange>
            </w:pPr>
            <w:r>
              <w:rPr>
                <w:b/>
                <w:color w:val="000000"/>
              </w:rPr>
              <w:t>Application Rejection – (Customer Rejection)</w:t>
            </w:r>
          </w:p>
          <w:p>
            <w:pPr>
              <w:pStyle w:val="60"/>
              <w:numPr>
                <w:ilvl w:val="0"/>
                <w:numId w:val="53"/>
              </w:numPr>
              <w:spacing w:before="720" w:beforeLines="0" w:after="0" w:line="240" w:lineRule="auto"/>
              <w:jc w:val="both"/>
              <w:rPr>
                <w:rFonts w:asciiTheme="minorHAnsi" w:hAnsiTheme="minorHAnsi"/>
              </w:rPr>
              <w:pPrChange w:id="6823" w:author="shalu.megotia" w:date="2022-04-25T14:36:39Z">
                <w:pPr>
                  <w:pStyle w:val="60"/>
                  <w:numPr>
                    <w:ilvl w:val="0"/>
                    <w:numId w:val="53"/>
                  </w:numPr>
                  <w:spacing w:after="0" w:line="240" w:lineRule="auto"/>
                  <w:jc w:val="both"/>
                </w:pPr>
              </w:pPrChange>
            </w:pPr>
            <w:r>
              <w:rPr>
                <w:rFonts w:asciiTheme="minorHAnsi" w:hAnsiTheme="minorHAnsi"/>
              </w:rPr>
              <w:t xml:space="preserve">The customer can reject the loan offer at Customer handover and acceptance. </w:t>
            </w:r>
          </w:p>
          <w:p>
            <w:pPr>
              <w:pStyle w:val="60"/>
              <w:numPr>
                <w:ilvl w:val="0"/>
                <w:numId w:val="53"/>
              </w:numPr>
              <w:spacing w:before="720" w:beforeLines="0" w:after="0" w:line="240" w:lineRule="auto"/>
              <w:jc w:val="both"/>
              <w:rPr>
                <w:rFonts w:asciiTheme="minorHAnsi" w:hAnsiTheme="minorHAnsi"/>
              </w:rPr>
              <w:pPrChange w:id="6824" w:author="shalu.megotia" w:date="2022-04-25T14:36:39Z">
                <w:pPr>
                  <w:pStyle w:val="60"/>
                  <w:numPr>
                    <w:ilvl w:val="0"/>
                    <w:numId w:val="53"/>
                  </w:numPr>
                  <w:spacing w:after="0" w:line="240" w:lineRule="auto"/>
                  <w:jc w:val="both"/>
                </w:pPr>
              </w:pPrChange>
            </w:pPr>
            <w:r>
              <w:rPr>
                <w:rFonts w:asciiTheme="minorHAnsi" w:hAnsiTheme="minorHAnsi"/>
              </w:rPr>
              <w:t>The status for the same can be updated in the system as “Decline”.</w:t>
            </w:r>
          </w:p>
          <w:p>
            <w:pPr>
              <w:pStyle w:val="60"/>
              <w:numPr>
                <w:ilvl w:val="0"/>
                <w:numId w:val="53"/>
              </w:numPr>
              <w:spacing w:before="720" w:beforeLines="0" w:after="0" w:line="240" w:lineRule="auto"/>
              <w:jc w:val="both"/>
              <w:rPr>
                <w:rFonts w:asciiTheme="minorHAnsi" w:hAnsiTheme="minorHAnsi"/>
              </w:rPr>
              <w:pPrChange w:id="6825" w:author="shalu.megotia" w:date="2022-04-25T14:36:39Z">
                <w:pPr>
                  <w:pStyle w:val="60"/>
                  <w:numPr>
                    <w:ilvl w:val="0"/>
                    <w:numId w:val="53"/>
                  </w:numPr>
                  <w:spacing w:after="0" w:line="240" w:lineRule="auto"/>
                  <w:jc w:val="both"/>
                </w:pPr>
              </w:pPrChange>
            </w:pPr>
            <w:r>
              <w:rPr>
                <w:rFonts w:asciiTheme="minorHAnsi" w:hAnsiTheme="minorHAnsi"/>
              </w:rPr>
              <w:t>The case will move for rejection which can be reconsidered by the user.</w:t>
            </w:r>
          </w:p>
          <w:p>
            <w:pPr>
              <w:pStyle w:val="60"/>
              <w:spacing w:before="720" w:beforeLines="0"/>
              <w:jc w:val="both"/>
              <w:rPr>
                <w:rFonts w:asciiTheme="minorHAnsi" w:hAnsiTheme="minorHAnsi"/>
                <w:color w:val="FF0000"/>
              </w:rPr>
              <w:pPrChange w:id="6826" w:author="shalu.megotia" w:date="2022-04-25T14:36:39Z">
                <w:pPr>
                  <w:pStyle w:val="60"/>
                  <w:jc w:val="both"/>
                </w:pPr>
              </w:pPrChange>
            </w:pPr>
          </w:p>
          <w:p>
            <w:pPr>
              <w:spacing w:before="720" w:beforeLines="0"/>
              <w:jc w:val="both"/>
              <w:rPr>
                <w:b/>
                <w:color w:val="000000"/>
              </w:rPr>
              <w:pPrChange w:id="6827" w:author="shalu.megotia" w:date="2022-04-25T14:36:39Z">
                <w:pPr>
                  <w:jc w:val="both"/>
                </w:pPr>
              </w:pPrChange>
            </w:pPr>
            <w:r>
              <w:rPr>
                <w:b/>
                <w:color w:val="000000"/>
              </w:rPr>
              <w:t>Application Rejection – (Business head)</w:t>
            </w:r>
          </w:p>
          <w:p>
            <w:pPr>
              <w:pStyle w:val="60"/>
              <w:spacing w:before="720" w:beforeLines="0" w:after="0" w:line="240" w:lineRule="auto"/>
              <w:jc w:val="both"/>
              <w:rPr>
                <w:rFonts w:asciiTheme="minorHAnsi" w:hAnsiTheme="minorHAnsi"/>
                <w:color w:val="000000"/>
              </w:rPr>
              <w:pPrChange w:id="6828" w:author="shalu.megotia" w:date="2022-04-25T14:36:39Z">
                <w:pPr>
                  <w:pStyle w:val="60"/>
                  <w:spacing w:after="0" w:line="240" w:lineRule="auto"/>
                  <w:jc w:val="both"/>
                </w:pPr>
              </w:pPrChange>
            </w:pPr>
          </w:p>
          <w:p>
            <w:pPr>
              <w:pStyle w:val="60"/>
              <w:numPr>
                <w:ilvl w:val="0"/>
                <w:numId w:val="53"/>
              </w:numPr>
              <w:spacing w:before="720" w:beforeLines="0" w:after="0" w:line="240" w:lineRule="auto"/>
              <w:jc w:val="both"/>
              <w:rPr>
                <w:rFonts w:asciiTheme="minorHAnsi" w:hAnsiTheme="minorHAnsi"/>
                <w:color w:val="000000"/>
              </w:rPr>
              <w:pPrChange w:id="6829" w:author="shalu.megotia" w:date="2022-04-25T14:36:39Z">
                <w:pPr>
                  <w:pStyle w:val="60"/>
                  <w:numPr>
                    <w:ilvl w:val="0"/>
                    <w:numId w:val="53"/>
                  </w:numPr>
                  <w:spacing w:after="0" w:line="240" w:lineRule="auto"/>
                  <w:jc w:val="both"/>
                </w:pPr>
              </w:pPrChange>
            </w:pPr>
            <w:r>
              <w:rPr>
                <w:rFonts w:asciiTheme="minorHAnsi" w:hAnsiTheme="minorHAnsi"/>
                <w:color w:val="000000"/>
              </w:rPr>
              <w:t>The loan application goes to the Head of Corporate / SME, who has the mandate to either approve the application or reject it during initial phase of application itself.</w:t>
            </w:r>
          </w:p>
          <w:p>
            <w:pPr>
              <w:pStyle w:val="60"/>
              <w:numPr>
                <w:ilvl w:val="0"/>
                <w:numId w:val="53"/>
              </w:numPr>
              <w:spacing w:before="720" w:beforeLines="0" w:after="0" w:line="240" w:lineRule="auto"/>
              <w:jc w:val="both"/>
              <w:rPr>
                <w:rFonts w:asciiTheme="minorHAnsi" w:hAnsiTheme="minorHAnsi"/>
                <w:color w:val="000000"/>
              </w:rPr>
              <w:pPrChange w:id="6830" w:author="shalu.megotia" w:date="2022-04-25T14:36:39Z">
                <w:pPr>
                  <w:pStyle w:val="60"/>
                  <w:numPr>
                    <w:ilvl w:val="0"/>
                    <w:numId w:val="53"/>
                  </w:numPr>
                  <w:spacing w:after="0" w:line="240" w:lineRule="auto"/>
                  <w:jc w:val="both"/>
                </w:pPr>
              </w:pPrChange>
            </w:pPr>
            <w:r>
              <w:rPr>
                <w:rFonts w:asciiTheme="minorHAnsi" w:hAnsiTheme="minorHAnsi"/>
                <w:color w:val="000000"/>
              </w:rPr>
              <w:t>The Head of Corporate / SME considers the open market opinions, past relationships with bank, business model and form an opinion whether the application creates a viable case for processing the loan.</w:t>
            </w:r>
          </w:p>
          <w:p>
            <w:pPr>
              <w:pStyle w:val="60"/>
              <w:numPr>
                <w:ilvl w:val="0"/>
                <w:numId w:val="53"/>
              </w:numPr>
              <w:spacing w:before="720" w:beforeLines="0" w:after="0" w:line="240" w:lineRule="auto"/>
              <w:jc w:val="both"/>
              <w:rPr>
                <w:rFonts w:asciiTheme="minorHAnsi" w:hAnsiTheme="minorHAnsi"/>
                <w:color w:val="000000"/>
              </w:rPr>
              <w:pPrChange w:id="6831" w:author="shalu.megotia" w:date="2022-04-25T14:36:39Z">
                <w:pPr>
                  <w:pStyle w:val="60"/>
                  <w:numPr>
                    <w:ilvl w:val="0"/>
                    <w:numId w:val="53"/>
                  </w:numPr>
                  <w:spacing w:after="0" w:line="240" w:lineRule="auto"/>
                  <w:jc w:val="both"/>
                </w:pPr>
              </w:pPrChange>
            </w:pPr>
            <w:r>
              <w:rPr>
                <w:rFonts w:asciiTheme="minorHAnsi" w:hAnsiTheme="minorHAnsi"/>
                <w:color w:val="000000"/>
              </w:rPr>
              <w:t>If the Head of Corporate / SME doesn’t find the loan application convincing enough, or some concerns are noticed, then the authority can reject the application from sanctioning screen.</w:t>
            </w:r>
          </w:p>
          <w:p>
            <w:pPr>
              <w:pStyle w:val="60"/>
              <w:numPr>
                <w:ilvl w:val="0"/>
                <w:numId w:val="53"/>
              </w:numPr>
              <w:spacing w:before="720" w:beforeLines="0" w:after="0" w:line="240" w:lineRule="auto"/>
              <w:jc w:val="both"/>
              <w:rPr>
                <w:rFonts w:asciiTheme="minorHAnsi" w:hAnsiTheme="minorHAnsi"/>
                <w:color w:val="000000"/>
              </w:rPr>
              <w:pPrChange w:id="6832" w:author="shalu.megotia" w:date="2022-04-25T14:36:39Z">
                <w:pPr>
                  <w:pStyle w:val="60"/>
                  <w:numPr>
                    <w:ilvl w:val="0"/>
                    <w:numId w:val="53"/>
                  </w:numPr>
                  <w:spacing w:after="0" w:line="240" w:lineRule="auto"/>
                  <w:jc w:val="both"/>
                </w:pPr>
              </w:pPrChange>
            </w:pPr>
            <w:r>
              <w:rPr>
                <w:rFonts w:asciiTheme="minorHAnsi" w:hAnsiTheme="minorHAnsi"/>
                <w:color w:val="000000"/>
              </w:rPr>
              <w:t>While rejecting, the user will select the reject reason and enter his/her remarks.</w:t>
            </w:r>
          </w:p>
          <w:p>
            <w:pPr>
              <w:pStyle w:val="60"/>
              <w:numPr>
                <w:ilvl w:val="0"/>
                <w:numId w:val="53"/>
              </w:numPr>
              <w:spacing w:before="720" w:beforeLines="0" w:after="0" w:line="240" w:lineRule="auto"/>
              <w:jc w:val="both"/>
              <w:rPr>
                <w:rFonts w:asciiTheme="minorHAnsi" w:hAnsiTheme="minorHAnsi"/>
                <w:color w:val="000000"/>
              </w:rPr>
              <w:pPrChange w:id="6833" w:author="shalu.megotia" w:date="2022-04-25T14:36:39Z">
                <w:pPr>
                  <w:pStyle w:val="60"/>
                  <w:numPr>
                    <w:ilvl w:val="0"/>
                    <w:numId w:val="53"/>
                  </w:numPr>
                  <w:spacing w:after="0" w:line="240" w:lineRule="auto"/>
                  <w:jc w:val="both"/>
                </w:pPr>
              </w:pPrChange>
            </w:pPr>
            <w:r>
              <w:rPr>
                <w:rFonts w:asciiTheme="minorHAnsi" w:hAnsiTheme="minorHAnsi"/>
                <w:color w:val="000000"/>
              </w:rPr>
              <w:t>On rejection, the application will move to reject review activity</w:t>
            </w:r>
          </w:p>
          <w:p>
            <w:pPr>
              <w:pStyle w:val="60"/>
              <w:spacing w:before="720" w:beforeLines="0" w:after="0" w:line="240" w:lineRule="auto"/>
              <w:jc w:val="both"/>
              <w:rPr>
                <w:rFonts w:asciiTheme="minorHAnsi" w:hAnsiTheme="minorHAnsi"/>
                <w:color w:val="000000"/>
              </w:rPr>
              <w:pPrChange w:id="6834" w:author="shalu.megotia" w:date="2022-04-25T14:36:39Z">
                <w:pPr>
                  <w:pStyle w:val="60"/>
                  <w:spacing w:after="0" w:line="240" w:lineRule="auto"/>
                  <w:jc w:val="both"/>
                </w:pPr>
              </w:pPrChange>
            </w:pPr>
          </w:p>
          <w:p>
            <w:pPr>
              <w:spacing w:before="720" w:beforeLines="0"/>
              <w:jc w:val="both"/>
              <w:rPr>
                <w:b/>
                <w:color w:val="000000"/>
              </w:rPr>
              <w:pPrChange w:id="6835" w:author="shalu.megotia" w:date="2022-04-25T14:36:39Z">
                <w:pPr>
                  <w:jc w:val="both"/>
                </w:pPr>
              </w:pPrChange>
            </w:pPr>
            <w:r>
              <w:rPr>
                <w:b/>
                <w:color w:val="000000"/>
              </w:rPr>
              <w:t>Application Rejection – (Credit score)</w:t>
            </w:r>
          </w:p>
          <w:p>
            <w:pPr>
              <w:pStyle w:val="60"/>
              <w:numPr>
                <w:ilvl w:val="0"/>
                <w:numId w:val="54"/>
              </w:numPr>
              <w:spacing w:before="720" w:beforeLines="0" w:after="0" w:line="240" w:lineRule="auto"/>
              <w:jc w:val="both"/>
              <w:rPr>
                <w:rFonts w:asciiTheme="minorHAnsi" w:hAnsiTheme="minorHAnsi"/>
                <w:color w:val="000000"/>
              </w:rPr>
              <w:pPrChange w:id="6836" w:author="shalu.megotia" w:date="2022-04-25T14:36:39Z">
                <w:pPr>
                  <w:pStyle w:val="60"/>
                  <w:numPr>
                    <w:ilvl w:val="0"/>
                    <w:numId w:val="54"/>
                  </w:numPr>
                  <w:spacing w:after="0" w:line="240" w:lineRule="auto"/>
                  <w:jc w:val="both"/>
                </w:pPr>
              </w:pPrChange>
            </w:pPr>
            <w:r>
              <w:rPr>
                <w:rFonts w:asciiTheme="minorHAnsi" w:hAnsiTheme="minorHAnsi"/>
                <w:color w:val="000000"/>
              </w:rPr>
              <w:t>Post fraud / negative list check the credit scores are fetched from Credit bureau for each applicant.</w:t>
            </w:r>
          </w:p>
          <w:p>
            <w:pPr>
              <w:pStyle w:val="60"/>
              <w:numPr>
                <w:ilvl w:val="0"/>
                <w:numId w:val="54"/>
              </w:numPr>
              <w:spacing w:before="720" w:beforeLines="0" w:after="0" w:line="240" w:lineRule="auto"/>
              <w:jc w:val="both"/>
              <w:rPr>
                <w:rFonts w:asciiTheme="minorHAnsi" w:hAnsiTheme="minorHAnsi"/>
                <w:color w:val="000000"/>
              </w:rPr>
              <w:pPrChange w:id="6837" w:author="shalu.megotia" w:date="2022-04-25T14:36:39Z">
                <w:pPr>
                  <w:pStyle w:val="60"/>
                  <w:numPr>
                    <w:ilvl w:val="0"/>
                    <w:numId w:val="54"/>
                  </w:numPr>
                  <w:spacing w:after="0" w:line="240" w:lineRule="auto"/>
                  <w:jc w:val="both"/>
                </w:pPr>
              </w:pPrChange>
            </w:pPr>
            <w:r>
              <w:rPr>
                <w:rFonts w:asciiTheme="minorHAnsi" w:hAnsiTheme="minorHAnsi"/>
                <w:color w:val="000000"/>
              </w:rPr>
              <w:t>At  CRB check activity the user will evaluate if the score of all applicants are satisfactory</w:t>
            </w:r>
          </w:p>
          <w:p>
            <w:pPr>
              <w:pStyle w:val="60"/>
              <w:numPr>
                <w:ilvl w:val="0"/>
                <w:numId w:val="53"/>
              </w:numPr>
              <w:spacing w:before="720" w:beforeLines="0" w:after="0" w:line="240" w:lineRule="auto"/>
              <w:jc w:val="both"/>
              <w:rPr>
                <w:rFonts w:asciiTheme="minorHAnsi" w:hAnsiTheme="minorHAnsi"/>
                <w:color w:val="000000"/>
              </w:rPr>
              <w:pPrChange w:id="6838" w:author="shalu.megotia" w:date="2022-04-25T14:36:39Z">
                <w:pPr>
                  <w:pStyle w:val="60"/>
                  <w:numPr>
                    <w:ilvl w:val="0"/>
                    <w:numId w:val="53"/>
                  </w:numPr>
                  <w:spacing w:after="0" w:line="240" w:lineRule="auto"/>
                  <w:jc w:val="both"/>
                </w:pPr>
              </w:pPrChange>
            </w:pPr>
            <w:r>
              <w:rPr>
                <w:rFonts w:asciiTheme="minorHAnsi" w:hAnsiTheme="minorHAnsi"/>
                <w:color w:val="000000"/>
              </w:rPr>
              <w:t>If the credit bureau score for any of the applicant is not satisfactory then user will reject the application.</w:t>
            </w:r>
          </w:p>
          <w:p>
            <w:pPr>
              <w:pStyle w:val="60"/>
              <w:numPr>
                <w:ilvl w:val="0"/>
                <w:numId w:val="53"/>
              </w:numPr>
              <w:spacing w:before="720" w:beforeLines="0" w:after="0" w:line="240" w:lineRule="auto"/>
              <w:jc w:val="both"/>
              <w:rPr>
                <w:rFonts w:asciiTheme="minorHAnsi" w:hAnsiTheme="minorHAnsi"/>
                <w:color w:val="000000"/>
              </w:rPr>
              <w:pPrChange w:id="6839" w:author="shalu.megotia" w:date="2022-04-25T14:36:39Z">
                <w:pPr>
                  <w:pStyle w:val="60"/>
                  <w:numPr>
                    <w:ilvl w:val="0"/>
                    <w:numId w:val="53"/>
                  </w:numPr>
                  <w:spacing w:after="0" w:line="240" w:lineRule="auto"/>
                  <w:jc w:val="both"/>
                </w:pPr>
              </w:pPrChange>
            </w:pPr>
            <w:r>
              <w:rPr>
                <w:rFonts w:asciiTheme="minorHAnsi" w:hAnsiTheme="minorHAnsi"/>
                <w:color w:val="000000"/>
              </w:rPr>
              <w:t xml:space="preserve"> On rejection, the application will move to reject review activity.</w:t>
            </w:r>
          </w:p>
          <w:p>
            <w:pPr>
              <w:pStyle w:val="60"/>
              <w:spacing w:before="720" w:beforeLines="0" w:after="0" w:line="240" w:lineRule="auto"/>
              <w:ind w:left="0"/>
              <w:jc w:val="both"/>
              <w:rPr>
                <w:rFonts w:asciiTheme="minorHAnsi" w:hAnsiTheme="minorHAnsi"/>
                <w:color w:val="000000"/>
              </w:rPr>
              <w:pPrChange w:id="6840" w:author="shalu.megotia" w:date="2022-04-25T14:36:39Z">
                <w:pPr>
                  <w:pStyle w:val="60"/>
                  <w:spacing w:after="0" w:line="240" w:lineRule="auto"/>
                  <w:ind w:left="0"/>
                  <w:jc w:val="both"/>
                </w:pPr>
              </w:pPrChange>
            </w:pPr>
          </w:p>
          <w:p>
            <w:pPr>
              <w:pStyle w:val="60"/>
              <w:spacing w:before="720" w:beforeLines="0" w:after="0" w:line="240" w:lineRule="auto"/>
              <w:jc w:val="both"/>
              <w:rPr>
                <w:rFonts w:asciiTheme="minorHAnsi" w:hAnsiTheme="minorHAnsi"/>
                <w:color w:val="000000"/>
              </w:rPr>
              <w:pPrChange w:id="6841" w:author="shalu.megotia" w:date="2022-04-25T14:36:39Z">
                <w:pPr>
                  <w:pStyle w:val="60"/>
                  <w:spacing w:after="0" w:line="240" w:lineRule="auto"/>
                  <w:jc w:val="both"/>
                </w:pPr>
              </w:pPrChange>
            </w:pPr>
          </w:p>
          <w:p>
            <w:pPr>
              <w:spacing w:before="720" w:beforeLines="0"/>
              <w:jc w:val="both"/>
              <w:rPr>
                <w:strike/>
                <w:color w:val="FF0000"/>
              </w:rPr>
              <w:pPrChange w:id="6842" w:author="shalu.megotia" w:date="2022-04-25T14:36:39Z">
                <w:pPr>
                  <w:jc w:val="both"/>
                </w:pPr>
              </w:pPrChange>
            </w:pPr>
          </w:p>
        </w:tc>
      </w:tr>
    </w:tbl>
    <w:p>
      <w:pPr>
        <w:spacing w:before="720" w:beforeLines="0"/>
        <w:pPrChange w:id="6843" w:author="shalu.megotia" w:date="2022-04-25T14:36:39Z">
          <w:pPr/>
        </w:pPrChange>
      </w:pPr>
    </w:p>
    <w:p>
      <w:pPr>
        <w:pStyle w:val="3"/>
        <w:numPr>
          <w:ilvl w:val="1"/>
          <w:numId w:val="55"/>
        </w:numPr>
        <w:tabs>
          <w:tab w:val="left" w:pos="0"/>
        </w:tabs>
        <w:spacing w:before="720" w:beforeLines="0"/>
        <w:rPr>
          <w:rFonts w:cs="Arial" w:asciiTheme="minorHAnsi" w:hAnsiTheme="minorHAnsi" w:eastAsiaTheme="minorHAnsi"/>
          <w:b/>
          <w:bCs/>
          <w:caps/>
          <w:color w:val="auto"/>
          <w:kern w:val="32"/>
          <w:sz w:val="22"/>
          <w:szCs w:val="22"/>
          <w:u w:val="single"/>
        </w:rPr>
        <w:pPrChange w:id="6844" w:author="shalu.megotia" w:date="2022-04-25T14:36:39Z">
          <w:pPr>
            <w:pStyle w:val="3"/>
            <w:numPr>
              <w:ilvl w:val="1"/>
              <w:numId w:val="55"/>
            </w:numPr>
            <w:tabs>
              <w:tab w:val="left" w:pos="0"/>
            </w:tabs>
          </w:pPr>
        </w:pPrChange>
      </w:pPr>
      <w:bookmarkStart w:id="272" w:name="_Toc72191959"/>
      <w:bookmarkStart w:id="273" w:name="_Toc535894582"/>
      <w:bookmarkStart w:id="274" w:name="_Toc29152"/>
      <w:r>
        <w:rPr>
          <w:rFonts w:cs="Arial" w:asciiTheme="minorHAnsi" w:hAnsiTheme="minorHAnsi" w:eastAsiaTheme="minorHAnsi"/>
          <w:b/>
          <w:bCs/>
          <w:caps/>
          <w:color w:val="auto"/>
          <w:kern w:val="32"/>
          <w:sz w:val="22"/>
          <w:szCs w:val="22"/>
          <w:u w:val="single"/>
        </w:rPr>
        <w:t>Reject Review</w:t>
      </w:r>
      <w:bookmarkEnd w:id="272"/>
      <w:r>
        <w:rPr>
          <w:rFonts w:cs="Arial" w:asciiTheme="minorHAnsi" w:hAnsiTheme="minorHAnsi" w:eastAsiaTheme="minorHAnsi"/>
          <w:b/>
          <w:bCs/>
          <w:caps/>
          <w:color w:val="auto"/>
          <w:kern w:val="32"/>
          <w:sz w:val="22"/>
          <w:szCs w:val="22"/>
          <w:u w:val="single"/>
        </w:rPr>
        <w:t xml:space="preserve"> </w:t>
      </w:r>
      <w:bookmarkEnd w:id="273"/>
      <w:bookmarkEnd w:id="274"/>
    </w:p>
    <w:p>
      <w:pPr>
        <w:spacing w:before="720" w:beforeLines="0"/>
        <w:pPrChange w:id="6845" w:author="shalu.megotia" w:date="2022-04-25T14:36:39Z">
          <w:pPr/>
        </w:pPrChange>
      </w:pPr>
    </w:p>
    <w:p>
      <w:pPr>
        <w:spacing w:before="720" w:beforeLines="0"/>
        <w:jc w:val="center"/>
        <w:pPrChange w:id="6846" w:author="shalu.megotia" w:date="2022-04-25T14:36:39Z">
          <w:pPr>
            <w:jc w:val="center"/>
          </w:pPr>
        </w:pPrChange>
      </w:pPr>
      <w:r>
        <w:drawing>
          <wp:inline distT="0" distB="0" distL="0" distR="0">
            <wp:extent cx="3105150" cy="27616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3111915" cy="2767524"/>
                    </a:xfrm>
                    <a:prstGeom prst="rect">
                      <a:avLst/>
                    </a:prstGeom>
                    <a:noFill/>
                    <a:ln>
                      <a:noFill/>
                    </a:ln>
                  </pic:spPr>
                </pic:pic>
              </a:graphicData>
            </a:graphic>
          </wp:inline>
        </w:drawing>
      </w:r>
    </w:p>
    <w:p>
      <w:pPr>
        <w:spacing w:before="720" w:beforeLines="0"/>
        <w:pPrChange w:id="6847" w:author="shalu.megotia" w:date="2022-04-25T14:36:39Z">
          <w:pPr/>
        </w:pPrChange>
      </w:pPr>
    </w:p>
    <w:p>
      <w:pPr>
        <w:pStyle w:val="62"/>
        <w:numPr>
          <w:ilvl w:val="0"/>
          <w:numId w:val="48"/>
        </w:numPr>
        <w:spacing w:before="720" w:beforeLines="0"/>
        <w:jc w:val="both"/>
        <w:pPrChange w:id="6848" w:author="shalu.megotia" w:date="2022-04-25T14:36:39Z">
          <w:pPr>
            <w:pStyle w:val="62"/>
            <w:numPr>
              <w:ilvl w:val="0"/>
              <w:numId w:val="48"/>
            </w:numPr>
            <w:jc w:val="both"/>
          </w:pPr>
        </w:pPrChange>
      </w:pPr>
      <w:r>
        <w:t>UW will be able to re-open the rejected cases from reject review activity. Once the case is re-opened it goes to the same stage at which it was rejected.</w:t>
      </w:r>
    </w:p>
    <w:p>
      <w:pPr>
        <w:pStyle w:val="62"/>
        <w:numPr>
          <w:ilvl w:val="0"/>
          <w:numId w:val="48"/>
        </w:numPr>
        <w:spacing w:before="720" w:beforeLines="0"/>
        <w:jc w:val="both"/>
        <w:pPrChange w:id="6849" w:author="shalu.megotia" w:date="2022-04-25T14:36:39Z">
          <w:pPr>
            <w:pStyle w:val="62"/>
            <w:numPr>
              <w:ilvl w:val="0"/>
              <w:numId w:val="48"/>
            </w:numPr>
            <w:jc w:val="both"/>
          </w:pPr>
        </w:pPrChange>
      </w:pPr>
      <w:r>
        <w:t>The rejected case will be available for 30 days before which the data will be moved, and the case will not be available to the user for reopening.</w:t>
      </w:r>
    </w:p>
    <w:p>
      <w:pPr>
        <w:pStyle w:val="60"/>
        <w:spacing w:before="720" w:beforeLines="0"/>
        <w:jc w:val="both"/>
        <w:rPr>
          <w:rFonts w:asciiTheme="minorHAnsi" w:hAnsiTheme="minorHAnsi"/>
        </w:rPr>
        <w:pPrChange w:id="6850" w:author="shalu.megotia" w:date="2022-04-25T14:36:39Z">
          <w:pPr>
            <w:pStyle w:val="60"/>
            <w:jc w:val="both"/>
          </w:pPr>
        </w:pPrChange>
      </w:pPr>
    </w:p>
    <w:tbl>
      <w:tblPr>
        <w:tblStyle w:val="12"/>
        <w:tblW w:w="9215" w:type="dxa"/>
        <w:tblInd w:w="-289" w:type="dxa"/>
        <w:tblLayout w:type="fixed"/>
        <w:tblCellMar>
          <w:top w:w="0" w:type="dxa"/>
          <w:left w:w="144" w:type="dxa"/>
          <w:bottom w:w="0" w:type="dxa"/>
          <w:right w:w="144" w:type="dxa"/>
        </w:tblCellMar>
      </w:tblPr>
      <w:tblGrid>
        <w:gridCol w:w="1544"/>
        <w:gridCol w:w="7671"/>
      </w:tblGrid>
      <w:tr>
        <w:tblPrEx>
          <w:tblCellMar>
            <w:top w:w="0" w:type="dxa"/>
            <w:left w:w="144" w:type="dxa"/>
            <w:bottom w:w="0" w:type="dxa"/>
            <w:right w:w="144" w:type="dxa"/>
          </w:tblCellMar>
        </w:tblPrEx>
        <w:tc>
          <w:tcPr>
            <w:tcW w:w="1544" w:type="dxa"/>
            <w:tcBorders>
              <w:top w:val="single" w:color="C0C0C0" w:sz="4" w:space="0"/>
              <w:left w:val="single" w:color="C0C0C0" w:sz="4" w:space="0"/>
              <w:bottom w:val="single" w:color="C0C0C0" w:sz="4" w:space="0"/>
            </w:tcBorders>
            <w:shd w:val="clear" w:color="auto" w:fill="FFFFFF"/>
          </w:tcPr>
          <w:p>
            <w:pPr>
              <w:pStyle w:val="65"/>
              <w:snapToGrid w:val="0"/>
              <w:spacing w:before="720" w:beforeLines="0" w:line="240" w:lineRule="auto"/>
              <w:rPr>
                <w:rFonts w:asciiTheme="minorHAnsi" w:hAnsiTheme="minorHAnsi"/>
                <w:b/>
                <w:szCs w:val="22"/>
              </w:rPr>
              <w:pPrChange w:id="6851" w:author="shalu.megotia" w:date="2022-04-25T14:36:39Z">
                <w:pPr>
                  <w:pStyle w:val="65"/>
                  <w:snapToGrid w:val="0"/>
                  <w:spacing w:before="0" w:line="240" w:lineRule="auto"/>
                </w:pPr>
              </w:pPrChange>
            </w:pPr>
            <w:r>
              <w:rPr>
                <w:rFonts w:asciiTheme="minorHAnsi" w:hAnsiTheme="minorHAnsi"/>
                <w:b/>
                <w:szCs w:val="22"/>
              </w:rPr>
              <w:t>Description</w:t>
            </w:r>
          </w:p>
        </w:tc>
        <w:tc>
          <w:tcPr>
            <w:tcW w:w="7671" w:type="dxa"/>
            <w:tcBorders>
              <w:top w:val="single" w:color="C0C0C0" w:sz="4" w:space="0"/>
              <w:left w:val="single" w:color="C0C0C0" w:sz="4" w:space="0"/>
              <w:bottom w:val="single" w:color="C0C0C0" w:sz="4" w:space="0"/>
              <w:right w:val="single" w:color="C0C0C0" w:sz="4" w:space="0"/>
            </w:tcBorders>
          </w:tcPr>
          <w:p>
            <w:pPr>
              <w:pStyle w:val="65"/>
              <w:snapToGrid w:val="0"/>
              <w:spacing w:before="720" w:beforeLines="0" w:line="240" w:lineRule="auto"/>
              <w:rPr>
                <w:rFonts w:asciiTheme="minorHAnsi" w:hAnsiTheme="minorHAnsi"/>
                <w:szCs w:val="22"/>
              </w:rPr>
              <w:pPrChange w:id="6852" w:author="shalu.megotia" w:date="2022-04-25T14:36:39Z">
                <w:pPr>
                  <w:pStyle w:val="65"/>
                  <w:snapToGrid w:val="0"/>
                  <w:spacing w:before="0" w:line="240" w:lineRule="auto"/>
                </w:pPr>
              </w:pPrChange>
            </w:pPr>
            <w:r>
              <w:rPr>
                <w:rFonts w:asciiTheme="minorHAnsi" w:hAnsiTheme="minorHAnsi"/>
                <w:szCs w:val="22"/>
              </w:rPr>
              <w:t>If a case is rejected, then the application will move to reject review activity. In this activity the underwriter has the option to either re-open the case or reject the same permanently based on adequate due diligence.</w:t>
            </w:r>
          </w:p>
        </w:tc>
      </w:tr>
      <w:tr>
        <w:tblPrEx>
          <w:tblCellMar>
            <w:top w:w="0" w:type="dxa"/>
            <w:left w:w="144" w:type="dxa"/>
            <w:bottom w:w="0" w:type="dxa"/>
            <w:right w:w="144" w:type="dxa"/>
          </w:tblCellMar>
        </w:tblPrEx>
        <w:tc>
          <w:tcPr>
            <w:tcW w:w="1544" w:type="dxa"/>
            <w:tcBorders>
              <w:top w:val="single" w:color="C0C0C0" w:sz="4" w:space="0"/>
              <w:left w:val="single" w:color="C0C0C0" w:sz="4" w:space="0"/>
              <w:bottom w:val="single" w:color="C0C0C0" w:sz="4" w:space="0"/>
            </w:tcBorders>
            <w:shd w:val="clear" w:color="auto" w:fill="FFFFFF"/>
          </w:tcPr>
          <w:p>
            <w:pPr>
              <w:pStyle w:val="65"/>
              <w:snapToGrid w:val="0"/>
              <w:spacing w:before="720" w:beforeLines="0" w:line="240" w:lineRule="auto"/>
              <w:rPr>
                <w:rFonts w:asciiTheme="minorHAnsi" w:hAnsiTheme="minorHAnsi"/>
                <w:b/>
                <w:szCs w:val="22"/>
              </w:rPr>
              <w:pPrChange w:id="6853" w:author="shalu.megotia" w:date="2022-04-25T14:36:39Z">
                <w:pPr>
                  <w:pStyle w:val="65"/>
                  <w:snapToGrid w:val="0"/>
                  <w:spacing w:before="0" w:line="240" w:lineRule="auto"/>
                </w:pPr>
              </w:pPrChange>
            </w:pPr>
            <w:r>
              <w:rPr>
                <w:rFonts w:asciiTheme="minorHAnsi" w:hAnsiTheme="minorHAnsi"/>
                <w:bCs/>
                <w:color w:val="000000"/>
                <w:szCs w:val="22"/>
              </w:rPr>
              <w:t>Pre-conditions</w:t>
            </w:r>
          </w:p>
        </w:tc>
        <w:tc>
          <w:tcPr>
            <w:tcW w:w="7671" w:type="dxa"/>
            <w:tcBorders>
              <w:top w:val="single" w:color="C0C0C0" w:sz="4" w:space="0"/>
              <w:left w:val="single" w:color="C0C0C0" w:sz="4" w:space="0"/>
              <w:bottom w:val="single" w:color="C0C0C0" w:sz="4" w:space="0"/>
              <w:right w:val="single" w:color="C0C0C0" w:sz="4" w:space="0"/>
            </w:tcBorders>
          </w:tcPr>
          <w:p>
            <w:pPr>
              <w:pStyle w:val="65"/>
              <w:spacing w:before="720" w:beforeLines="0" w:line="240" w:lineRule="auto"/>
              <w:rPr>
                <w:rFonts w:asciiTheme="minorHAnsi" w:hAnsiTheme="minorHAnsi"/>
                <w:szCs w:val="22"/>
              </w:rPr>
              <w:pPrChange w:id="6854" w:author="shalu.megotia" w:date="2022-04-25T14:36:39Z">
                <w:pPr>
                  <w:pStyle w:val="65"/>
                  <w:spacing w:before="0" w:line="240" w:lineRule="auto"/>
                </w:pPr>
              </w:pPrChange>
            </w:pPr>
            <w:r>
              <w:rPr>
                <w:rFonts w:asciiTheme="minorHAnsi" w:hAnsiTheme="minorHAnsi"/>
                <w:szCs w:val="22"/>
              </w:rPr>
              <w:t>Case is rejected</w:t>
            </w:r>
          </w:p>
        </w:tc>
      </w:tr>
      <w:tr>
        <w:tblPrEx>
          <w:tblCellMar>
            <w:top w:w="0" w:type="dxa"/>
            <w:left w:w="144" w:type="dxa"/>
            <w:bottom w:w="0" w:type="dxa"/>
            <w:right w:w="144" w:type="dxa"/>
          </w:tblCellMar>
        </w:tblPrEx>
        <w:tc>
          <w:tcPr>
            <w:tcW w:w="1544" w:type="dxa"/>
            <w:tcBorders>
              <w:top w:val="single" w:color="C0C0C0" w:sz="4" w:space="0"/>
              <w:left w:val="single" w:color="C0C0C0" w:sz="4" w:space="0"/>
              <w:bottom w:val="single" w:color="C0C0C0" w:sz="4" w:space="0"/>
            </w:tcBorders>
            <w:shd w:val="clear" w:color="auto" w:fill="FFFFFF"/>
          </w:tcPr>
          <w:p>
            <w:pPr>
              <w:pStyle w:val="65"/>
              <w:snapToGrid w:val="0"/>
              <w:spacing w:before="720" w:beforeLines="0" w:line="240" w:lineRule="auto"/>
              <w:rPr>
                <w:rFonts w:asciiTheme="minorHAnsi" w:hAnsiTheme="minorHAnsi"/>
                <w:bCs/>
                <w:szCs w:val="22"/>
              </w:rPr>
              <w:pPrChange w:id="6855" w:author="shalu.megotia" w:date="2022-04-25T14:36:39Z">
                <w:pPr>
                  <w:pStyle w:val="65"/>
                  <w:snapToGrid w:val="0"/>
                  <w:spacing w:before="0" w:line="240" w:lineRule="auto"/>
                </w:pPr>
              </w:pPrChange>
            </w:pPr>
            <w:r>
              <w:rPr>
                <w:rFonts w:asciiTheme="minorHAnsi" w:hAnsiTheme="minorHAnsi"/>
                <w:bCs/>
                <w:color w:val="000000"/>
                <w:szCs w:val="22"/>
              </w:rPr>
              <w:t>Primary Users</w:t>
            </w:r>
          </w:p>
        </w:tc>
        <w:tc>
          <w:tcPr>
            <w:tcW w:w="7671" w:type="dxa"/>
            <w:tcBorders>
              <w:top w:val="single" w:color="C0C0C0" w:sz="4" w:space="0"/>
              <w:left w:val="single" w:color="C0C0C0" w:sz="4" w:space="0"/>
              <w:bottom w:val="single" w:color="C0C0C0" w:sz="4" w:space="0"/>
              <w:right w:val="single" w:color="C0C0C0" w:sz="4" w:space="0"/>
            </w:tcBorders>
          </w:tcPr>
          <w:p>
            <w:pPr>
              <w:pStyle w:val="65"/>
              <w:spacing w:before="720" w:beforeLines="0" w:line="240" w:lineRule="auto"/>
              <w:rPr>
                <w:rFonts w:asciiTheme="minorHAnsi" w:hAnsiTheme="minorHAnsi"/>
                <w:szCs w:val="22"/>
              </w:rPr>
              <w:pPrChange w:id="6856" w:author="shalu.megotia" w:date="2022-04-25T14:36:39Z">
                <w:pPr>
                  <w:pStyle w:val="65"/>
                  <w:spacing w:before="0" w:line="240" w:lineRule="auto"/>
                </w:pPr>
              </w:pPrChange>
            </w:pPr>
            <w:r>
              <w:rPr>
                <w:rFonts w:asciiTheme="minorHAnsi" w:hAnsiTheme="minorHAnsi"/>
                <w:szCs w:val="22"/>
              </w:rPr>
              <w:t>UW (Underwriter)</w:t>
            </w:r>
            <w:ins w:id="6857" w:author="kamini verma" w:date="2021-11-22T18:52:00Z">
              <w:r>
                <w:rPr>
                  <w:rFonts w:asciiTheme="minorHAnsi" w:hAnsiTheme="minorHAnsi"/>
                  <w:szCs w:val="22"/>
                </w:rPr>
                <w:t>CU</w:t>
              </w:r>
            </w:ins>
          </w:p>
        </w:tc>
      </w:tr>
      <w:tr>
        <w:tblPrEx>
          <w:tblCellMar>
            <w:top w:w="0" w:type="dxa"/>
            <w:left w:w="144" w:type="dxa"/>
            <w:bottom w:w="0" w:type="dxa"/>
            <w:right w:w="144" w:type="dxa"/>
          </w:tblCellMar>
        </w:tblPrEx>
        <w:tc>
          <w:tcPr>
            <w:tcW w:w="1544" w:type="dxa"/>
            <w:tcBorders>
              <w:top w:val="single" w:color="C0C0C0" w:sz="4" w:space="0"/>
              <w:left w:val="single" w:color="C0C0C0" w:sz="4" w:space="0"/>
              <w:bottom w:val="single" w:color="C0C0C0" w:sz="4" w:space="0"/>
            </w:tcBorders>
            <w:shd w:val="clear" w:color="auto" w:fill="FFFFFF"/>
          </w:tcPr>
          <w:p>
            <w:pPr>
              <w:pStyle w:val="65"/>
              <w:snapToGrid w:val="0"/>
              <w:spacing w:before="720" w:beforeLines="0" w:line="240" w:lineRule="auto"/>
              <w:rPr>
                <w:rFonts w:asciiTheme="minorHAnsi" w:hAnsiTheme="minorHAnsi"/>
                <w:b/>
                <w:szCs w:val="22"/>
              </w:rPr>
              <w:pPrChange w:id="6858" w:author="shalu.megotia" w:date="2022-04-25T14:36:39Z">
                <w:pPr>
                  <w:pStyle w:val="65"/>
                  <w:snapToGrid w:val="0"/>
                  <w:spacing w:before="0" w:line="240" w:lineRule="auto"/>
                </w:pPr>
              </w:pPrChange>
            </w:pPr>
            <w:r>
              <w:rPr>
                <w:rFonts w:asciiTheme="minorHAnsi" w:hAnsiTheme="minorHAnsi"/>
                <w:b/>
                <w:szCs w:val="22"/>
              </w:rPr>
              <w:t>Processing Logic</w:t>
            </w:r>
          </w:p>
        </w:tc>
        <w:tc>
          <w:tcPr>
            <w:tcW w:w="7671" w:type="dxa"/>
            <w:tcBorders>
              <w:top w:val="single" w:color="C0C0C0" w:sz="4" w:space="0"/>
              <w:left w:val="single" w:color="C0C0C0" w:sz="4" w:space="0"/>
              <w:bottom w:val="single" w:color="C0C0C0" w:sz="4" w:space="0"/>
              <w:right w:val="single" w:color="C0C0C0" w:sz="4" w:space="0"/>
            </w:tcBorders>
          </w:tcPr>
          <w:p>
            <w:pPr>
              <w:spacing w:before="720" w:beforeLines="0"/>
              <w:rPr>
                <w:b/>
                <w:color w:val="000000"/>
              </w:rPr>
              <w:pPrChange w:id="6859" w:author="shalu.megotia" w:date="2022-04-25T14:36:39Z">
                <w:pPr/>
              </w:pPrChange>
            </w:pPr>
            <w:r>
              <w:rPr>
                <w:b/>
                <w:color w:val="000000"/>
              </w:rPr>
              <w:t>Reject Review – Primary Flow</w:t>
            </w:r>
          </w:p>
          <w:p>
            <w:pPr>
              <w:numPr>
                <w:ilvl w:val="0"/>
                <w:numId w:val="56"/>
              </w:numPr>
              <w:spacing w:before="720" w:beforeLines="0" w:line="259" w:lineRule="auto"/>
              <w:jc w:val="both"/>
              <w:rPr>
                <w:rFonts w:eastAsia="Calibri" w:cs="Calibri"/>
                <w:color w:val="000000"/>
                <w:lang w:eastAsia="ar-SA"/>
              </w:rPr>
              <w:pPrChange w:id="6860" w:author="shalu.megotia" w:date="2022-04-25T14:36:39Z">
                <w:pPr>
                  <w:numPr>
                    <w:ilvl w:val="0"/>
                    <w:numId w:val="56"/>
                  </w:numPr>
                  <w:spacing w:line="259" w:lineRule="auto"/>
                  <w:jc w:val="both"/>
                </w:pPr>
              </w:pPrChange>
            </w:pPr>
            <w:r>
              <w:rPr>
                <w:rFonts w:eastAsia="Calibri" w:cs="Calibri"/>
                <w:color w:val="000000"/>
                <w:lang w:eastAsia="ar-SA"/>
              </w:rPr>
              <w:t>User opens the rejected application from worklist.</w:t>
            </w:r>
          </w:p>
          <w:p>
            <w:pPr>
              <w:numPr>
                <w:ilvl w:val="0"/>
                <w:numId w:val="56"/>
              </w:numPr>
              <w:spacing w:before="720" w:beforeLines="0" w:line="259" w:lineRule="auto"/>
              <w:jc w:val="both"/>
              <w:rPr>
                <w:rFonts w:eastAsia="Calibri" w:cs="Calibri"/>
                <w:color w:val="000000"/>
                <w:lang w:eastAsia="ar-SA"/>
              </w:rPr>
              <w:pPrChange w:id="6861" w:author="shalu.megotia" w:date="2022-04-25T14:36:39Z">
                <w:pPr>
                  <w:numPr>
                    <w:ilvl w:val="0"/>
                    <w:numId w:val="56"/>
                  </w:numPr>
                  <w:spacing w:line="259" w:lineRule="auto"/>
                  <w:jc w:val="both"/>
                </w:pPr>
              </w:pPrChange>
            </w:pPr>
            <w:r>
              <w:rPr>
                <w:rFonts w:eastAsia="Calibri" w:cs="Calibri"/>
                <w:color w:val="000000"/>
                <w:lang w:eastAsia="ar-SA"/>
              </w:rPr>
              <w:t>User view the screen and reopens the case with appropriate comments.</w:t>
            </w:r>
          </w:p>
          <w:p>
            <w:pPr>
              <w:numPr>
                <w:ilvl w:val="0"/>
                <w:numId w:val="56"/>
              </w:numPr>
              <w:spacing w:before="720" w:beforeLines="0" w:line="259" w:lineRule="auto"/>
              <w:jc w:val="both"/>
              <w:rPr>
                <w:rFonts w:eastAsia="Calibri" w:cs="Calibri"/>
                <w:color w:val="000000"/>
                <w:lang w:eastAsia="ar-SA"/>
              </w:rPr>
              <w:pPrChange w:id="6862" w:author="shalu.megotia" w:date="2022-04-25T14:36:39Z">
                <w:pPr>
                  <w:numPr>
                    <w:ilvl w:val="0"/>
                    <w:numId w:val="56"/>
                  </w:numPr>
                  <w:spacing w:line="259" w:lineRule="auto"/>
                  <w:jc w:val="both"/>
                </w:pPr>
              </w:pPrChange>
            </w:pPr>
            <w:r>
              <w:rPr>
                <w:rFonts w:eastAsia="Calibri" w:cs="Calibri"/>
                <w:color w:val="000000"/>
                <w:lang w:eastAsia="ar-SA"/>
              </w:rPr>
              <w:t xml:space="preserve">User submits the activity. </w:t>
            </w:r>
          </w:p>
          <w:p>
            <w:pPr>
              <w:numPr>
                <w:ilvl w:val="0"/>
                <w:numId w:val="56"/>
              </w:numPr>
              <w:spacing w:before="720" w:beforeLines="0" w:line="259" w:lineRule="auto"/>
              <w:jc w:val="both"/>
              <w:rPr>
                <w:rFonts w:eastAsia="Calibri" w:cs="Calibri"/>
                <w:color w:val="000000"/>
                <w:lang w:eastAsia="ar-SA"/>
              </w:rPr>
              <w:pPrChange w:id="6863" w:author="shalu.megotia" w:date="2022-04-25T14:36:39Z">
                <w:pPr>
                  <w:numPr>
                    <w:ilvl w:val="0"/>
                    <w:numId w:val="56"/>
                  </w:numPr>
                  <w:spacing w:line="259" w:lineRule="auto"/>
                  <w:jc w:val="both"/>
                </w:pPr>
              </w:pPrChange>
            </w:pPr>
            <w:r>
              <w:rPr>
                <w:rFonts w:eastAsia="Calibri" w:cs="Calibri"/>
                <w:color w:val="000000"/>
                <w:lang w:eastAsia="ar-SA"/>
              </w:rPr>
              <w:t>Case is re-opened on the activity where it was rejected.</w:t>
            </w:r>
          </w:p>
          <w:p>
            <w:pPr>
              <w:spacing w:before="720" w:beforeLines="0"/>
              <w:rPr>
                <w:b/>
                <w:color w:val="000000"/>
              </w:rPr>
              <w:pPrChange w:id="6864" w:author="shalu.megotia" w:date="2022-04-25T14:36:39Z">
                <w:pPr/>
              </w:pPrChange>
            </w:pPr>
          </w:p>
          <w:p>
            <w:pPr>
              <w:spacing w:before="720" w:beforeLines="0"/>
              <w:rPr>
                <w:b/>
                <w:color w:val="000000"/>
              </w:rPr>
              <w:pPrChange w:id="6865" w:author="shalu.megotia" w:date="2022-04-25T14:36:39Z">
                <w:pPr/>
              </w:pPrChange>
            </w:pPr>
            <w:r>
              <w:rPr>
                <w:b/>
                <w:color w:val="000000"/>
              </w:rPr>
              <w:t>Reject Review – Alternate Flow</w:t>
            </w:r>
          </w:p>
          <w:p>
            <w:pPr>
              <w:numPr>
                <w:ilvl w:val="0"/>
                <w:numId w:val="56"/>
              </w:numPr>
              <w:spacing w:before="720" w:beforeLines="0" w:line="259" w:lineRule="auto"/>
              <w:jc w:val="both"/>
              <w:rPr>
                <w:rFonts w:eastAsia="Calibri" w:cs="Calibri"/>
                <w:color w:val="000000"/>
                <w:lang w:eastAsia="ar-SA"/>
              </w:rPr>
              <w:pPrChange w:id="6866" w:author="shalu.megotia" w:date="2022-04-25T14:36:39Z">
                <w:pPr>
                  <w:numPr>
                    <w:ilvl w:val="0"/>
                    <w:numId w:val="56"/>
                  </w:numPr>
                  <w:spacing w:line="259" w:lineRule="auto"/>
                  <w:jc w:val="both"/>
                </w:pPr>
              </w:pPrChange>
            </w:pPr>
            <w:r>
              <w:rPr>
                <w:rFonts w:eastAsia="Calibri" w:cs="Calibri"/>
                <w:color w:val="000000"/>
                <w:lang w:eastAsia="ar-SA"/>
              </w:rPr>
              <w:t>User opens the rejected application from worklist.</w:t>
            </w:r>
          </w:p>
          <w:p>
            <w:pPr>
              <w:numPr>
                <w:ilvl w:val="0"/>
                <w:numId w:val="56"/>
              </w:numPr>
              <w:spacing w:before="720" w:beforeLines="0" w:line="259" w:lineRule="auto"/>
              <w:jc w:val="both"/>
              <w:rPr>
                <w:rFonts w:eastAsia="Calibri" w:cs="Calibri"/>
                <w:color w:val="000000"/>
                <w:lang w:eastAsia="ar-SA"/>
              </w:rPr>
              <w:pPrChange w:id="6867" w:author="shalu.megotia" w:date="2022-04-25T14:36:39Z">
                <w:pPr>
                  <w:numPr>
                    <w:ilvl w:val="0"/>
                    <w:numId w:val="56"/>
                  </w:numPr>
                  <w:spacing w:line="259" w:lineRule="auto"/>
                  <w:jc w:val="both"/>
                </w:pPr>
              </w:pPrChange>
            </w:pPr>
            <w:r>
              <w:rPr>
                <w:rFonts w:eastAsia="Calibri" w:cs="Calibri"/>
                <w:color w:val="000000"/>
                <w:lang w:eastAsia="ar-SA"/>
              </w:rPr>
              <w:t>User view the screen and closes the case with appropriate comments.</w:t>
            </w:r>
          </w:p>
          <w:p>
            <w:pPr>
              <w:numPr>
                <w:ilvl w:val="0"/>
                <w:numId w:val="56"/>
              </w:numPr>
              <w:spacing w:before="720" w:beforeLines="0" w:line="259" w:lineRule="auto"/>
              <w:jc w:val="both"/>
              <w:rPr>
                <w:rFonts w:eastAsia="Calibri" w:cs="Calibri"/>
                <w:color w:val="000000"/>
                <w:lang w:eastAsia="ar-SA"/>
              </w:rPr>
              <w:pPrChange w:id="6868" w:author="shalu.megotia" w:date="2022-04-25T14:36:39Z">
                <w:pPr>
                  <w:numPr>
                    <w:ilvl w:val="0"/>
                    <w:numId w:val="56"/>
                  </w:numPr>
                  <w:spacing w:line="259" w:lineRule="auto"/>
                  <w:jc w:val="both"/>
                </w:pPr>
              </w:pPrChange>
            </w:pPr>
            <w:r>
              <w:rPr>
                <w:rFonts w:eastAsia="Calibri" w:cs="Calibri"/>
                <w:color w:val="000000"/>
                <w:lang w:eastAsia="ar-SA"/>
              </w:rPr>
              <w:t xml:space="preserve">User submits the activity. </w:t>
            </w:r>
          </w:p>
          <w:p>
            <w:pPr>
              <w:numPr>
                <w:ilvl w:val="0"/>
                <w:numId w:val="56"/>
              </w:numPr>
              <w:spacing w:before="720" w:beforeLines="0" w:line="259" w:lineRule="auto"/>
              <w:jc w:val="both"/>
              <w:rPr>
                <w:rFonts w:eastAsia="Calibri" w:cs="Calibri"/>
                <w:color w:val="000000"/>
                <w:lang w:eastAsia="ar-SA"/>
              </w:rPr>
              <w:pPrChange w:id="6869" w:author="shalu.megotia" w:date="2022-04-25T14:36:39Z">
                <w:pPr>
                  <w:numPr>
                    <w:ilvl w:val="0"/>
                    <w:numId w:val="56"/>
                  </w:numPr>
                  <w:spacing w:line="259" w:lineRule="auto"/>
                  <w:jc w:val="both"/>
                </w:pPr>
              </w:pPrChange>
            </w:pPr>
            <w:r>
              <w:rPr>
                <w:rFonts w:eastAsia="Calibri" w:cs="Calibri"/>
                <w:color w:val="000000"/>
                <w:lang w:eastAsia="ar-SA"/>
              </w:rPr>
              <w:t>Case is closed permanently.</w:t>
            </w:r>
          </w:p>
          <w:p>
            <w:pPr>
              <w:pStyle w:val="65"/>
              <w:spacing w:before="720" w:beforeLines="0" w:line="240" w:lineRule="auto"/>
              <w:rPr>
                <w:rFonts w:asciiTheme="minorHAnsi" w:hAnsiTheme="minorHAnsi"/>
                <w:szCs w:val="22"/>
              </w:rPr>
              <w:pPrChange w:id="6870" w:author="shalu.megotia" w:date="2022-04-25T14:36:39Z">
                <w:pPr>
                  <w:pStyle w:val="65"/>
                  <w:spacing w:before="0" w:line="240" w:lineRule="auto"/>
                </w:pPr>
              </w:pPrChange>
            </w:pPr>
          </w:p>
          <w:p>
            <w:pPr>
              <w:pStyle w:val="65"/>
              <w:spacing w:before="720" w:beforeLines="0" w:line="240" w:lineRule="auto"/>
              <w:rPr>
                <w:rFonts w:asciiTheme="minorHAnsi" w:hAnsiTheme="minorHAnsi"/>
                <w:szCs w:val="22"/>
              </w:rPr>
              <w:pPrChange w:id="6871" w:author="shalu.megotia" w:date="2022-04-25T14:36:39Z">
                <w:pPr>
                  <w:pStyle w:val="65"/>
                  <w:spacing w:before="0" w:line="240" w:lineRule="auto"/>
                </w:pPr>
              </w:pPrChange>
            </w:pPr>
          </w:p>
        </w:tc>
      </w:tr>
      <w:tr>
        <w:tblPrEx>
          <w:tblCellMar>
            <w:top w:w="0" w:type="dxa"/>
            <w:left w:w="144" w:type="dxa"/>
            <w:bottom w:w="0" w:type="dxa"/>
            <w:right w:w="144" w:type="dxa"/>
          </w:tblCellMar>
        </w:tblPrEx>
        <w:tc>
          <w:tcPr>
            <w:tcW w:w="1544" w:type="dxa"/>
            <w:tcBorders>
              <w:top w:val="single" w:color="C0C0C0" w:sz="4" w:space="0"/>
              <w:left w:val="single" w:color="C0C0C0" w:sz="4" w:space="0"/>
              <w:bottom w:val="single" w:color="C0C0C0" w:sz="4" w:space="0"/>
            </w:tcBorders>
            <w:shd w:val="clear" w:color="auto" w:fill="FFFFFF"/>
          </w:tcPr>
          <w:p>
            <w:pPr>
              <w:pStyle w:val="65"/>
              <w:snapToGrid w:val="0"/>
              <w:spacing w:before="720" w:beforeLines="0" w:line="240" w:lineRule="auto"/>
              <w:rPr>
                <w:rFonts w:asciiTheme="minorHAnsi" w:hAnsiTheme="minorHAnsi"/>
                <w:bCs/>
                <w:color w:val="000000"/>
                <w:szCs w:val="22"/>
              </w:rPr>
              <w:pPrChange w:id="6872" w:author="shalu.megotia" w:date="2022-04-25T14:36:39Z">
                <w:pPr>
                  <w:pStyle w:val="65"/>
                  <w:snapToGrid w:val="0"/>
                  <w:spacing w:before="0" w:line="240" w:lineRule="auto"/>
                </w:pPr>
              </w:pPrChange>
            </w:pPr>
            <w:r>
              <w:rPr>
                <w:rFonts w:asciiTheme="minorHAnsi" w:hAnsiTheme="minorHAnsi"/>
                <w:bCs/>
                <w:color w:val="000000"/>
                <w:szCs w:val="22"/>
              </w:rPr>
              <w:t>UI</w:t>
            </w:r>
          </w:p>
        </w:tc>
        <w:tc>
          <w:tcPr>
            <w:tcW w:w="7671" w:type="dxa"/>
            <w:tcBorders>
              <w:top w:val="single" w:color="C0C0C0" w:sz="4" w:space="0"/>
              <w:left w:val="single" w:color="C0C0C0" w:sz="4" w:space="0"/>
              <w:bottom w:val="single" w:color="C0C0C0" w:sz="4" w:space="0"/>
              <w:right w:val="single" w:color="C0C0C0" w:sz="4" w:space="0"/>
            </w:tcBorders>
          </w:tcPr>
          <w:p>
            <w:pPr>
              <w:pStyle w:val="62"/>
              <w:tabs>
                <w:tab w:val="left" w:pos="737"/>
              </w:tabs>
              <w:spacing w:before="720" w:beforeLines="0"/>
              <w:ind w:left="0"/>
              <w:pPrChange w:id="6873" w:author="shalu.megotia" w:date="2022-04-25T14:36:39Z">
                <w:pPr>
                  <w:pStyle w:val="62"/>
                  <w:tabs>
                    <w:tab w:val="left" w:pos="737"/>
                  </w:tabs>
                  <w:ind w:left="0"/>
                </w:pPr>
              </w:pPrChange>
            </w:pPr>
            <w:r>
              <w:t>Please find Reject review screen as is:</w:t>
            </w:r>
          </w:p>
          <w:p>
            <w:pPr>
              <w:pStyle w:val="62"/>
              <w:tabs>
                <w:tab w:val="left" w:pos="737"/>
              </w:tabs>
              <w:spacing w:before="720" w:beforeLines="0"/>
              <w:ind w:left="0"/>
              <w:pPrChange w:id="6874" w:author="shalu.megotia" w:date="2022-04-25T14:36:39Z">
                <w:pPr>
                  <w:pStyle w:val="62"/>
                  <w:tabs>
                    <w:tab w:val="left" w:pos="737"/>
                  </w:tabs>
                  <w:ind w:left="0"/>
                </w:pPr>
              </w:pPrChange>
            </w:pPr>
            <w:bookmarkStart w:id="275" w:name="_MON_1646761404"/>
            <w:bookmarkEnd w:id="275"/>
            <w:r>
              <w:object>
                <v:shape id="_x0000_i1133" o:spt="75" type="#_x0000_t75" style="height:50.25pt;width:79.5pt;" o:ole="t" filled="f" o:preferrelative="t" stroked="f" coordsize="21600,21600">
                  <v:path/>
                  <v:fill on="f" focussize="0,0"/>
                  <v:stroke on="f" joinstyle="miter"/>
                  <v:imagedata r:id="rId235" o:title=""/>
                  <o:lock v:ext="edit" aspectratio="t"/>
                  <w10:wrap type="none"/>
                  <w10:anchorlock/>
                </v:shape>
                <o:OLEObject Type="Embed" ProgID="Excel.Sheet.12" ShapeID="_x0000_i1133" DrawAspect="Icon" ObjectID="_1468075833" r:id="rId234">
                  <o:LockedField>false</o:LockedField>
                </o:OLEObject>
              </w:object>
            </w:r>
          </w:p>
        </w:tc>
      </w:tr>
      <w:tr>
        <w:tblPrEx>
          <w:tblCellMar>
            <w:top w:w="0" w:type="dxa"/>
            <w:left w:w="144" w:type="dxa"/>
            <w:bottom w:w="0" w:type="dxa"/>
            <w:right w:w="144" w:type="dxa"/>
          </w:tblCellMar>
        </w:tblPrEx>
        <w:tc>
          <w:tcPr>
            <w:tcW w:w="1544" w:type="dxa"/>
            <w:tcBorders>
              <w:top w:val="single" w:color="C0C0C0" w:sz="4" w:space="0"/>
              <w:left w:val="single" w:color="C0C0C0" w:sz="4" w:space="0"/>
              <w:bottom w:val="single" w:color="C0C0C0" w:sz="4" w:space="0"/>
            </w:tcBorders>
            <w:shd w:val="clear" w:color="auto" w:fill="FFFFFF"/>
          </w:tcPr>
          <w:p>
            <w:pPr>
              <w:pStyle w:val="65"/>
              <w:snapToGrid w:val="0"/>
              <w:spacing w:before="720" w:beforeLines="0" w:line="240" w:lineRule="auto"/>
              <w:rPr>
                <w:rFonts w:asciiTheme="minorHAnsi" w:hAnsiTheme="minorHAnsi"/>
                <w:bCs/>
                <w:szCs w:val="22"/>
              </w:rPr>
              <w:pPrChange w:id="6875" w:author="shalu.megotia" w:date="2022-04-25T14:36:39Z">
                <w:pPr>
                  <w:pStyle w:val="65"/>
                  <w:snapToGrid w:val="0"/>
                  <w:spacing w:before="0" w:line="240" w:lineRule="auto"/>
                </w:pPr>
              </w:pPrChange>
            </w:pPr>
            <w:r>
              <w:rPr>
                <w:rFonts w:asciiTheme="minorHAnsi" w:hAnsiTheme="minorHAnsi"/>
                <w:bCs/>
                <w:color w:val="000000"/>
                <w:szCs w:val="22"/>
              </w:rPr>
              <w:t>Post Conditions</w:t>
            </w:r>
          </w:p>
        </w:tc>
        <w:tc>
          <w:tcPr>
            <w:tcW w:w="7671" w:type="dxa"/>
            <w:tcBorders>
              <w:top w:val="single" w:color="C0C0C0" w:sz="4" w:space="0"/>
              <w:left w:val="single" w:color="C0C0C0" w:sz="4" w:space="0"/>
              <w:bottom w:val="single" w:color="C0C0C0" w:sz="4" w:space="0"/>
              <w:right w:val="single" w:color="C0C0C0" w:sz="4" w:space="0"/>
            </w:tcBorders>
          </w:tcPr>
          <w:p>
            <w:pPr>
              <w:pStyle w:val="62"/>
              <w:numPr>
                <w:ilvl w:val="0"/>
                <w:numId w:val="57"/>
              </w:numPr>
              <w:tabs>
                <w:tab w:val="left" w:pos="737"/>
              </w:tabs>
              <w:spacing w:before="720" w:beforeLines="0"/>
              <w:rPr>
                <w:shd w:val="clear" w:color="auto" w:fill="FFFF00"/>
              </w:rPr>
              <w:pPrChange w:id="6876" w:author="shalu.megotia" w:date="2022-04-25T14:36:39Z">
                <w:pPr>
                  <w:pStyle w:val="62"/>
                  <w:numPr>
                    <w:ilvl w:val="0"/>
                    <w:numId w:val="57"/>
                  </w:numPr>
                  <w:tabs>
                    <w:tab w:val="left" w:pos="737"/>
                  </w:tabs>
                </w:pPr>
              </w:pPrChange>
            </w:pPr>
            <w:r>
              <w:t>If the case is re-opened, then the case will be re-opened at same stage where it was rejected.</w:t>
            </w:r>
          </w:p>
          <w:p>
            <w:pPr>
              <w:pStyle w:val="62"/>
              <w:numPr>
                <w:ilvl w:val="0"/>
                <w:numId w:val="57"/>
              </w:numPr>
              <w:tabs>
                <w:tab w:val="left" w:pos="737"/>
              </w:tabs>
              <w:spacing w:before="720" w:beforeLines="0"/>
              <w:rPr>
                <w:ins w:id="6878" w:author="Abhinav Shandilya" w:date="2021-05-24T11:42:00Z"/>
                <w:shd w:val="clear" w:color="auto" w:fill="FFFF00"/>
                <w:rPrChange w:id="6879" w:author="Abhinav Shandilya" w:date="2021-05-24T11:42:00Z">
                  <w:rPr>
                    <w:ins w:id="6880" w:author="Abhinav Shandilya" w:date="2021-05-24T11:42:00Z"/>
                  </w:rPr>
                </w:rPrChange>
              </w:rPr>
              <w:pPrChange w:id="6877" w:author="shalu.megotia" w:date="2022-04-25T14:36:39Z">
                <w:pPr>
                  <w:pStyle w:val="62"/>
                  <w:numPr>
                    <w:ilvl w:val="0"/>
                    <w:numId w:val="57"/>
                  </w:numPr>
                  <w:tabs>
                    <w:tab w:val="left" w:pos="737"/>
                  </w:tabs>
                </w:pPr>
              </w:pPrChange>
            </w:pPr>
            <w:r>
              <w:t>If the case is closed the application will be closed.</w:t>
            </w:r>
          </w:p>
          <w:p>
            <w:pPr>
              <w:pStyle w:val="62"/>
              <w:numPr>
                <w:ilvl w:val="0"/>
                <w:numId w:val="57"/>
              </w:numPr>
              <w:tabs>
                <w:tab w:val="left" w:pos="737"/>
              </w:tabs>
              <w:spacing w:before="720" w:beforeLines="0"/>
              <w:rPr>
                <w:shd w:val="clear" w:color="auto" w:fill="FFFF00"/>
              </w:rPr>
              <w:pPrChange w:id="6881" w:author="shalu.megotia" w:date="2022-04-25T14:36:39Z">
                <w:pPr>
                  <w:pStyle w:val="62"/>
                  <w:numPr>
                    <w:ilvl w:val="0"/>
                    <w:numId w:val="57"/>
                  </w:numPr>
                  <w:tabs>
                    <w:tab w:val="left" w:pos="737"/>
                  </w:tabs>
                </w:pPr>
              </w:pPrChange>
            </w:pPr>
            <w:ins w:id="6882" w:author="Abhinav Shandilya" w:date="2021-05-24T11:42:00Z">
              <w:r>
                <w:rPr>
                  <w:rFonts w:ascii="Times New Roman" w:hAnsi="Times New Roman" w:cs="Times New Roman"/>
                  <w:color w:val="1F497D"/>
                </w:rPr>
                <w:t>multiple times the case can be pushed back and forth at the risk comment stage as there may be more than one round of observations from Risk after first set of observations</w:t>
              </w:r>
            </w:ins>
          </w:p>
        </w:tc>
      </w:tr>
      <w:tr>
        <w:tblPrEx>
          <w:tblCellMar>
            <w:top w:w="0" w:type="dxa"/>
            <w:left w:w="144" w:type="dxa"/>
            <w:bottom w:w="0" w:type="dxa"/>
            <w:right w:w="144" w:type="dxa"/>
          </w:tblCellMar>
        </w:tblPrEx>
        <w:tc>
          <w:tcPr>
            <w:tcW w:w="1544" w:type="dxa"/>
            <w:tcBorders>
              <w:top w:val="single" w:color="C0C0C0" w:sz="4" w:space="0"/>
              <w:left w:val="single" w:color="C0C0C0" w:sz="4" w:space="0"/>
              <w:bottom w:val="single" w:color="C0C0C0" w:sz="4" w:space="0"/>
            </w:tcBorders>
            <w:shd w:val="clear" w:color="auto" w:fill="FFFFFF"/>
          </w:tcPr>
          <w:p>
            <w:pPr>
              <w:pStyle w:val="65"/>
              <w:snapToGrid w:val="0"/>
              <w:spacing w:before="720" w:beforeLines="0" w:line="240" w:lineRule="auto"/>
              <w:rPr>
                <w:rFonts w:asciiTheme="minorHAnsi" w:hAnsiTheme="minorHAnsi"/>
                <w:bCs/>
                <w:szCs w:val="22"/>
              </w:rPr>
              <w:pPrChange w:id="6883" w:author="shalu.megotia" w:date="2022-04-25T14:36:39Z">
                <w:pPr>
                  <w:pStyle w:val="65"/>
                  <w:snapToGrid w:val="0"/>
                  <w:spacing w:before="0" w:line="240" w:lineRule="auto"/>
                </w:pPr>
              </w:pPrChange>
            </w:pPr>
            <w:r>
              <w:rPr>
                <w:rFonts w:asciiTheme="minorHAnsi" w:hAnsiTheme="minorHAnsi"/>
                <w:bCs/>
                <w:color w:val="000000"/>
                <w:szCs w:val="22"/>
              </w:rPr>
              <w:t>Business Rules</w:t>
            </w:r>
          </w:p>
        </w:tc>
        <w:tc>
          <w:tcPr>
            <w:tcW w:w="7671" w:type="dxa"/>
            <w:tcBorders>
              <w:top w:val="single" w:color="C0C0C0" w:sz="4" w:space="0"/>
              <w:left w:val="single" w:color="C0C0C0" w:sz="4" w:space="0"/>
              <w:bottom w:val="single" w:color="C0C0C0" w:sz="4" w:space="0"/>
              <w:right w:val="single" w:color="C0C0C0" w:sz="4" w:space="0"/>
            </w:tcBorders>
          </w:tcPr>
          <w:p>
            <w:pPr>
              <w:pStyle w:val="62"/>
              <w:numPr>
                <w:ilvl w:val="0"/>
                <w:numId w:val="58"/>
              </w:numPr>
              <w:tabs>
                <w:tab w:val="left" w:pos="737"/>
              </w:tabs>
              <w:spacing w:before="720" w:beforeLines="0"/>
              <w:rPr>
                <w:shd w:val="clear" w:color="auto" w:fill="FFFF00"/>
              </w:rPr>
              <w:pPrChange w:id="6884" w:author="shalu.megotia" w:date="2022-04-25T14:36:39Z">
                <w:pPr>
                  <w:pStyle w:val="62"/>
                  <w:numPr>
                    <w:ilvl w:val="0"/>
                    <w:numId w:val="58"/>
                  </w:numPr>
                  <w:tabs>
                    <w:tab w:val="left" w:pos="737"/>
                  </w:tabs>
                </w:pPr>
              </w:pPrChange>
            </w:pPr>
            <w:r>
              <w:t>UW will be able to re-open the rejected cases from reject review activity. Once the case is re-opened it goes to the same stage at which it was rejected.</w:t>
            </w:r>
          </w:p>
          <w:p>
            <w:pPr>
              <w:pStyle w:val="62"/>
              <w:numPr>
                <w:ilvl w:val="0"/>
                <w:numId w:val="58"/>
              </w:numPr>
              <w:tabs>
                <w:tab w:val="left" w:pos="737"/>
              </w:tabs>
              <w:spacing w:before="720" w:beforeLines="0"/>
              <w:rPr>
                <w:shd w:val="clear" w:color="auto" w:fill="FFFF00"/>
              </w:rPr>
              <w:pPrChange w:id="6885" w:author="shalu.megotia" w:date="2022-04-25T14:36:39Z">
                <w:pPr>
                  <w:pStyle w:val="62"/>
                  <w:numPr>
                    <w:ilvl w:val="0"/>
                    <w:numId w:val="58"/>
                  </w:numPr>
                  <w:tabs>
                    <w:tab w:val="left" w:pos="737"/>
                  </w:tabs>
                </w:pPr>
              </w:pPrChange>
            </w:pPr>
            <w:r>
              <w:t>The rejected case will be available for 30 days after that the case will not be available to the user for reopening.</w:t>
            </w:r>
          </w:p>
        </w:tc>
      </w:tr>
    </w:tbl>
    <w:p>
      <w:pPr>
        <w:spacing w:before="720" w:beforeLines="0"/>
        <w:ind w:left="720"/>
        <w:jc w:val="both"/>
        <w:rPr>
          <w:rFonts w:cs="Calibri"/>
        </w:rPr>
        <w:pPrChange w:id="6886" w:author="shalu.megotia" w:date="2022-04-25T14:36:39Z">
          <w:pPr>
            <w:ind w:left="720"/>
            <w:jc w:val="both"/>
          </w:pPr>
        </w:pPrChange>
      </w:pPr>
    </w:p>
    <w:p>
      <w:pPr>
        <w:spacing w:before="720" w:beforeLines="0"/>
        <w:ind w:left="720"/>
        <w:jc w:val="both"/>
        <w:rPr>
          <w:rFonts w:cs="Calibri"/>
        </w:rPr>
        <w:pPrChange w:id="6887" w:author="shalu.megotia" w:date="2022-04-25T14:36:39Z">
          <w:pPr>
            <w:ind w:left="720"/>
            <w:jc w:val="both"/>
          </w:pPr>
        </w:pPrChange>
      </w:pPr>
    </w:p>
    <w:p>
      <w:pPr>
        <w:spacing w:before="720" w:beforeLines="0"/>
        <w:ind w:left="720"/>
        <w:jc w:val="both"/>
        <w:rPr>
          <w:rFonts w:cs="Calibri"/>
        </w:rPr>
        <w:pPrChange w:id="6888" w:author="shalu.megotia" w:date="2022-04-25T14:36:39Z">
          <w:pPr>
            <w:ind w:left="720"/>
            <w:jc w:val="both"/>
          </w:pPr>
        </w:pPrChange>
      </w:pPr>
    </w:p>
    <w:p>
      <w:pPr>
        <w:spacing w:before="720" w:beforeLines="0"/>
        <w:ind w:left="720"/>
        <w:jc w:val="both"/>
        <w:rPr>
          <w:rFonts w:cs="Calibri"/>
        </w:rPr>
        <w:pPrChange w:id="6889" w:author="shalu.megotia" w:date="2022-04-25T14:36:39Z">
          <w:pPr>
            <w:ind w:left="720"/>
            <w:jc w:val="both"/>
          </w:pPr>
        </w:pPrChange>
      </w:pPr>
    </w:p>
    <w:p>
      <w:pPr>
        <w:pStyle w:val="2"/>
        <w:numPr>
          <w:ilvl w:val="0"/>
          <w:numId w:val="55"/>
        </w:numPr>
        <w:tabs>
          <w:tab w:val="left" w:pos="450"/>
          <w:tab w:val="clear" w:pos="432"/>
        </w:tabs>
        <w:spacing w:before="720" w:beforeLines="0"/>
        <w:ind w:left="0" w:firstLine="0"/>
        <w:rPr>
          <w:sz w:val="22"/>
          <w:szCs w:val="22"/>
          <w:highlight w:val="yellow"/>
          <w:u w:val="single"/>
        </w:rPr>
        <w:pPrChange w:id="6890" w:author="shalu.megotia" w:date="2022-04-25T14:36:39Z">
          <w:pPr>
            <w:pStyle w:val="2"/>
            <w:numPr>
              <w:ilvl w:val="0"/>
              <w:numId w:val="55"/>
            </w:numPr>
            <w:tabs>
              <w:tab w:val="left" w:pos="450"/>
              <w:tab w:val="clear" w:pos="432"/>
            </w:tabs>
            <w:ind w:left="0" w:firstLine="0"/>
          </w:pPr>
        </w:pPrChange>
      </w:pPr>
      <w:bookmarkStart w:id="276" w:name="_Toc72191960"/>
      <w:bookmarkStart w:id="277" w:name="_Toc535894583"/>
      <w:bookmarkStart w:id="278" w:name="_Toc4500"/>
      <w:r>
        <w:rPr>
          <w:sz w:val="22"/>
          <w:szCs w:val="22"/>
          <w:highlight w:val="yellow"/>
          <w:u w:val="single"/>
        </w:rPr>
        <w:t>Interfaces</w:t>
      </w:r>
      <w:bookmarkEnd w:id="276"/>
      <w:bookmarkEnd w:id="277"/>
      <w:bookmarkEnd w:id="278"/>
    </w:p>
    <w:p>
      <w:pPr>
        <w:spacing w:before="720" w:beforeLines="0"/>
        <w:jc w:val="both"/>
        <w:rPr>
          <w:ins w:id="6892" w:author="Abhinav Shandilya" w:date="2021-05-24T12:04:00Z"/>
          <w:lang w:val="en-GB"/>
        </w:rPr>
        <w:pPrChange w:id="6891" w:author="shalu.megotia" w:date="2022-04-25T14:36:39Z">
          <w:pPr>
            <w:jc w:val="both"/>
          </w:pPr>
        </w:pPrChange>
      </w:pPr>
    </w:p>
    <w:p>
      <w:pPr>
        <w:spacing w:before="720" w:beforeLines="0"/>
        <w:jc w:val="both"/>
        <w:rPr>
          <w:lang w:val="en-GB"/>
        </w:rPr>
        <w:pPrChange w:id="6893" w:author="shalu.megotia" w:date="2022-04-25T14:36:39Z">
          <w:pPr>
            <w:jc w:val="both"/>
          </w:pPr>
        </w:pPrChange>
      </w:pPr>
      <w:ins w:id="6894" w:author="Abhinav Shandilya" w:date="2021-05-24T12:04:00Z">
        <w:r>
          <w:rPr>
            <w:lang w:val="en-GB"/>
          </w:rPr>
          <w:t>This will get covered in Interface Document</w:t>
        </w:r>
      </w:ins>
    </w:p>
    <w:p>
      <w:pPr>
        <w:spacing w:before="720" w:beforeLines="0"/>
        <w:rPr>
          <w:color w:val="FF0000"/>
        </w:rPr>
        <w:pPrChange w:id="6895" w:author="shalu.megotia" w:date="2022-04-25T14:36:39Z">
          <w:pPr/>
        </w:pPrChange>
      </w:pPr>
      <w:r>
        <w:rPr>
          <w:rFonts w:cs="Calibri"/>
          <w:color w:val="FF0000"/>
        </w:rPr>
        <w:t>&lt;&lt;Pending Interface Discussion.&gt;&gt;</w:t>
      </w:r>
    </w:p>
    <w:p>
      <w:pPr>
        <w:spacing w:before="720" w:beforeLines="0"/>
        <w:jc w:val="both"/>
        <w:rPr>
          <w:lang w:val="en-GB"/>
        </w:rPr>
        <w:pPrChange w:id="6896" w:author="shalu.megotia" w:date="2022-04-25T14:36:39Z">
          <w:pPr>
            <w:jc w:val="both"/>
          </w:pPr>
        </w:pPrChange>
      </w:pPr>
    </w:p>
    <w:p>
      <w:pPr>
        <w:spacing w:before="720" w:beforeLines="0"/>
        <w:pPrChange w:id="6897" w:author="shalu.megotia" w:date="2022-04-25T14:36:39Z">
          <w:pPr/>
        </w:pPrChange>
      </w:pPr>
    </w:p>
    <w:p>
      <w:pPr>
        <w:pStyle w:val="2"/>
        <w:numPr>
          <w:ilvl w:val="0"/>
          <w:numId w:val="55"/>
        </w:numPr>
        <w:tabs>
          <w:tab w:val="left" w:pos="450"/>
          <w:tab w:val="clear" w:pos="432"/>
        </w:tabs>
        <w:spacing w:before="720" w:beforeLines="0"/>
        <w:ind w:left="0" w:firstLine="0"/>
        <w:rPr>
          <w:sz w:val="22"/>
          <w:szCs w:val="22"/>
          <w:highlight w:val="none"/>
          <w:rPrChange w:id="6899" w:author="Abhinav Shandilya" w:date="2021-05-24T12:04:00Z">
            <w:rPr>
              <w:sz w:val="22"/>
              <w:szCs w:val="22"/>
              <w:highlight w:val="yellow"/>
            </w:rPr>
          </w:rPrChange>
        </w:rPr>
        <w:pPrChange w:id="6898" w:author="shalu.megotia" w:date="2022-04-25T14:36:39Z">
          <w:pPr>
            <w:pStyle w:val="2"/>
            <w:numPr>
              <w:ilvl w:val="0"/>
              <w:numId w:val="55"/>
            </w:numPr>
            <w:tabs>
              <w:tab w:val="left" w:pos="450"/>
              <w:tab w:val="clear" w:pos="432"/>
            </w:tabs>
            <w:ind w:left="0" w:firstLine="0"/>
          </w:pPr>
        </w:pPrChange>
      </w:pPr>
      <w:bookmarkStart w:id="279" w:name="_Toc17164"/>
      <w:bookmarkStart w:id="280" w:name="_Toc535894584"/>
      <w:bookmarkStart w:id="281" w:name="_Toc72191961"/>
      <w:r>
        <w:rPr>
          <w:rFonts w:cs="Arial" w:asciiTheme="minorHAnsi" w:hAnsiTheme="minorHAnsi" w:eastAsiaTheme="minorHAnsi"/>
          <w:b/>
          <w:bCs/>
          <w:kern w:val="32"/>
          <w:sz w:val="22"/>
          <w:szCs w:val="22"/>
          <w:highlight w:val="none"/>
          <w:rPrChange w:id="6900" w:author="Abhinav Shandilya" w:date="2021-05-24T12:04:00Z">
            <w:rPr>
              <w:rFonts w:ascii="Calibri" w:hAnsi="Calibri" w:eastAsia="Calibri" w:cstheme="minorBidi"/>
              <w:b w:val="0"/>
              <w:bCs w:val="0"/>
              <w:kern w:val="0"/>
              <w:sz w:val="22"/>
              <w:szCs w:val="22"/>
              <w:highlight w:val="yellow"/>
            </w:rPr>
          </w:rPrChange>
        </w:rPr>
        <w:t xml:space="preserve">Email </w:t>
      </w:r>
      <w:bookmarkEnd w:id="279"/>
      <w:bookmarkEnd w:id="280"/>
      <w:r>
        <w:rPr>
          <w:rFonts w:cs="Arial" w:asciiTheme="minorHAnsi" w:hAnsiTheme="minorHAnsi" w:eastAsiaTheme="minorHAnsi"/>
          <w:b/>
          <w:bCs/>
          <w:kern w:val="32"/>
          <w:sz w:val="22"/>
          <w:szCs w:val="22"/>
          <w:highlight w:val="none"/>
          <w:rPrChange w:id="6901" w:author="Abhinav Shandilya" w:date="2021-05-24T12:04:00Z">
            <w:rPr>
              <w:rFonts w:ascii="Calibri" w:hAnsi="Calibri" w:eastAsia="Calibri" w:cstheme="minorBidi"/>
              <w:b w:val="0"/>
              <w:bCs w:val="0"/>
              <w:kern w:val="0"/>
              <w:sz w:val="22"/>
              <w:szCs w:val="22"/>
              <w:highlight w:val="yellow"/>
            </w:rPr>
          </w:rPrChange>
        </w:rPr>
        <w:t>Events and Templates</w:t>
      </w:r>
      <w:bookmarkEnd w:id="281"/>
    </w:p>
    <w:p>
      <w:pPr>
        <w:spacing w:before="720" w:beforeLines="0"/>
        <w:rPr>
          <w:highlight w:val="yellow"/>
        </w:rPr>
        <w:pPrChange w:id="6902" w:author="shalu.megotia" w:date="2022-04-25T14:36:39Z">
          <w:pPr/>
        </w:pPrChange>
      </w:pPr>
    </w:p>
    <w:p>
      <w:pPr>
        <w:spacing w:before="720" w:beforeLines="0"/>
        <w:rPr>
          <w:color w:val="FF0000"/>
        </w:rPr>
        <w:pPrChange w:id="6903" w:author="shalu.megotia" w:date="2022-04-25T14:36:39Z">
          <w:pPr/>
        </w:pPrChange>
      </w:pPr>
      <w:del w:id="6904" w:author="Abhinav Shandilya" w:date="2021-05-24T11:46:00Z">
        <w:r>
          <w:rPr>
            <w:color w:val="FF0000"/>
          </w:rPr>
          <w:delText>&lt;&lt;Email and Communication Templates are not yet provided by bank&gt;&gt;</w:delText>
        </w:r>
      </w:del>
    </w:p>
    <w:p>
      <w:pPr>
        <w:spacing w:before="720" w:beforeLines="0"/>
        <w:ind w:left="720"/>
        <w:jc w:val="both"/>
        <w:rPr>
          <w:ins w:id="6906" w:author="Abhinav Shandilya" w:date="2021-05-24T11:46:00Z"/>
          <w:rFonts w:cs="Calibri"/>
          <w:color w:val="FF0000"/>
        </w:rPr>
        <w:pPrChange w:id="6905" w:author="shalu.megotia" w:date="2022-04-25T14:36:39Z">
          <w:pPr>
            <w:ind w:left="720"/>
            <w:jc w:val="both"/>
          </w:pPr>
        </w:pPrChange>
      </w:pPr>
      <w:ins w:id="6907" w:author="Abhinav Shandilya" w:date="2021-05-24T11:46:00Z">
        <w:r>
          <w:rPr>
            <w:rFonts w:cs="Calibri"/>
            <w:color w:val="FF0000"/>
          </w:rPr>
          <w:t>Email and SMS Templates are attached herewith</w:t>
        </w:r>
      </w:ins>
    </w:p>
    <w:p>
      <w:pPr>
        <w:spacing w:before="720" w:beforeLines="0"/>
        <w:ind w:left="720"/>
        <w:jc w:val="both"/>
        <w:rPr>
          <w:ins w:id="6909" w:author="Abhinav Shandilya" w:date="2021-05-24T11:46:00Z"/>
          <w:rFonts w:cs="Calibri"/>
          <w:color w:val="FF0000"/>
        </w:rPr>
        <w:pPrChange w:id="6908" w:author="shalu.megotia" w:date="2022-04-25T14:36:39Z">
          <w:pPr>
            <w:ind w:left="720"/>
            <w:jc w:val="both"/>
          </w:pPr>
        </w:pPrChange>
      </w:pPr>
    </w:p>
    <w:p>
      <w:pPr>
        <w:spacing w:before="720" w:beforeLines="0"/>
        <w:ind w:left="720"/>
        <w:jc w:val="both"/>
        <w:rPr>
          <w:rFonts w:cs="Calibri"/>
          <w:color w:val="FF0000"/>
        </w:rPr>
        <w:pPrChange w:id="6910" w:author="shalu.megotia" w:date="2022-04-25T14:36:39Z">
          <w:pPr>
            <w:ind w:left="720"/>
            <w:jc w:val="both"/>
          </w:pPr>
        </w:pPrChange>
      </w:pPr>
      <w:del w:id="6911" w:author="Abhinav Shandilya" w:date="2021-09-23T12:48:00Z">
        <w:r>
          <w:rPr>
            <w:rFonts w:cs="Calibri"/>
            <w:color w:val="FF0000"/>
          </w:rPr>
          <w:fldChar w:fldCharType="begin"/>
        </w:r>
      </w:del>
      <w:del w:id="6912" w:author="Abhinav Shandilya" w:date="2021-09-23T12:48:00Z">
        <w:r>
          <w:rPr>
            <w:rFonts w:cs="Calibri"/>
            <w:color w:val="FF0000"/>
          </w:rPr>
          <w:fldChar w:fldCharType="end"/>
        </w:r>
      </w:del>
      <w:ins w:id="6913" w:author="Abhinav Shandilya" w:date="2021-09-23T12:49:00Z"/>
      <w:ins w:id="6914" w:author="Abhinav Shandilya" w:date="2021-09-23T12:49:00Z"/>
      <w:ins w:id="6915" w:author="Abhinav Shandilya" w:date="2021-09-23T12:49:00Z"/>
      <w:ins w:id="6916" w:author="Abhinav Shandilya" w:date="2021-09-23T12:49:00Z">
        <w:r>
          <w:rPr>
            <w:rFonts w:cs="Calibri"/>
            <w:color w:val="FF0000"/>
          </w:rPr>
          <w:object>
            <v:shape id="_x0000_i1134" o:spt="75" type="#_x0000_t75" style="height:43.5pt;width:64.5pt;" o:ole="t" filled="f" o:preferrelative="t" stroked="f" coordsize="21600,21600">
              <v:path/>
              <v:fill on="f" focussize="0,0"/>
              <v:stroke on="f" joinstyle="miter"/>
              <v:imagedata r:id="rId237" o:title=""/>
              <o:lock v:ext="edit" aspectratio="t"/>
              <w10:wrap type="none"/>
              <w10:anchorlock/>
            </v:shape>
            <o:OLEObject Type="Embed" ProgID="Excel.Sheet.12" ShapeID="_x0000_i1134" DrawAspect="Icon" ObjectID="_1468075834" r:id="rId236">
              <o:LockedField>false</o:LockedField>
            </o:OLEObject>
          </w:object>
        </w:r>
      </w:ins>
      <w:ins w:id="6918" w:author="Abhinav Shandilya" w:date="2021-09-23T12:49:00Z"/>
    </w:p>
    <w:p>
      <w:pPr>
        <w:spacing w:before="720" w:beforeLines="0"/>
        <w:ind w:left="720"/>
        <w:jc w:val="both"/>
        <w:rPr>
          <w:rFonts w:cs="Calibri"/>
        </w:rPr>
        <w:pPrChange w:id="6919" w:author="shalu.megotia" w:date="2022-04-25T14:36:39Z">
          <w:pPr>
            <w:ind w:left="720"/>
            <w:jc w:val="both"/>
          </w:pPr>
        </w:pPrChange>
      </w:pPr>
    </w:p>
    <w:p>
      <w:pPr>
        <w:pStyle w:val="2"/>
        <w:numPr>
          <w:ilvl w:val="0"/>
          <w:numId w:val="55"/>
        </w:numPr>
        <w:tabs>
          <w:tab w:val="left" w:pos="450"/>
          <w:tab w:val="clear" w:pos="432"/>
        </w:tabs>
        <w:spacing w:before="720" w:beforeLines="0"/>
        <w:ind w:left="0" w:firstLine="0"/>
        <w:rPr>
          <w:sz w:val="22"/>
          <w:szCs w:val="22"/>
          <w:u w:val="single"/>
        </w:rPr>
        <w:pPrChange w:id="6920" w:author="shalu.megotia" w:date="2022-04-25T14:36:39Z">
          <w:pPr>
            <w:pStyle w:val="2"/>
            <w:numPr>
              <w:ilvl w:val="0"/>
              <w:numId w:val="55"/>
            </w:numPr>
            <w:tabs>
              <w:tab w:val="left" w:pos="450"/>
              <w:tab w:val="clear" w:pos="432"/>
            </w:tabs>
            <w:ind w:left="0" w:firstLine="0"/>
          </w:pPr>
        </w:pPrChange>
      </w:pPr>
      <w:bookmarkStart w:id="282" w:name="_Toc535894585"/>
      <w:bookmarkStart w:id="283" w:name="_Toc11673"/>
      <w:bookmarkStart w:id="284" w:name="_Toc72191962"/>
      <w:commentRangeStart w:id="52"/>
      <w:commentRangeStart w:id="53"/>
      <w:r>
        <w:rPr>
          <w:sz w:val="22"/>
          <w:szCs w:val="22"/>
          <w:u w:val="single"/>
        </w:rPr>
        <w:t>Reports</w:t>
      </w:r>
      <w:bookmarkEnd w:id="282"/>
      <w:bookmarkEnd w:id="283"/>
      <w:commentRangeEnd w:id="52"/>
      <w:r>
        <w:rPr>
          <w:rStyle w:val="16"/>
          <w:rFonts w:ascii="Times New Roman" w:hAnsi="Times New Roman" w:eastAsia="Times New Roman"/>
          <w:b w:val="0"/>
          <w:bCs w:val="0"/>
          <w:kern w:val="0"/>
        </w:rPr>
        <w:commentReference w:id="52"/>
      </w:r>
      <w:bookmarkEnd w:id="284"/>
      <w:commentRangeEnd w:id="53"/>
      <w:r>
        <w:rPr>
          <w:rStyle w:val="16"/>
          <w:rFonts w:ascii="Times New Roman" w:hAnsi="Times New Roman" w:eastAsia="Times New Roman"/>
          <w:b w:val="0"/>
          <w:bCs w:val="0"/>
          <w:kern w:val="0"/>
        </w:rPr>
        <w:commentReference w:id="53"/>
      </w:r>
    </w:p>
    <w:p>
      <w:pPr>
        <w:pStyle w:val="62"/>
        <w:numPr>
          <w:ilvl w:val="0"/>
          <w:numId w:val="59"/>
        </w:numPr>
        <w:spacing w:before="720" w:beforeLines="0"/>
        <w:jc w:val="both"/>
        <w:pPrChange w:id="6921" w:author="shalu.megotia" w:date="2022-04-25T14:36:39Z">
          <w:pPr>
            <w:pStyle w:val="62"/>
            <w:numPr>
              <w:ilvl w:val="0"/>
              <w:numId w:val="59"/>
            </w:numPr>
            <w:jc w:val="both"/>
          </w:pPr>
        </w:pPrChange>
      </w:pPr>
      <w:r>
        <w:t xml:space="preserve">Please find below the standard list of reports – </w:t>
      </w:r>
    </w:p>
    <w:p>
      <w:pPr>
        <w:pStyle w:val="62"/>
        <w:numPr>
          <w:ilvl w:val="0"/>
          <w:numId w:val="60"/>
        </w:numPr>
        <w:spacing w:before="720" w:beforeLines="0" w:after="200" w:line="276" w:lineRule="auto"/>
        <w:jc w:val="both"/>
        <w:pPrChange w:id="6922" w:author="shalu.megotia" w:date="2022-04-25T14:36:39Z">
          <w:pPr>
            <w:pStyle w:val="62"/>
            <w:numPr>
              <w:ilvl w:val="0"/>
              <w:numId w:val="60"/>
            </w:numPr>
            <w:spacing w:after="200" w:line="276" w:lineRule="auto"/>
            <w:jc w:val="both"/>
          </w:pPr>
        </w:pPrChange>
      </w:pPr>
      <w:r>
        <w:t xml:space="preserve">Account opened in a day - This report shows the loans for which account is opened. </w:t>
      </w:r>
    </w:p>
    <w:p>
      <w:pPr>
        <w:pStyle w:val="62"/>
        <w:spacing w:before="720" w:beforeLines="0" w:after="200" w:line="276" w:lineRule="auto"/>
        <w:jc w:val="both"/>
        <w:pPrChange w:id="6923" w:author="shalu.megotia" w:date="2022-04-25T14:36:39Z">
          <w:pPr>
            <w:pStyle w:val="62"/>
            <w:spacing w:after="200" w:line="276" w:lineRule="auto"/>
            <w:jc w:val="both"/>
          </w:pPr>
        </w:pPrChange>
      </w:pPr>
    </w:p>
    <w:p>
      <w:pPr>
        <w:spacing w:before="720" w:beforeLines="0" w:after="200" w:line="276" w:lineRule="auto"/>
        <w:ind w:left="720"/>
        <w:jc w:val="both"/>
        <w:pPrChange w:id="6924" w:author="shalu.megotia" w:date="2022-04-25T14:36:39Z">
          <w:pPr>
            <w:spacing w:after="200" w:line="276" w:lineRule="auto"/>
            <w:ind w:left="720"/>
            <w:jc w:val="both"/>
          </w:pPr>
        </w:pPrChange>
      </w:pPr>
      <w:r>
        <w:object>
          <v:shape id="_x0000_i1135" o:spt="75" type="#_x0000_t75" style="height:50.25pt;width:79.5pt;" o:ole="t" filled="f" o:preferrelative="t" stroked="f" coordsize="21600,21600">
            <v:path/>
            <v:fill on="f" focussize="0,0"/>
            <v:stroke on="f" joinstyle="miter"/>
            <v:imagedata r:id="rId238" o:title=""/>
            <o:lock v:ext="edit" aspectratio="t"/>
            <w10:wrap type="none"/>
            <w10:anchorlock/>
          </v:shape>
          <o:OLEObject Type="Link" ProgID="" ShapeID="_x0000_i1135" UpdateMode="Always" DrawAspect="Content" ObjectID="_1468075835" r:id="rId239">
            <o:LinkType>EnhancedMetaFile</o:LinkType>
            <o:LockedField>false</o:LockedField>
            <o:FieldCodes>\f 0</o:FieldCodes>
          </o:OLEObject>
        </w:object>
      </w:r>
    </w:p>
    <w:p>
      <w:pPr>
        <w:numPr>
          <w:ilvl w:val="0"/>
          <w:numId w:val="60"/>
        </w:numPr>
        <w:spacing w:before="720" w:beforeLines="0" w:after="200" w:line="276" w:lineRule="auto"/>
        <w:jc w:val="both"/>
        <w:pPrChange w:id="6925" w:author="shalu.megotia" w:date="2022-04-25T14:36:39Z">
          <w:pPr>
            <w:numPr>
              <w:ilvl w:val="0"/>
              <w:numId w:val="60"/>
            </w:numPr>
            <w:spacing w:after="200" w:line="276" w:lineRule="auto"/>
            <w:jc w:val="both"/>
          </w:pPr>
        </w:pPrChange>
      </w:pPr>
      <w:r>
        <w:t>Status of Applications at Various Stages – This report shows the loans with their stages and current owner of activity.</w:t>
      </w:r>
    </w:p>
    <w:p>
      <w:pPr>
        <w:spacing w:before="720" w:beforeLines="0" w:after="200" w:line="276" w:lineRule="auto"/>
        <w:ind w:left="720"/>
        <w:jc w:val="both"/>
        <w:pPrChange w:id="6926" w:author="shalu.megotia" w:date="2022-04-25T14:36:39Z">
          <w:pPr>
            <w:spacing w:after="200" w:line="276" w:lineRule="auto"/>
            <w:ind w:left="720"/>
            <w:jc w:val="both"/>
          </w:pPr>
        </w:pPrChange>
      </w:pPr>
      <w:r>
        <w:object>
          <v:shape id="_x0000_i1136" o:spt="75" type="#_x0000_t75" style="height:50.25pt;width:79.5pt;" o:ole="t" filled="f" o:preferrelative="t" stroked="f" coordsize="21600,21600">
            <v:path/>
            <v:fill on="f" focussize="0,0"/>
            <v:stroke on="f" joinstyle="miter"/>
            <v:imagedata r:id="rId240" o:title=""/>
            <o:lock v:ext="edit" aspectratio="t"/>
            <w10:wrap type="none"/>
            <w10:anchorlock/>
          </v:shape>
          <o:OLEObject Type="Link" ProgID="" ShapeID="_x0000_i1136" UpdateMode="Always" DrawAspect="Content" ObjectID="_1468075836" r:id="rId241">
            <o:LinkType>EnhancedMetaFile</o:LinkType>
            <o:LockedField>false</o:LockedField>
            <o:FieldCodes>\f 0</o:FieldCodes>
          </o:OLEObject>
        </w:object>
      </w:r>
    </w:p>
    <w:p>
      <w:pPr>
        <w:numPr>
          <w:ilvl w:val="0"/>
          <w:numId w:val="60"/>
        </w:numPr>
        <w:spacing w:before="720" w:beforeLines="0" w:after="200" w:line="276" w:lineRule="auto"/>
        <w:jc w:val="both"/>
        <w:pPrChange w:id="6927" w:author="shalu.megotia" w:date="2022-04-25T14:36:39Z">
          <w:pPr>
            <w:numPr>
              <w:ilvl w:val="0"/>
              <w:numId w:val="60"/>
            </w:numPr>
            <w:spacing w:after="200" w:line="276" w:lineRule="auto"/>
            <w:jc w:val="both"/>
          </w:pPr>
        </w:pPrChange>
      </w:pPr>
      <w:r>
        <w:t>Loan Granted in Exception - This report shows the loans along with risks noted on that files.</w:t>
      </w:r>
    </w:p>
    <w:p>
      <w:pPr>
        <w:spacing w:before="720" w:beforeLines="0" w:after="200" w:line="276" w:lineRule="auto"/>
        <w:ind w:left="720"/>
        <w:jc w:val="both"/>
        <w:pPrChange w:id="6928" w:author="shalu.megotia" w:date="2022-04-25T14:36:39Z">
          <w:pPr>
            <w:spacing w:after="200" w:line="276" w:lineRule="auto"/>
            <w:ind w:left="720"/>
            <w:jc w:val="both"/>
          </w:pPr>
        </w:pPrChange>
      </w:pPr>
      <w:r>
        <w:object>
          <v:shape id="_x0000_i1137" o:spt="75" type="#_x0000_t75" style="height:50.25pt;width:79.5pt;" o:ole="t" filled="f" o:preferrelative="t" stroked="f" coordsize="21600,21600">
            <v:path/>
            <v:fill on="f" focussize="0,0"/>
            <v:stroke on="f" joinstyle="miter"/>
            <v:imagedata r:id="rId242" o:title=""/>
            <o:lock v:ext="edit" aspectratio="t"/>
            <w10:wrap type="none"/>
            <w10:anchorlock/>
          </v:shape>
          <o:OLEObject Type="Link" ProgID="" ShapeID="_x0000_i1137" UpdateMode="Always" DrawAspect="Content" ObjectID="_1468075837" r:id="rId243">
            <o:LinkType>EnhancedMetaFile</o:LinkType>
            <o:LockedField>false</o:LockedField>
            <o:FieldCodes>\f 0</o:FieldCodes>
          </o:OLEObject>
        </w:object>
      </w:r>
    </w:p>
    <w:p>
      <w:pPr>
        <w:numPr>
          <w:ilvl w:val="0"/>
          <w:numId w:val="60"/>
        </w:numPr>
        <w:spacing w:before="720" w:beforeLines="0" w:after="200" w:line="276" w:lineRule="auto"/>
        <w:jc w:val="both"/>
        <w:pPrChange w:id="6929" w:author="shalu.megotia" w:date="2022-04-25T14:36:39Z">
          <w:pPr>
            <w:numPr>
              <w:ilvl w:val="0"/>
              <w:numId w:val="60"/>
            </w:numPr>
            <w:spacing w:after="200" w:line="276" w:lineRule="auto"/>
            <w:jc w:val="both"/>
          </w:pPr>
        </w:pPrChange>
      </w:pPr>
      <w:r>
        <w:t>RM Wise Covenants listing - This report shows ‘RM’ wise covenants with – next review date.</w:t>
      </w:r>
    </w:p>
    <w:p>
      <w:pPr>
        <w:spacing w:before="720" w:beforeLines="0" w:after="200" w:line="276" w:lineRule="auto"/>
        <w:ind w:left="720"/>
        <w:jc w:val="both"/>
        <w:pPrChange w:id="6930" w:author="shalu.megotia" w:date="2022-04-25T14:36:39Z">
          <w:pPr>
            <w:spacing w:after="200" w:line="276" w:lineRule="auto"/>
            <w:ind w:left="720"/>
            <w:jc w:val="both"/>
          </w:pPr>
        </w:pPrChange>
      </w:pPr>
      <w:r>
        <w:object>
          <v:shape id="_x0000_i1138" o:spt="75" type="#_x0000_t75" style="height:1037.25pt;width:1563pt;" o:ole="t" filled="f" o:preferrelative="t" stroked="f" coordsize="21600,21600">
            <v:path/>
            <v:fill on="f" focussize="0,0"/>
            <v:stroke on="f" joinstyle="miter"/>
            <v:imagedata r:id="rId244" o:title=""/>
            <o:lock v:ext="edit" aspectratio="t"/>
            <w10:wrap type="none"/>
            <w10:anchorlock/>
          </v:shape>
          <o:OLEObject Type="Link" ProgID="Excel.Sheet.12" ShapeID="_x0000_i1138" UpdateMode="Always" DrawAspect="Content" ObjectID="_1468075838" r:id="rId245">
            <o:LinkType>EnhancedMetaFile</o:LinkType>
            <o:LockedField>false</o:LockedField>
            <o:FieldCodes>\f 0</o:FieldCodes>
          </o:OLEObject>
        </w:object>
      </w:r>
    </w:p>
    <w:p>
      <w:pPr>
        <w:numPr>
          <w:ilvl w:val="0"/>
          <w:numId w:val="60"/>
        </w:numPr>
        <w:spacing w:before="720" w:beforeLines="0" w:after="200" w:line="276" w:lineRule="auto"/>
        <w:jc w:val="both"/>
        <w:pPrChange w:id="6931" w:author="shalu.megotia" w:date="2022-04-25T14:36:39Z">
          <w:pPr>
            <w:numPr>
              <w:ilvl w:val="0"/>
              <w:numId w:val="60"/>
            </w:numPr>
            <w:spacing w:after="200" w:line="276" w:lineRule="auto"/>
            <w:jc w:val="both"/>
          </w:pPr>
        </w:pPrChange>
      </w:pPr>
      <w:r>
        <w:t>ODs Expiring In 3 Months RM Wise- This report shows ‘RM’ Wise Overdraft Expiring in 3 Months.</w:t>
      </w:r>
    </w:p>
    <w:p>
      <w:pPr>
        <w:spacing w:before="720" w:beforeLines="0" w:after="200" w:line="276" w:lineRule="auto"/>
        <w:ind w:left="720"/>
        <w:jc w:val="both"/>
        <w:pPrChange w:id="6932" w:author="shalu.megotia" w:date="2022-04-25T14:36:39Z">
          <w:pPr>
            <w:spacing w:after="200" w:line="276" w:lineRule="auto"/>
            <w:ind w:left="720"/>
            <w:jc w:val="both"/>
          </w:pPr>
        </w:pPrChange>
      </w:pPr>
      <w:r>
        <w:object>
          <v:shape id="_x0000_i1139" o:spt="75" type="#_x0000_t75" style="height:50.25pt;width:79.5pt;" o:ole="t" filled="f" o:preferrelative="t" stroked="f" coordsize="21600,21600">
            <v:path/>
            <v:fill on="f" focussize="0,0"/>
            <v:stroke on="f" joinstyle="miter"/>
            <v:imagedata r:id="rId246" o:title=""/>
            <o:lock v:ext="edit" aspectratio="t"/>
            <w10:wrap type="none"/>
            <w10:anchorlock/>
          </v:shape>
          <o:OLEObject Type="Link" ProgID="" ShapeID="_x0000_i1139" UpdateMode="Always" DrawAspect="Content" ObjectID="_1468075839" r:id="rId247">
            <o:LinkType>EnhancedMetaFile</o:LinkType>
            <o:LockedField>false</o:LockedField>
            <o:FieldCodes>\f 0</o:FieldCodes>
          </o:OLEObject>
        </w:object>
      </w:r>
    </w:p>
    <w:p>
      <w:pPr>
        <w:spacing w:before="720" w:beforeLines="0"/>
        <w:ind w:left="720"/>
        <w:jc w:val="both"/>
        <w:rPr>
          <w:rFonts w:cs="Calibri"/>
        </w:rPr>
        <w:pPrChange w:id="6933" w:author="shalu.megotia" w:date="2022-04-25T14:36:39Z">
          <w:pPr>
            <w:ind w:left="720"/>
            <w:jc w:val="both"/>
          </w:pPr>
        </w:pPrChange>
      </w:pPr>
    </w:p>
    <w:sectPr>
      <w:headerReference r:id="rId6" w:type="first"/>
      <w:footerReference r:id="rId8" w:type="first"/>
      <w:headerReference r:id="rId5" w:type="default"/>
      <w:footerReference r:id="rId7" w:type="default"/>
      <w:pgSz w:w="11906" w:h="16838"/>
      <w:pgMar w:top="1440" w:right="1440" w:bottom="1440" w:left="1440" w:header="720" w:footer="720" w:gutter="0"/>
      <w:pgBorders w:zOrder="back" w:offsetFrom="page">
        <w:top w:val="single" w:color="78BEEA" w:sz="12" w:space="24"/>
        <w:left w:val="single" w:color="78BEEA" w:sz="12" w:space="24"/>
        <w:bottom w:val="single" w:color="78BEEA" w:sz="12" w:space="24"/>
        <w:right w:val="single" w:color="78BEEA" w:sz="12" w:space="24"/>
      </w:pgBorders>
      <w:pgNumType w:start="1"/>
      <w:cols w:space="720" w:num="1"/>
      <w:titlePg/>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2" w:author="Aditya Malu" w:date="2021-04-27T17:51:00Z" w:initials="AM">
    <w:p w14:paraId="4C343E01">
      <w:pPr>
        <w:pStyle w:val="17"/>
      </w:pPr>
      <w:r>
        <w:t>At what stages CIF shall be created and how?</w:t>
      </w:r>
    </w:p>
  </w:comment>
  <w:comment w:id="0" w:author="Avishek Chatterjee" w:date="2021-04-29T15:10:00Z" w:initials="AC">
    <w:p w14:paraId="32C411C5">
      <w:pPr>
        <w:pStyle w:val="17"/>
      </w:pPr>
      <w:r>
        <w:t>CIF shall be created as per the existing process of the bank for both ETB and NTB customer. CIF id is required to punch in the application in Ebix CLO.</w:t>
      </w:r>
    </w:p>
  </w:comment>
  <w:comment w:id="1" w:author="Neeraj Shrivastava" w:date="2021-05-07T01:16:00Z" w:initials="">
    <w:p w14:paraId="168B7427">
      <w:pPr>
        <w:pStyle w:val="17"/>
      </w:pPr>
      <w:r>
        <w:t>CIF can entered at approval acceptance or account opening template generation screen.</w:t>
      </w:r>
    </w:p>
  </w:comment>
  <w:comment w:id="3" w:author="Aditya Malu" w:date="2021-04-27T17:52:00Z" w:initials="AM">
    <w:p w14:paraId="7F9D40AA">
      <w:pPr>
        <w:pStyle w:val="17"/>
      </w:pPr>
      <w:r>
        <w:t>CBO ADMIN(HO) is also to be included</w:t>
      </w:r>
    </w:p>
  </w:comment>
  <w:comment w:id="4" w:author="Neeraj Shrivastava" w:date="2021-05-07T01:17:00Z" w:initials="">
    <w:p w14:paraId="6D877742">
      <w:pPr>
        <w:pStyle w:val="17"/>
      </w:pPr>
      <w:r>
        <w:rPr>
          <w:rStyle w:val="16"/>
        </w:rPr>
        <w:t>Added, it will perform the allocation of CBO maker and checker users.</w:t>
      </w:r>
    </w:p>
  </w:comment>
  <w:comment w:id="5" w:author="Aditya Malu" w:date="2021-04-27T17:55:00Z" w:initials="AM">
    <w:p w14:paraId="69A3430F">
      <w:pPr>
        <w:pStyle w:val="17"/>
      </w:pPr>
      <w:r>
        <w:t>What is Round Robin allocation in Application allotment sheet</w:t>
      </w:r>
    </w:p>
  </w:comment>
  <w:comment w:id="6" w:author="Neeraj Shrivastava" w:date="2021-05-07T01:18:00Z" w:initials="">
    <w:p w14:paraId="61414FCF">
      <w:pPr>
        <w:pStyle w:val="17"/>
      </w:pPr>
      <w:r>
        <w:t>System follows round robin load balancing algorithm for system allocation wherever applicable. Can be discussed further if there is any specific query.</w:t>
      </w:r>
    </w:p>
  </w:comment>
  <w:comment w:id="7" w:author="Aditya Malu" w:date="2021-04-27T17:57:00Z" w:initials="AM">
    <w:p w14:paraId="2DD32BFA">
      <w:pPr>
        <w:pStyle w:val="17"/>
      </w:pPr>
      <w:r>
        <w:t>How customer type is being defined without Udyam or QDE of land record verification</w:t>
      </w:r>
    </w:p>
    <w:p w14:paraId="23C024A7">
      <w:pPr>
        <w:pStyle w:val="17"/>
      </w:pPr>
      <w:r>
        <w:t>All other type is missing</w:t>
      </w:r>
    </w:p>
  </w:comment>
  <w:comment w:id="8" w:author="Neeraj Shrivastava" w:date="2021-05-07T01:20:00Z" w:initials="">
    <w:p w14:paraId="048B31A8">
      <w:pPr>
        <w:pStyle w:val="17"/>
      </w:pPr>
      <w:r>
        <w:t>Need to discuss this.</w:t>
      </w:r>
    </w:p>
  </w:comment>
  <w:comment w:id="9" w:author="Aditya Malu" w:date="2021-04-28T16:08:00Z" w:initials="AM">
    <w:p w14:paraId="576D7B81">
      <w:pPr>
        <w:pStyle w:val="17"/>
      </w:pPr>
      <w:r>
        <w:t>Indicate GTC has only been provided. Cases specific modifications in GTC should be allowed</w:t>
      </w:r>
    </w:p>
  </w:comment>
  <w:comment w:id="10" w:author="Neeraj Shrivastava" w:date="2021-05-07T01:20:00Z" w:initials="">
    <w:p w14:paraId="039C122C">
      <w:pPr>
        <w:pStyle w:val="17"/>
      </w:pPr>
      <w:r>
        <w:t>Need further clarification.</w:t>
      </w:r>
    </w:p>
  </w:comment>
  <w:comment w:id="11" w:author="Aditya Malu" w:date="2021-04-28T16:09:00Z" w:initials="AM">
    <w:p w14:paraId="21C862B9">
      <w:pPr>
        <w:pStyle w:val="17"/>
      </w:pPr>
      <w:r>
        <w:t>CERSAI, NESL, Documentation, Inspection, Charges as per SOC, should also be incorporated</w:t>
      </w:r>
    </w:p>
  </w:comment>
  <w:comment w:id="12" w:author="Neeraj Shrivastava" w:date="2021-05-07T01:21:00Z" w:initials="">
    <w:p w14:paraId="66A02B58">
      <w:pPr>
        <w:pStyle w:val="17"/>
      </w:pPr>
      <w:r>
        <w:t>As per the discussions, it was mentioned that only processing fee is applicable. Further charges as applicable to be discussed. Will require logic and stage at which the charge should be generated by system.</w:t>
      </w:r>
    </w:p>
  </w:comment>
  <w:comment w:id="13" w:author="Abhinav Shandilya" w:date="2021-05-24T11:55:00Z" w:initials="">
    <w:p w14:paraId="565A6850">
      <w:pPr>
        <w:pStyle w:val="17"/>
      </w:pPr>
      <w:r>
        <w:t>Added Applicable fees and Charges</w:t>
      </w:r>
    </w:p>
  </w:comment>
  <w:comment w:id="14" w:author="Aditya Malu" w:date="2021-04-28T16:10:00Z" w:initials="AM">
    <w:p w14:paraId="318E49E0">
      <w:pPr>
        <w:pStyle w:val="17"/>
      </w:pPr>
      <w:r>
        <w:t>Needs to be discussed</w:t>
      </w:r>
    </w:p>
  </w:comment>
  <w:comment w:id="15" w:author="Neeraj Shrivastava" w:date="2021-05-07T01:22:00Z" w:initials="">
    <w:p w14:paraId="4DEA0233">
      <w:pPr>
        <w:pStyle w:val="17"/>
      </w:pPr>
      <w:r>
        <w:t xml:space="preserve">As per discussion, only INR was applicable for all products. </w:t>
      </w:r>
    </w:p>
    <w:p w14:paraId="618B73BD">
      <w:pPr>
        <w:pStyle w:val="17"/>
      </w:pPr>
      <w:r>
        <w:t>Can be discussed if there is any specific query.</w:t>
      </w:r>
    </w:p>
  </w:comment>
  <w:comment w:id="16" w:author="Aditya Malu" w:date="2021-04-27T18:01:00Z" w:initials="AM">
    <w:p w14:paraId="3DF44BC0">
      <w:pPr>
        <w:pStyle w:val="17"/>
      </w:pPr>
      <w:r>
        <w:t>Is this exhaustive or more covenants and deviation thereof can be added in DDE stages?</w:t>
      </w:r>
    </w:p>
  </w:comment>
  <w:comment w:id="17" w:author="Neeraj Shrivastava" w:date="2021-05-07T01:22:00Z" w:initials="">
    <w:p w14:paraId="200331D0">
      <w:pPr>
        <w:pStyle w:val="17"/>
      </w:pPr>
      <w:r>
        <w:t>This is the list of deviations as discussed, please cross check if any is missing, same can be incorporated based on feasibility.</w:t>
      </w:r>
    </w:p>
    <w:p w14:paraId="24573C86">
      <w:pPr>
        <w:pStyle w:val="17"/>
      </w:pPr>
      <w:r>
        <w:t>Covenants are not be defined at masters level.</w:t>
      </w:r>
    </w:p>
  </w:comment>
  <w:comment w:id="18" w:author="Aditya Malu" w:date="2021-04-27T18:02:00Z" w:initials="AM">
    <w:p w14:paraId="2BF91CC8">
      <w:pPr>
        <w:pStyle w:val="17"/>
      </w:pPr>
      <w:r>
        <w:t xml:space="preserve">Bank is ready to go live with the floating repo linked rate mechanism with reset clauses. this needs to be addressed </w:t>
      </w:r>
    </w:p>
  </w:comment>
  <w:comment w:id="19" w:author="Neeraj Shrivastava" w:date="2021-05-07T01:23:00Z" w:initials="">
    <w:p w14:paraId="1B4E3C4C">
      <w:pPr>
        <w:pStyle w:val="17"/>
      </w:pPr>
      <w:r>
        <w:t>The requirement was given to configure products as fixed rate products. Please provide further updated product data corresponding to floating rate.</w:t>
      </w:r>
    </w:p>
    <w:p w14:paraId="6D9B3145">
      <w:pPr>
        <w:pStyle w:val="17"/>
      </w:pPr>
      <w:r>
        <w:t>Needs to be discussed further in case the data needs to be changed.</w:t>
      </w:r>
    </w:p>
  </w:comment>
  <w:comment w:id="20" w:author="Aditya Malu" w:date="2021-04-27T18:05:00Z" w:initials="AM">
    <w:p w14:paraId="29A13855">
      <w:pPr>
        <w:pStyle w:val="17"/>
      </w:pPr>
      <w:r>
        <w:t>Please confirm how and where new products shall be added and how and where existing product parameters can be modified</w:t>
      </w:r>
    </w:p>
  </w:comment>
  <w:comment w:id="21" w:author="Neeraj Shrivastava" w:date="2021-05-07T01:25:00Z" w:initials="">
    <w:p w14:paraId="681A2F3D">
      <w:pPr>
        <w:pStyle w:val="17"/>
      </w:pPr>
      <w:r>
        <w:t>Can be discussed.</w:t>
      </w:r>
    </w:p>
  </w:comment>
  <w:comment w:id="22" w:author="Aditya Malu" w:date="2021-04-27T18:06:00Z" w:initials="AM">
    <w:p w14:paraId="631D1DE3">
      <w:pPr>
        <w:pStyle w:val="17"/>
      </w:pPr>
      <w:r>
        <w:t>Product 6812(GECL) not covered</w:t>
      </w:r>
    </w:p>
  </w:comment>
  <w:comment w:id="23" w:author="Neeraj Shrivastava" w:date="2021-05-07T01:25:00Z" w:initials="">
    <w:p w14:paraId="7DB808A0">
      <w:pPr>
        <w:pStyle w:val="17"/>
      </w:pPr>
      <w:r>
        <w:t>The sheet is as provided, missing portion can be discussed.</w:t>
      </w:r>
    </w:p>
  </w:comment>
  <w:comment w:id="24" w:author="Aditya Malu" w:date="2021-04-27T18:07:00Z" w:initials="AM">
    <w:p w14:paraId="6D415DFA">
      <w:pPr>
        <w:pStyle w:val="17"/>
      </w:pPr>
      <w:r>
        <w:t>This was only for correct MIS coding, MSME classification shall be purely based on UDYAM compliance. Needs to be suitably incorporated. Annexure 1 generator was already shared for the same.</w:t>
      </w:r>
    </w:p>
  </w:comment>
  <w:comment w:id="25" w:author="Neeraj Shrivastava" w:date="2021-05-07T01:26:00Z" w:initials="">
    <w:p w14:paraId="3A232337">
      <w:pPr>
        <w:pStyle w:val="17"/>
      </w:pPr>
      <w:r>
        <w:t>It is updated as discussed, if there is any discrepancy we need to further discuss this.</w:t>
      </w:r>
    </w:p>
  </w:comment>
  <w:comment w:id="26" w:author="Aditya Malu" w:date="2021-04-27T18:08:00Z" w:initials="AM">
    <w:p w14:paraId="3C3A5E66">
      <w:pPr>
        <w:pStyle w:val="17"/>
      </w:pPr>
      <w:r>
        <w:t>How and where these codes shall be taken from to input correct values in CLO?</w:t>
      </w:r>
    </w:p>
  </w:comment>
  <w:comment w:id="27" w:author="Neeraj Shrivastava" w:date="2021-05-07T01:27:00Z" w:initials="">
    <w:p w14:paraId="170171D2">
      <w:pPr>
        <w:pStyle w:val="17"/>
      </w:pPr>
      <w:r>
        <w:t>MIS codes values as required are not shared by bandhan as of now.</w:t>
      </w:r>
    </w:p>
  </w:comment>
  <w:comment w:id="28" w:author="Abhinav Shandilya" w:date="2021-05-24T11:56:00Z" w:initials="">
    <w:p w14:paraId="1C127C00">
      <w:pPr>
        <w:pStyle w:val="17"/>
      </w:pPr>
      <w:r>
        <w:t>Shared and For Population part discussion is required</w:t>
      </w:r>
    </w:p>
  </w:comment>
  <w:comment w:id="29" w:author="Abhinav Shandilya" w:date="2021-05-28T13:01:00Z" w:initials="">
    <w:p w14:paraId="6ECC28A2">
      <w:pPr>
        <w:pStyle w:val="17"/>
      </w:pPr>
      <w:r>
        <w:t>This section need to be removed as per Review comment, hence removing.</w:t>
      </w:r>
    </w:p>
  </w:comment>
  <w:comment w:id="30" w:author="Aditya Malu" w:date="2021-04-27T18:12:00Z" w:initials="AM">
    <w:p w14:paraId="5A24022C">
      <w:pPr>
        <w:pStyle w:val="17"/>
      </w:pPr>
      <w:r>
        <w:t>Shouldn’t this be linked with updated ALCO masters?</w:t>
      </w:r>
    </w:p>
    <w:p w14:paraId="11E010E4">
      <w:pPr>
        <w:pStyle w:val="17"/>
      </w:pPr>
      <w:r>
        <w:t>How will CRP and BSP be addressed in case of REPO linked facilities</w:t>
      </w:r>
    </w:p>
    <w:p w14:paraId="22D33BA6">
      <w:pPr>
        <w:pStyle w:val="17"/>
      </w:pPr>
      <w:r>
        <w:t>Where the reset closure be defined?</w:t>
      </w:r>
    </w:p>
  </w:comment>
  <w:comment w:id="31" w:author="Neeraj Shrivastava" w:date="2021-05-07T01:28:00Z" w:initials="">
    <w:p w14:paraId="31D23FBF">
      <w:pPr>
        <w:pStyle w:val="17"/>
      </w:pPr>
      <w:r>
        <w:t>As of now all the products are provided as fixed rate. Need to discuss if data is to be changed.</w:t>
      </w:r>
    </w:p>
  </w:comment>
  <w:comment w:id="32" w:author="Aditya Malu" w:date="2021-04-27T18:17:00Z" w:initials="AM">
    <w:p w14:paraId="677B007F">
      <w:pPr>
        <w:pStyle w:val="17"/>
      </w:pPr>
      <w:r>
        <w:t>Are the templates as per approved CRMC/PCMC formats?</w:t>
      </w:r>
    </w:p>
    <w:p w14:paraId="17043470">
      <w:pPr>
        <w:pStyle w:val="17"/>
      </w:pPr>
      <w:r>
        <w:t>Business Revert section to Risk comments not seen</w:t>
      </w:r>
    </w:p>
    <w:p w14:paraId="60A86562">
      <w:pPr>
        <w:pStyle w:val="17"/>
      </w:pPr>
      <w:r>
        <w:t>Currently Account conduct report from CBO is added as annexure in the renewal/modification notes, wherein the business reverts are added, the same should be ensured to be incorporated in the CAM formats</w:t>
      </w:r>
    </w:p>
  </w:comment>
  <w:comment w:id="33" w:author="Neeraj Shrivastava" w:date="2021-05-07T01:29:00Z" w:initials="">
    <w:p w14:paraId="547621A4">
      <w:pPr>
        <w:pStyle w:val="17"/>
      </w:pPr>
      <w:r>
        <w:t>All the CAM templates are based on the templates provided by the bank and further discussion on that.</w:t>
      </w:r>
    </w:p>
  </w:comment>
  <w:comment w:id="34" w:author="Abhinav Shandilya" w:date="2021-05-24T12:00:00Z" w:initials="">
    <w:p w14:paraId="0086701C">
      <w:pPr>
        <w:pStyle w:val="17"/>
      </w:pPr>
      <w:r>
        <w:t>Account Conduct Report discussed and added .</w:t>
      </w:r>
    </w:p>
  </w:comment>
  <w:comment w:id="35" w:author="Aditya Malu" w:date="2021-04-27T18:20:00Z" w:initials="AM">
    <w:p w14:paraId="6DDF6625">
      <w:pPr>
        <w:pStyle w:val="17"/>
      </w:pPr>
      <w:r>
        <w:t>Can a single employee have both the roles (Maker and Checker)? Expectation is that some cases may be allocated to some employees as makers and some cases to the same employees might be allocated as checkers</w:t>
      </w:r>
    </w:p>
  </w:comment>
  <w:comment w:id="36" w:author="Neeraj Shrivastava" w:date="2021-05-07T01:31:00Z" w:initials="">
    <w:p w14:paraId="6999755B">
      <w:pPr>
        <w:pStyle w:val="17"/>
      </w:pPr>
      <w:r>
        <w:t>Yes, it is possible to assign both maker and checker role. But for a particular application, different users have to be selected.</w:t>
      </w:r>
    </w:p>
    <w:p w14:paraId="23FD78B9">
      <w:pPr>
        <w:pStyle w:val="17"/>
      </w:pPr>
    </w:p>
  </w:comment>
  <w:comment w:id="37" w:author="Aditya Malu" w:date="2021-11-01T16:21:00Z" w:initials="AM">
    <w:p w14:paraId="3DAE03B6">
      <w:pPr>
        <w:pStyle w:val="17"/>
      </w:pPr>
      <w:r>
        <w:t>Can a single employee have both the roles (Maker and Checker)? Expectation is that some cases may be allocated to some employees as makers and some cases to the same employees might be allocated as checkers</w:t>
      </w:r>
    </w:p>
  </w:comment>
  <w:comment w:id="38" w:author="Neeraj Shrivastava" w:date="2021-11-01T16:21:00Z" w:initials="">
    <w:p w14:paraId="5B294B48">
      <w:pPr>
        <w:pStyle w:val="17"/>
      </w:pPr>
      <w:r>
        <w:t>Yes, it is possible to assign both maker and checker role. But for a particular application, different users have to be selected.</w:t>
      </w:r>
    </w:p>
    <w:p w14:paraId="59127FEE">
      <w:pPr>
        <w:pStyle w:val="17"/>
      </w:pPr>
    </w:p>
  </w:comment>
  <w:comment w:id="39" w:author="Aditya Malu" w:date="2021-04-28T17:29:00Z" w:initials="AM">
    <w:p w14:paraId="502E693C">
      <w:pPr>
        <w:pStyle w:val="17"/>
      </w:pPr>
      <w:r>
        <w:t>Needs to be changed to:</w:t>
      </w:r>
    </w:p>
    <w:p w14:paraId="4E015674">
      <w:pPr>
        <w:pStyle w:val="17"/>
      </w:pPr>
      <w:r>
        <w:t>BBL/Business Segment/Scheme Name/FY/5 digit running number</w:t>
      </w:r>
    </w:p>
  </w:comment>
  <w:comment w:id="40" w:author="Neeraj Shrivastava" w:date="2021-05-07T01:32:00Z" w:initials="">
    <w:p w14:paraId="0F5B552D">
      <w:pPr>
        <w:pStyle w:val="17"/>
      </w:pPr>
      <w:r>
        <w:t>To be discussed and to be updated.</w:t>
      </w:r>
    </w:p>
  </w:comment>
  <w:comment w:id="41" w:author="Aditya Malu" w:date="2021-04-28T17:43:00Z" w:initials="AM">
    <w:p w14:paraId="3461662B">
      <w:pPr>
        <w:pStyle w:val="17"/>
      </w:pPr>
      <w:r>
        <w:t>In case the SL generated cannot be modified, then provision to send back to CU for incorporating Mandatory conditions needs to be given.</w:t>
      </w:r>
    </w:p>
    <w:p w14:paraId="61D769BE">
      <w:pPr>
        <w:pStyle w:val="17"/>
      </w:pPr>
      <w:r>
        <w:t>In corporate Loans T&amp;C are very dynamic and subject changes and various policy, regulation and law invocations</w:t>
      </w:r>
    </w:p>
  </w:comment>
  <w:comment w:id="42" w:author="Neeraj Shrivastava" w:date="2021-05-07T01:32:00Z" w:initials="">
    <w:p w14:paraId="21B1086E">
      <w:pPr>
        <w:pStyle w:val="17"/>
      </w:pPr>
      <w:r>
        <w:t>SL will be generated in Word format. User can modify it outside the system. However system won’t be able to control changes done like this.</w:t>
      </w:r>
    </w:p>
  </w:comment>
  <w:comment w:id="43" w:author="Aditya Malu" w:date="2021-04-27T18:29:00Z" w:initials="AM">
    <w:p w14:paraId="253541C2">
      <w:pPr>
        <w:pStyle w:val="17"/>
      </w:pPr>
      <w:r>
        <w:t>Should be changed to CBO</w:t>
      </w:r>
    </w:p>
  </w:comment>
  <w:comment w:id="44" w:author="Neeraj Shrivastava" w:date="2021-05-07T01:33:00Z" w:initials="">
    <w:p w14:paraId="5D3C5A55">
      <w:pPr>
        <w:pStyle w:val="17"/>
      </w:pPr>
      <w:r>
        <w:t>Updated</w:t>
      </w:r>
    </w:p>
  </w:comment>
  <w:comment w:id="45" w:author="Aditya Malu" w:date="2021-04-28T17:47:00Z" w:initials="AM">
    <w:p w14:paraId="41486BA4">
      <w:pPr>
        <w:pStyle w:val="17"/>
      </w:pPr>
      <w:r>
        <w:t>As collateral management is still remaining as a part of CBS, this workflow should not be mandatory to be completed to go to the next stage of processing</w:t>
      </w:r>
    </w:p>
  </w:comment>
  <w:comment w:id="46" w:author="Neeraj Shrivastava" w:date="2021-05-07T01:33:00Z" w:initials="">
    <w:p w14:paraId="24922B34">
      <w:pPr>
        <w:pStyle w:val="17"/>
      </w:pPr>
      <w:r>
        <w:t>Ok, we’ll keep this as non-mandatory</w:t>
      </w:r>
    </w:p>
  </w:comment>
  <w:comment w:id="47" w:author="Aditya Malu" w:date="2021-04-27T18:30:00Z" w:initials="AM">
    <w:p w14:paraId="30396C05">
      <w:pPr>
        <w:pStyle w:val="17"/>
      </w:pPr>
      <w:r>
        <w:rPr>
          <w:rStyle w:val="16"/>
        </w:rPr>
        <w:t>These document lists should be automatically generated from Sanctioning/underwriting conditions, which must capture any case specific documentary requirements which are to be taken in pre disbursement stages. These should be over and above the pre-mandated case wise list of Docket required for disbursement processing (Other than Legal KIT)</w:t>
      </w:r>
    </w:p>
  </w:comment>
  <w:comment w:id="48" w:author="Neeraj Shrivastava" w:date="2021-05-07T01:36:00Z" w:initials="">
    <w:p w14:paraId="14383465">
      <w:pPr>
        <w:pStyle w:val="17"/>
      </w:pPr>
      <w:r>
        <w:t>As of now the segregation of list of documents at various stages is not provided by bank. This is an open point.</w:t>
      </w:r>
    </w:p>
  </w:comment>
  <w:comment w:id="49" w:author="Aditya Malu" w:date="2021-04-27T18:34:00Z" w:initials="AM">
    <w:p w14:paraId="4CD653A6">
      <w:pPr>
        <w:pStyle w:val="17"/>
      </w:pPr>
      <w:r>
        <w:t>Estimated</w:t>
      </w:r>
    </w:p>
  </w:comment>
  <w:comment w:id="50" w:author="Neeraj Shrivastava" w:date="2021-05-07T01:36:00Z" w:initials="">
    <w:p w14:paraId="089F7E48">
      <w:pPr>
        <w:pStyle w:val="17"/>
      </w:pPr>
      <w:r>
        <w:t>Updated</w:t>
      </w:r>
    </w:p>
  </w:comment>
  <w:comment w:id="51" w:author="Aditya Malu" w:date="2021-04-28T18:01:00Z" w:initials="AM">
    <w:p w14:paraId="5B2D6C89">
      <w:pPr>
        <w:pStyle w:val="17"/>
        <w:numPr>
          <w:ilvl w:val="0"/>
          <w:numId w:val="1"/>
        </w:numPr>
      </w:pPr>
      <w:r>
        <w:t>Kit should be based on Facility wise documentation</w:t>
      </w:r>
    </w:p>
    <w:p w14:paraId="0B531687">
      <w:pPr>
        <w:pStyle w:val="17"/>
        <w:numPr>
          <w:ilvl w:val="0"/>
          <w:numId w:val="1"/>
        </w:numPr>
      </w:pPr>
      <w:r>
        <w:t>List of documents to be uploaded should have option for Others also, in case of any additional case specific documents taken</w:t>
      </w:r>
    </w:p>
    <w:p w14:paraId="7F5A4253">
      <w:pPr>
        <w:pStyle w:val="17"/>
        <w:numPr>
          <w:ilvl w:val="0"/>
          <w:numId w:val="1"/>
        </w:numPr>
      </w:pPr>
      <w:r>
        <w:t xml:space="preserve"> Screen design presented for Document receipt not in line with the Legal kit generation and upload design as expected.</w:t>
      </w:r>
    </w:p>
  </w:comment>
  <w:comment w:id="52" w:author="Aditya Malu" w:date="2021-04-28T18:22:00Z" w:initials="AM">
    <w:p w14:paraId="20757B9F">
      <w:pPr>
        <w:pStyle w:val="17"/>
      </w:pPr>
      <w:r>
        <w:t>Can Further reports be developed based on data already available in CLO</w:t>
      </w:r>
    </w:p>
  </w:comment>
  <w:comment w:id="53" w:author="Abhinav Shandilya" w:date="2021-05-24T11:47:00Z" w:initials="">
    <w:p w14:paraId="169D09F5">
      <w:pPr>
        <w:pStyle w:val="17"/>
      </w:pPr>
      <w:r>
        <w:t>No, for any New Reports Bank has to come to us.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C343E01" w15:done="0"/>
  <w15:commentEx w15:paraId="32C411C5" w15:done="0"/>
  <w15:commentEx w15:paraId="168B7427" w15:done="0" w15:paraIdParent="32C411C5"/>
  <w15:commentEx w15:paraId="7F9D40AA" w15:done="0"/>
  <w15:commentEx w15:paraId="6D877742" w15:done="0" w15:paraIdParent="7F9D40AA"/>
  <w15:commentEx w15:paraId="69A3430F" w15:done="0"/>
  <w15:commentEx w15:paraId="61414FCF" w15:done="0" w15:paraIdParent="69A3430F"/>
  <w15:commentEx w15:paraId="23C024A7" w15:done="0"/>
  <w15:commentEx w15:paraId="048B31A8" w15:done="0" w15:paraIdParent="23C024A7"/>
  <w15:commentEx w15:paraId="576D7B81" w15:done="0"/>
  <w15:commentEx w15:paraId="039C122C" w15:done="0" w15:paraIdParent="576D7B81"/>
  <w15:commentEx w15:paraId="21C862B9" w15:done="0"/>
  <w15:commentEx w15:paraId="66A02B58" w15:done="0" w15:paraIdParent="21C862B9"/>
  <w15:commentEx w15:paraId="565A6850" w15:done="0" w15:paraIdParent="21C862B9"/>
  <w15:commentEx w15:paraId="318E49E0" w15:done="0"/>
  <w15:commentEx w15:paraId="618B73BD" w15:done="0" w15:paraIdParent="318E49E0"/>
  <w15:commentEx w15:paraId="3DF44BC0" w15:done="0"/>
  <w15:commentEx w15:paraId="24573C86" w15:done="0" w15:paraIdParent="3DF44BC0"/>
  <w15:commentEx w15:paraId="2BF91CC8" w15:done="0"/>
  <w15:commentEx w15:paraId="6D9B3145" w15:done="0" w15:paraIdParent="2BF91CC8"/>
  <w15:commentEx w15:paraId="29A13855" w15:done="0"/>
  <w15:commentEx w15:paraId="681A2F3D" w15:done="0" w15:paraIdParent="29A13855"/>
  <w15:commentEx w15:paraId="631D1DE3" w15:done="0"/>
  <w15:commentEx w15:paraId="7DB808A0" w15:done="0" w15:paraIdParent="631D1DE3"/>
  <w15:commentEx w15:paraId="6D415DFA" w15:done="0"/>
  <w15:commentEx w15:paraId="3A232337" w15:done="0" w15:paraIdParent="6D415DFA"/>
  <w15:commentEx w15:paraId="3C3A5E66" w15:done="0"/>
  <w15:commentEx w15:paraId="170171D2" w15:done="0" w15:paraIdParent="3C3A5E66"/>
  <w15:commentEx w15:paraId="1C127C00" w15:done="0" w15:paraIdParent="3C3A5E66"/>
  <w15:commentEx w15:paraId="6ECC28A2" w15:done="0"/>
  <w15:commentEx w15:paraId="22D33BA6" w15:done="0"/>
  <w15:commentEx w15:paraId="31D23FBF" w15:done="0" w15:paraIdParent="22D33BA6"/>
  <w15:commentEx w15:paraId="60A86562" w15:done="0"/>
  <w15:commentEx w15:paraId="547621A4" w15:done="0" w15:paraIdParent="60A86562"/>
  <w15:commentEx w15:paraId="0086701C" w15:done="0" w15:paraIdParent="60A86562"/>
  <w15:commentEx w15:paraId="6DDF6625" w15:done="0"/>
  <w15:commentEx w15:paraId="23FD78B9" w15:done="0" w15:paraIdParent="6DDF6625"/>
  <w15:commentEx w15:paraId="3DAE03B6" w15:done="0"/>
  <w15:commentEx w15:paraId="59127FEE" w15:done="0"/>
  <w15:commentEx w15:paraId="4E015674" w15:done="0"/>
  <w15:commentEx w15:paraId="0F5B552D" w15:done="0" w15:paraIdParent="4E015674"/>
  <w15:commentEx w15:paraId="61D769BE" w15:done="0"/>
  <w15:commentEx w15:paraId="21B1086E" w15:done="0" w15:paraIdParent="61D769BE"/>
  <w15:commentEx w15:paraId="253541C2" w15:done="0"/>
  <w15:commentEx w15:paraId="5D3C5A55" w15:done="0" w15:paraIdParent="253541C2"/>
  <w15:commentEx w15:paraId="41486BA4" w15:done="0"/>
  <w15:commentEx w15:paraId="24922B34" w15:done="0" w15:paraIdParent="41486BA4"/>
  <w15:commentEx w15:paraId="30396C05" w15:done="0"/>
  <w15:commentEx w15:paraId="14383465" w15:done="0" w15:paraIdParent="30396C05"/>
  <w15:commentEx w15:paraId="4CD653A6" w15:done="0"/>
  <w15:commentEx w15:paraId="089F7E48" w15:done="0" w15:paraIdParent="4CD653A6"/>
  <w15:commentEx w15:paraId="7F5A4253" w15:done="0"/>
  <w15:commentEx w15:paraId="20757B9F" w15:done="0"/>
  <w15:commentEx w15:paraId="169D09F5" w15:done="0" w15:paraIdParent="20757B9F"/>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Arial Narrow">
    <w:panose1 w:val="020B0606020202030204"/>
    <w:charset w:val="00"/>
    <w:family w:val="swiss"/>
    <w:pitch w:val="default"/>
    <w:sig w:usb0="00000287" w:usb1="00000800" w:usb2="00000000" w:usb3="00000000" w:csb0="2000009F" w:csb1="DFD7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Century Gothic">
    <w:panose1 w:val="020B0502020202020204"/>
    <w:charset w:val="00"/>
    <w:family w:val="swiss"/>
    <w:pitch w:val="default"/>
    <w:sig w:usb0="00000287" w:usb1="00000000" w:usb2="00000000" w:usb3="00000000" w:csb0="2000009F" w:csb1="DFD70000"/>
  </w:font>
  <w:font w:name="Microsoft YaHei">
    <w:panose1 w:val="020B0503020204020204"/>
    <w:charset w:val="86"/>
    <w:family w:val="auto"/>
    <w:pitch w:val="default"/>
    <w:sig w:usb0="80000287" w:usb1="2ACF3C50" w:usb2="00000016" w:usb3="00000000" w:csb0="0004001F"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color w:val="D0CECE" w:themeColor="background2" w:themeShade="E6"/>
        <w:sz w:val="18"/>
        <w:szCs w:val="18"/>
      </w:rPr>
      <w:t xml:space="preserve">                                             Confidential Document |</w:t>
    </w:r>
    <w:r>
      <w:rPr>
        <w:color w:val="D0CECE" w:themeColor="background2" w:themeShade="E6"/>
        <w:sz w:val="18"/>
        <w:szCs w:val="18"/>
      </w:rPr>
      <w:fldChar w:fldCharType="begin"/>
    </w:r>
    <w:r>
      <w:rPr>
        <w:color w:val="D0CECE" w:themeColor="background2" w:themeShade="E6"/>
        <w:sz w:val="18"/>
        <w:szCs w:val="18"/>
      </w:rPr>
      <w:instrText xml:space="preserve"> PAGE   \* MERGEFORMAT </w:instrText>
    </w:r>
    <w:r>
      <w:rPr>
        <w:color w:val="D0CECE" w:themeColor="background2" w:themeShade="E6"/>
        <w:sz w:val="18"/>
        <w:szCs w:val="18"/>
      </w:rPr>
      <w:fldChar w:fldCharType="separate"/>
    </w:r>
    <w:r>
      <w:rPr>
        <w:b/>
        <w:bCs/>
        <w:color w:val="D0CECE" w:themeColor="background2" w:themeShade="E6"/>
        <w:sz w:val="18"/>
        <w:szCs w:val="18"/>
      </w:rPr>
      <w:t>79</w:t>
    </w:r>
    <w:r>
      <w:rPr>
        <w:b/>
        <w:bCs/>
        <w:color w:val="D0CECE" w:themeColor="background2" w:themeShade="E6"/>
        <w:sz w:val="18"/>
        <w:szCs w:val="18"/>
      </w:rPr>
      <w:fldChar w:fldCharType="end"/>
    </w:r>
    <w:r>
      <w:rPr>
        <w:color w:val="D0CECE" w:themeColor="background2" w:themeShade="E6"/>
        <w:sz w:val="18"/>
        <w:szCs w:val="18"/>
      </w:rPr>
      <w:t>| Uncontrolled if Copied / Printed</w:t>
    </w:r>
    <w:r>
      <mc:AlternateContent>
        <mc:Choice Requires="wpg">
          <w:drawing>
            <wp:anchor distT="0" distB="0" distL="114300" distR="114300" simplePos="0" relativeHeight="251659264" behindDoc="0" locked="0" layoutInCell="1" allowOverlap="1">
              <wp:simplePos x="0" y="0"/>
              <wp:positionH relativeFrom="column">
                <wp:posOffset>-361950</wp:posOffset>
              </wp:positionH>
              <wp:positionV relativeFrom="paragraph">
                <wp:posOffset>123825</wp:posOffset>
              </wp:positionV>
              <wp:extent cx="3267710" cy="301625"/>
              <wp:effectExtent l="0" t="0" r="9525" b="3810"/>
              <wp:wrapNone/>
              <wp:docPr id="46" name="Group 46"/>
              <wp:cNvGraphicFramePr/>
              <a:graphic xmlns:a="http://schemas.openxmlformats.org/drawingml/2006/main">
                <a:graphicData uri="http://schemas.microsoft.com/office/word/2010/wordprocessingGroup">
                  <wpg:wgp>
                    <wpg:cNvGrpSpPr/>
                    <wpg:grpSpPr>
                      <a:xfrm>
                        <a:off x="0" y="0"/>
                        <a:ext cx="3267709" cy="301397"/>
                        <a:chOff x="0" y="0"/>
                        <a:chExt cx="3268360" cy="333375"/>
                      </a:xfrm>
                    </wpg:grpSpPr>
                    <wpg:grpSp>
                      <wpg:cNvPr id="2" name="Group 45"/>
                      <wpg:cNvGrpSpPr/>
                      <wpg:grpSpPr>
                        <a:xfrm>
                          <a:off x="0" y="0"/>
                          <a:ext cx="942975" cy="333375"/>
                          <a:chOff x="0" y="0"/>
                          <a:chExt cx="942975" cy="333375"/>
                        </a:xfrm>
                      </wpg:grpSpPr>
                      <wps:wsp>
                        <wps:cNvPr id="44" name="Rectangle 44"/>
                        <wps:cNvSpPr/>
                        <wps:spPr>
                          <a:xfrm>
                            <a:off x="0" y="0"/>
                            <a:ext cx="942975" cy="333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42" name="Picture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76200" y="0"/>
                            <a:ext cx="795020" cy="333375"/>
                          </a:xfrm>
                          <a:prstGeom prst="rect">
                            <a:avLst/>
                          </a:prstGeom>
                        </pic:spPr>
                      </pic:pic>
                    </wpg:grpSp>
                    <wps:wsp>
                      <wps:cNvPr id="43" name="Text Box 43"/>
                      <wps:cNvSpPr txBox="1">
                        <a:spLocks noChangeArrowheads="1"/>
                      </wps:cNvSpPr>
                      <wps:spPr bwMode="auto">
                        <a:xfrm>
                          <a:off x="866948" y="61051"/>
                          <a:ext cx="2401412" cy="266198"/>
                        </a:xfrm>
                        <a:prstGeom prst="rect">
                          <a:avLst/>
                        </a:prstGeom>
                        <a:solidFill>
                          <a:srgbClr val="FFFFFF"/>
                        </a:solidFill>
                        <a:ln w="9525">
                          <a:noFill/>
                          <a:miter lim="800000"/>
                        </a:ln>
                      </wps:spPr>
                      <wps:txbx>
                        <w:txbxContent>
                          <w:p>
                            <w:pPr>
                              <w:rPr>
                                <w:color w:val="AFABAB" w:themeColor="background2" w:themeShade="BF"/>
                                <w:sz w:val="18"/>
                                <w:szCs w:val="18"/>
                              </w:rPr>
                            </w:pPr>
                            <w:r>
                              <w:rPr>
                                <w:color w:val="AFABAB" w:themeColor="background2" w:themeShade="BF"/>
                                <w:sz w:val="18"/>
                                <w:szCs w:val="18"/>
                              </w:rPr>
                              <w:t>Copyright © 2019 EbixCash, all rights reserved.</w:t>
                            </w:r>
                          </w:p>
                        </w:txbxContent>
                      </wps:txbx>
                      <wps:bodyPr rot="0" vert="horz" wrap="square" lIns="91440" tIns="45720" rIns="91440" bIns="45720" anchor="t" anchorCtr="0" upright="1">
                        <a:spAutoFit/>
                      </wps:bodyPr>
                    </wps:wsp>
                  </wpg:wgp>
                </a:graphicData>
              </a:graphic>
            </wp:anchor>
          </w:drawing>
        </mc:Choice>
        <mc:Fallback>
          <w:pict>
            <v:group id="_x0000_s1026" o:spid="_x0000_s1026" o:spt="203" style="position:absolute;left:0pt;margin-left:-28.5pt;margin-top:9.75pt;height:23.75pt;width:257.3pt;z-index:251659264;mso-width-relative:page;mso-height-relative:page;" coordsize="3268360,333375" o:gfxdata="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">
              <o:lock v:ext="edit" aspectratio="f"/>
              <v:group id="Group 45" o:spid="_x0000_s1026" o:spt="203" style="position:absolute;left:0;top:0;height:333375;width:942975;" coordsize="942975,333375"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rect id="Rectangle 44" o:spid="_x0000_s1026" o:spt="1" style="position:absolute;left:0;top:0;height:333375;width:942975;v-text-anchor:middle;" fillcolor="#FFFFFF [3212]" filled="t" stroked="f" coordsize="21600,21600" o:gfxdata="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CIntW/&#10;AAAA2w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f"/>
                </v:rect>
                <v:shape id="Picture 15" o:spid="_x0000_s1026" o:spt="75" type="#_x0000_t75" style="position:absolute;left:76200;top:0;height:333375;width:795020;" filled="f" o:preferrelative="t" stroked="f" coordsize="21600,21600" o:gfxdata="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pZ2iL4A&#10;AADbAAAADwAAAAAAAAABACAAAAAiAAAAZHJzL2Rvd25yZXYueG1sUEsBAhQAFAAAAAgAh07iQDMv&#10;BZ47AAAAOQAAABAAAAAAAAAAAQAgAAAADQEAAGRycy9zaGFwZXhtbC54bWxQSwUGAAAAAAYABgBb&#10;AQAAtwMAAAAA&#10;">
                  <v:fill on="f" focussize="0,0"/>
                  <v:stroke on="f"/>
                  <v:imagedata r:id="rId1" o:title=""/>
                  <o:lock v:ext="edit" aspectratio="t"/>
                </v:shape>
              </v:group>
              <v:shape id="_x0000_s1026" o:spid="_x0000_s1026" o:spt="202" type="#_x0000_t202" style="position:absolute;left:866948;top:61051;height:266198;width:2401412;" fillcolor="#FFFFFF" filled="t" stroked="f" coordsize="21600,21600" o:gfxdata="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SgWzvQAA&#10;ANsAAAAPAAAAAAAAAAEAIAAAACIAAABkcnMvZG93bnJldi54bWxQSwECFAAUAAAACACHTuJAMy8F&#10;njsAAAA5AAAAEAAAAAAAAAABACAAAAAMAQAAZHJzL3NoYXBleG1sLnhtbFBLBQYAAAAABgAGAFsB&#10;AAC2AwAAAAA=&#10;">
                <v:fill on="t" focussize="0,0"/>
                <v:stroke on="f" miterlimit="8" joinstyle="miter"/>
                <v:imagedata o:title=""/>
                <o:lock v:ext="edit" aspectratio="f"/>
                <v:textbox style="mso-fit-shape-to-text:t;">
                  <w:txbxContent>
                    <w:p>
                      <w:pPr>
                        <w:rPr>
                          <w:color w:val="AFABAB" w:themeColor="background2" w:themeShade="BF"/>
                          <w:sz w:val="18"/>
                          <w:szCs w:val="18"/>
                        </w:rPr>
                      </w:pPr>
                      <w:r>
                        <w:rPr>
                          <w:color w:val="AFABAB" w:themeColor="background2" w:themeShade="BF"/>
                          <w:sz w:val="18"/>
                          <w:szCs w:val="18"/>
                        </w:rPr>
                        <w:t>Copyright © 2019 EbixCash, all rights reserved.</w:t>
                      </w:r>
                    </w:p>
                  </w:txbxContent>
                </v:textbox>
              </v:shap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r>
      <mc:AlternateContent>
        <mc:Choice Requires="wpg">
          <w:drawing>
            <wp:anchor distT="0" distB="0" distL="114300" distR="114300" simplePos="0" relativeHeight="251660288" behindDoc="0" locked="0" layoutInCell="1" allowOverlap="1">
              <wp:simplePos x="0" y="0"/>
              <wp:positionH relativeFrom="page">
                <wp:posOffset>7058025</wp:posOffset>
              </wp:positionH>
              <wp:positionV relativeFrom="paragraph">
                <wp:posOffset>171450</wp:posOffset>
              </wp:positionV>
              <wp:extent cx="403225" cy="854710"/>
              <wp:effectExtent l="0" t="0" r="0" b="2540"/>
              <wp:wrapNone/>
              <wp:docPr id="10" name="Group 10"/>
              <wp:cNvGraphicFramePr/>
              <a:graphic xmlns:a="http://schemas.openxmlformats.org/drawingml/2006/main">
                <a:graphicData uri="http://schemas.microsoft.com/office/word/2010/wordprocessingGroup">
                  <wpg:wgp>
                    <wpg:cNvGrpSpPr/>
                    <wpg:grpSpPr>
                      <a:xfrm>
                        <a:off x="0" y="0"/>
                        <a:ext cx="403225" cy="854710"/>
                        <a:chOff x="0" y="0"/>
                        <a:chExt cx="403761" cy="855023"/>
                      </a:xfrm>
                    </wpg:grpSpPr>
                    <wps:wsp>
                      <wps:cNvPr id="11" name="Rectangle 11"/>
                      <wps:cNvSpPr/>
                      <wps:spPr>
                        <a:xfrm>
                          <a:off x="0" y="0"/>
                          <a:ext cx="403761" cy="8550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12" name="Picture 12"/>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63795" y="85060"/>
                          <a:ext cx="261620" cy="677545"/>
                        </a:xfrm>
                        <a:prstGeom prst="rect">
                          <a:avLst/>
                        </a:prstGeom>
                      </pic:spPr>
                    </pic:pic>
                  </wpg:wgp>
                </a:graphicData>
              </a:graphic>
            </wp:anchor>
          </w:drawing>
        </mc:Choice>
        <mc:Fallback>
          <w:pict>
            <v:group id="_x0000_s1026" o:spid="_x0000_s1026" o:spt="203" style="position:absolute;left:0pt;margin-left:555.75pt;margin-top:13.5pt;height:67.3pt;width:31.75pt;mso-position-horizontal-relative:page;z-index:251660288;mso-width-relative:page;mso-height-relative:page;" coordsize="403761,855023" o:gfxdata="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">
              <o:lock v:ext="edit" aspectratio="f"/>
              <v:rect id="Rectangle 11" o:spid="_x0000_s1026" o:spt="1" style="position:absolute;left:0;top:0;height:855023;width:403761;v-text-anchor:middle;" fillcolor="#FFFFFF [3212]" filled="t" stroked="f" coordsize="21600,21600" o:gfxdata="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0wSULsAAADb&#10;AAAADwAAAAAAAAABACAAAAAiAAAAZHJzL2Rvd25yZXYueG1sUEsBAhQAFAAAAAgAh07iQDMvBZ47&#10;AAAAOQAAABAAAAAAAAAAAQAgAAAACgEAAGRycy9zaGFwZXhtbC54bWxQSwUGAAAAAAYABgBbAQAA&#10;tAMAAAAA&#10;">
                <v:fill on="t" focussize="0,0"/>
                <v:stroke on="f" weight="1pt" miterlimit="8" joinstyle="miter"/>
                <v:imagedata o:title=""/>
                <o:lock v:ext="edit" aspectratio="f"/>
              </v:rect>
              <v:shape id="_x0000_s1026" o:spid="_x0000_s1026" o:spt="75" type="#_x0000_t75" style="position:absolute;left:63795;top:85060;height:677545;width:261620;" filled="f" o:preferrelative="t" stroked="f" coordsize="21600,21600" o:gfxdata="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o+yFZtwAAANsAAAAP&#10;AAAAAAAAAAEAIAAAACIAAABkcnMvZG93bnJldi54bWxQSwECFAAUAAAACACHTuJAMy8FnjsAAAA5&#10;AAAAEAAAAAAAAAABACAAAAAGAQAAZHJzL3NoYXBleG1sLnhtbFBLBQYAAAAABgAGAFsBAACwAwAA&#10;AAA=&#10;">
                <v:fill on="f" focussize="0,0"/>
                <v:stroke on="f"/>
                <v:imagedata r:id="rId1" o:title=""/>
                <o:lock v:ext="edit" aspectratio="t"/>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1B3B5D"/>
    <w:multiLevelType w:val="multilevel"/>
    <w:tmpl w:val="001B3B5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4392752"/>
    <w:multiLevelType w:val="multilevel"/>
    <w:tmpl w:val="0439275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55D75B2"/>
    <w:multiLevelType w:val="multilevel"/>
    <w:tmpl w:val="055D75B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5A71927"/>
    <w:multiLevelType w:val="multilevel"/>
    <w:tmpl w:val="05A7192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9287377"/>
    <w:multiLevelType w:val="multilevel"/>
    <w:tmpl w:val="0928737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9B64619"/>
    <w:multiLevelType w:val="multilevel"/>
    <w:tmpl w:val="09B6461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lowerRoman"/>
      <w:lvlText w:val="%3."/>
      <w:lvlJc w:val="right"/>
      <w:pPr>
        <w:ind w:left="2160" w:hanging="180"/>
      </w:pPr>
    </w:lvl>
    <w:lvl w:ilvl="3" w:tentative="0">
      <w:start w:val="1"/>
      <w:numFmt w:val="lowerRoman"/>
      <w:lvlText w:val="%4)"/>
      <w:lvlJc w:val="left"/>
      <w:pPr>
        <w:ind w:left="3240" w:hanging="720"/>
      </w:pPr>
      <w:rPr>
        <w:rFonts w:hint="default"/>
        <w:color w:val="FF0000"/>
      </w:r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0BAE4322"/>
    <w:multiLevelType w:val="multilevel"/>
    <w:tmpl w:val="0BAE432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C530C3D"/>
    <w:multiLevelType w:val="multilevel"/>
    <w:tmpl w:val="0C530C3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E9C17FC"/>
    <w:multiLevelType w:val="multilevel"/>
    <w:tmpl w:val="0E9C17FC"/>
    <w:lvl w:ilvl="0" w:tentative="0">
      <w:start w:val="4"/>
      <w:numFmt w:val="decimal"/>
      <w:lvlText w:val="%1"/>
      <w:lvlJc w:val="left"/>
      <w:pPr>
        <w:tabs>
          <w:tab w:val="left" w:pos="882"/>
        </w:tabs>
        <w:ind w:left="882" w:hanging="432"/>
      </w:pPr>
      <w:rPr>
        <w:rFonts w:hint="default" w:asciiTheme="minorHAnsi" w:hAnsiTheme="minorHAnsi" w:cstheme="minorHAnsi"/>
        <w:i w:val="0"/>
        <w:sz w:val="32"/>
        <w:szCs w:val="32"/>
      </w:rPr>
    </w:lvl>
    <w:lvl w:ilvl="1" w:tentative="0">
      <w:start w:val="1"/>
      <w:numFmt w:val="decimal"/>
      <w:lvlText w:val="%1.%2"/>
      <w:lvlJc w:val="left"/>
      <w:pPr>
        <w:tabs>
          <w:tab w:val="left" w:pos="576"/>
        </w:tabs>
        <w:ind w:left="576" w:hanging="576"/>
      </w:pPr>
      <w:rPr>
        <w:rFonts w:hint="default" w:ascii="Calibri" w:hAnsi="Calibri" w:cs="Times New Roman"/>
        <w:b/>
        <w:i w:val="0"/>
        <w:iCs w:val="0"/>
        <w:color w:val="auto"/>
        <w:sz w:val="28"/>
        <w:szCs w:val="28"/>
      </w:rPr>
    </w:lvl>
    <w:lvl w:ilvl="2" w:tentative="0">
      <w:start w:val="4"/>
      <w:numFmt w:val="decimal"/>
      <w:lvlText w:val="%1.%2.%3"/>
      <w:lvlJc w:val="left"/>
      <w:pPr>
        <w:tabs>
          <w:tab w:val="left" w:pos="720"/>
        </w:tabs>
        <w:ind w:left="720" w:hanging="720"/>
      </w:pPr>
      <w:rPr>
        <w:rFonts w:hint="default" w:ascii="Calibri" w:hAnsi="Calibri" w:cs="Times New Roman"/>
        <w:b/>
        <w:bCs/>
        <w:color w:val="auto"/>
        <w:sz w:val="26"/>
        <w:szCs w:val="26"/>
      </w:rPr>
    </w:lvl>
    <w:lvl w:ilvl="3" w:tentative="0">
      <w:start w:val="1"/>
      <w:numFmt w:val="decimal"/>
      <w:lvlText w:val="%1.%2.%3.%4"/>
      <w:lvlJc w:val="left"/>
      <w:pPr>
        <w:tabs>
          <w:tab w:val="left" w:pos="864"/>
        </w:tabs>
        <w:ind w:left="864" w:hanging="864"/>
      </w:pPr>
      <w:rPr>
        <w:rFonts w:hint="default" w:cs="Times New Roman"/>
      </w:rPr>
    </w:lvl>
    <w:lvl w:ilvl="4" w:tentative="0">
      <w:start w:val="1"/>
      <w:numFmt w:val="decimal"/>
      <w:lvlText w:val="%1.%2.%3.%4.%5"/>
      <w:lvlJc w:val="left"/>
      <w:pPr>
        <w:tabs>
          <w:tab w:val="left" w:pos="1458"/>
        </w:tabs>
        <w:ind w:left="1458" w:hanging="1008"/>
      </w:pPr>
      <w:rPr>
        <w:rFonts w:hint="default" w:cs="Times New Roman"/>
      </w:rPr>
    </w:lvl>
    <w:lvl w:ilvl="5" w:tentative="0">
      <w:start w:val="1"/>
      <w:numFmt w:val="decimal"/>
      <w:lvlText w:val="%1.%2.%3.%4.%5.%6"/>
      <w:lvlJc w:val="left"/>
      <w:pPr>
        <w:tabs>
          <w:tab w:val="left" w:pos="1602"/>
        </w:tabs>
        <w:ind w:left="1602" w:hanging="1152"/>
      </w:pPr>
      <w:rPr>
        <w:rFonts w:hint="default" w:cs="Times New Roman"/>
      </w:rPr>
    </w:lvl>
    <w:lvl w:ilvl="6" w:tentative="0">
      <w:start w:val="1"/>
      <w:numFmt w:val="decimal"/>
      <w:lvlText w:val="%1.%2.%3.%4.%5.%6.%7"/>
      <w:lvlJc w:val="left"/>
      <w:pPr>
        <w:tabs>
          <w:tab w:val="left" w:pos="1746"/>
        </w:tabs>
        <w:ind w:left="1746" w:hanging="1296"/>
      </w:pPr>
      <w:rPr>
        <w:rFonts w:hint="default" w:cs="Times New Roman"/>
      </w:rPr>
    </w:lvl>
    <w:lvl w:ilvl="7" w:tentative="0">
      <w:start w:val="1"/>
      <w:numFmt w:val="decimal"/>
      <w:lvlText w:val="%1.%2.%3.%4.%5.%6.%7.%8"/>
      <w:lvlJc w:val="left"/>
      <w:pPr>
        <w:tabs>
          <w:tab w:val="left" w:pos="1890"/>
        </w:tabs>
        <w:ind w:left="1890" w:hanging="1440"/>
      </w:pPr>
      <w:rPr>
        <w:rFonts w:hint="default" w:cs="Times New Roman"/>
      </w:rPr>
    </w:lvl>
    <w:lvl w:ilvl="8" w:tentative="0">
      <w:start w:val="1"/>
      <w:numFmt w:val="decimal"/>
      <w:lvlText w:val="%1.%2.%3.%4.%5.%6.%7.%8.%9"/>
      <w:lvlJc w:val="left"/>
      <w:pPr>
        <w:tabs>
          <w:tab w:val="left" w:pos="2034"/>
        </w:tabs>
        <w:ind w:left="2034" w:hanging="1584"/>
      </w:pPr>
      <w:rPr>
        <w:rFonts w:hint="default" w:cs="Times New Roman"/>
      </w:rPr>
    </w:lvl>
  </w:abstractNum>
  <w:abstractNum w:abstractNumId="9">
    <w:nsid w:val="0EDF3645"/>
    <w:multiLevelType w:val="multilevel"/>
    <w:tmpl w:val="0EDF364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0F073D81"/>
    <w:multiLevelType w:val="multilevel"/>
    <w:tmpl w:val="0F073D8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1F40283"/>
    <w:multiLevelType w:val="multilevel"/>
    <w:tmpl w:val="11F4028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12515FA0"/>
    <w:multiLevelType w:val="multilevel"/>
    <w:tmpl w:val="12515FA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140D6ABA"/>
    <w:multiLevelType w:val="multilevel"/>
    <w:tmpl w:val="140D6AB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16AE46FC"/>
    <w:multiLevelType w:val="multilevel"/>
    <w:tmpl w:val="16AE46F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17887ECF"/>
    <w:multiLevelType w:val="multilevel"/>
    <w:tmpl w:val="17887EC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17E32191"/>
    <w:multiLevelType w:val="multilevel"/>
    <w:tmpl w:val="17E3219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196B4D65"/>
    <w:multiLevelType w:val="multilevel"/>
    <w:tmpl w:val="196B4D6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19906235"/>
    <w:multiLevelType w:val="multilevel"/>
    <w:tmpl w:val="1990623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1A461888"/>
    <w:multiLevelType w:val="multilevel"/>
    <w:tmpl w:val="1A46188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1A6601B8"/>
    <w:multiLevelType w:val="multilevel"/>
    <w:tmpl w:val="1A6601B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22194756"/>
    <w:multiLevelType w:val="multilevel"/>
    <w:tmpl w:val="22194756"/>
    <w:lvl w:ilvl="0" w:tentative="0">
      <w:start w:val="1"/>
      <w:numFmt w:val="bullet"/>
      <w:lvlText w:val=""/>
      <w:lvlJc w:val="left"/>
      <w:pPr>
        <w:ind w:left="720" w:hanging="360"/>
      </w:pPr>
      <w:rPr>
        <w:rFonts w:hint="default" w:ascii="Symbol" w:hAnsi="Symbol"/>
        <w:color w:val="000000" w:themeColor="text1"/>
        <w14:textFill>
          <w14:solidFill>
            <w14:schemeClr w14:val="tx1"/>
          </w14:solidFill>
        </w14:textFill>
      </w:rPr>
    </w:lvl>
    <w:lvl w:ilvl="1" w:tentative="0">
      <w:start w:val="1"/>
      <w:numFmt w:val="bullet"/>
      <w:lvlText w:val="o"/>
      <w:lvlJc w:val="left"/>
      <w:pPr>
        <w:ind w:left="1440" w:hanging="360"/>
      </w:pPr>
      <w:rPr>
        <w:rFonts w:hint="default" w:ascii="Courier New" w:hAnsi="Courier New" w:cs="Courier New"/>
      </w:rPr>
    </w:lvl>
    <w:lvl w:ilvl="2" w:tentative="0">
      <w:start w:val="1"/>
      <w:numFmt w:val="decimal"/>
      <w:lvlText w:val="%3."/>
      <w:lvlJc w:val="left"/>
      <w:pPr>
        <w:ind w:left="2160" w:hanging="360"/>
      </w:pPr>
      <w:rPr>
        <w:rFonts w:hint="default"/>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22ED069C"/>
    <w:multiLevelType w:val="multilevel"/>
    <w:tmpl w:val="22ED069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25027B04"/>
    <w:multiLevelType w:val="multilevel"/>
    <w:tmpl w:val="25027B0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2BD72291"/>
    <w:multiLevelType w:val="multilevel"/>
    <w:tmpl w:val="2BD7229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2E5E7C64"/>
    <w:multiLevelType w:val="multilevel"/>
    <w:tmpl w:val="2E5E7C64"/>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2F156AE4"/>
    <w:multiLevelType w:val="multilevel"/>
    <w:tmpl w:val="2F156AE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2F9C394F"/>
    <w:multiLevelType w:val="multilevel"/>
    <w:tmpl w:val="2F9C394F"/>
    <w:lvl w:ilvl="0" w:tentative="0">
      <w:start w:val="1"/>
      <w:numFmt w:val="upperLetter"/>
      <w:lvlText w:val="%1."/>
      <w:lvlJc w:val="left"/>
      <w:pPr>
        <w:ind w:left="720" w:hanging="360"/>
      </w:pPr>
      <w:rPr>
        <w:rFonts w:ascii="Calibri" w:hAnsi="Calibri"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30B0126A"/>
    <w:multiLevelType w:val="multilevel"/>
    <w:tmpl w:val="30B0126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31CA5783"/>
    <w:multiLevelType w:val="multilevel"/>
    <w:tmpl w:val="31CA578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0">
    <w:nsid w:val="33522001"/>
    <w:multiLevelType w:val="multilevel"/>
    <w:tmpl w:val="33522001"/>
    <w:lvl w:ilvl="0" w:tentative="0">
      <w:start w:val="1"/>
      <w:numFmt w:val="decimal"/>
      <w:lvlText w:val="%1"/>
      <w:lvlJc w:val="left"/>
      <w:pPr>
        <w:tabs>
          <w:tab w:val="left" w:pos="882"/>
        </w:tabs>
        <w:ind w:left="882" w:hanging="432"/>
      </w:pPr>
      <w:rPr>
        <w:rFonts w:hint="default" w:asciiTheme="minorHAnsi" w:hAnsiTheme="minorHAnsi" w:cstheme="minorHAnsi"/>
        <w:i w:val="0"/>
        <w:sz w:val="32"/>
        <w:szCs w:val="32"/>
      </w:rPr>
    </w:lvl>
    <w:lvl w:ilvl="1" w:tentative="0">
      <w:start w:val="1"/>
      <w:numFmt w:val="decimal"/>
      <w:lvlText w:val="%1.%2"/>
      <w:lvlJc w:val="left"/>
      <w:pPr>
        <w:tabs>
          <w:tab w:val="left" w:pos="576"/>
        </w:tabs>
        <w:ind w:left="576" w:hanging="576"/>
      </w:pPr>
      <w:rPr>
        <w:rFonts w:hint="default" w:ascii="Calibri" w:hAnsi="Calibri" w:cs="Times New Roman"/>
        <w:b/>
        <w:i w:val="0"/>
        <w:iCs w:val="0"/>
        <w:color w:val="auto"/>
        <w:sz w:val="22"/>
        <w:szCs w:val="22"/>
        <w:u w:val="none"/>
      </w:rPr>
    </w:lvl>
    <w:lvl w:ilvl="2" w:tentative="0">
      <w:start w:val="1"/>
      <w:numFmt w:val="decimal"/>
      <w:lvlText w:val="%1.%2.%3"/>
      <w:lvlJc w:val="left"/>
      <w:pPr>
        <w:tabs>
          <w:tab w:val="left" w:pos="720"/>
        </w:tabs>
        <w:ind w:left="720" w:hanging="720"/>
      </w:pPr>
      <w:rPr>
        <w:rFonts w:hint="default" w:ascii="Calibri" w:hAnsi="Calibri" w:cs="Times New Roman"/>
        <w:b/>
        <w:bCs/>
        <w:color w:val="auto"/>
        <w:sz w:val="26"/>
        <w:szCs w:val="26"/>
      </w:rPr>
    </w:lvl>
    <w:lvl w:ilvl="3" w:tentative="0">
      <w:start w:val="1"/>
      <w:numFmt w:val="decimal"/>
      <w:lvlText w:val="%1.%2.%3.%4"/>
      <w:lvlJc w:val="left"/>
      <w:pPr>
        <w:tabs>
          <w:tab w:val="left" w:pos="864"/>
        </w:tabs>
        <w:ind w:left="864" w:hanging="864"/>
      </w:pPr>
      <w:rPr>
        <w:rFonts w:hint="default" w:cs="Times New Roman" w:asciiTheme="minorHAnsi" w:hAnsiTheme="minorHAnsi"/>
        <w:b/>
        <w:bCs/>
        <w:i w:val="0"/>
        <w:iCs w:val="0"/>
        <w:color w:val="auto"/>
        <w:sz w:val="24"/>
        <w:szCs w:val="24"/>
      </w:rPr>
    </w:lvl>
    <w:lvl w:ilvl="4" w:tentative="0">
      <w:start w:val="1"/>
      <w:numFmt w:val="decimal"/>
      <w:lvlText w:val="%1.%2.%3.%4.%5"/>
      <w:lvlJc w:val="left"/>
      <w:pPr>
        <w:tabs>
          <w:tab w:val="left" w:pos="1458"/>
        </w:tabs>
        <w:ind w:left="1458" w:hanging="1008"/>
      </w:pPr>
      <w:rPr>
        <w:rFonts w:hint="default" w:cs="Times New Roman"/>
      </w:rPr>
    </w:lvl>
    <w:lvl w:ilvl="5" w:tentative="0">
      <w:start w:val="1"/>
      <w:numFmt w:val="decimal"/>
      <w:lvlText w:val="%1.%2.%3.%4.%5.%6"/>
      <w:lvlJc w:val="left"/>
      <w:pPr>
        <w:tabs>
          <w:tab w:val="left" w:pos="1602"/>
        </w:tabs>
        <w:ind w:left="1602" w:hanging="1152"/>
      </w:pPr>
      <w:rPr>
        <w:rFonts w:hint="default" w:cs="Times New Roman"/>
      </w:rPr>
    </w:lvl>
    <w:lvl w:ilvl="6" w:tentative="0">
      <w:start w:val="1"/>
      <w:numFmt w:val="decimal"/>
      <w:lvlText w:val="%1.%2.%3.%4.%5.%6.%7"/>
      <w:lvlJc w:val="left"/>
      <w:pPr>
        <w:tabs>
          <w:tab w:val="left" w:pos="1746"/>
        </w:tabs>
        <w:ind w:left="1746" w:hanging="1296"/>
      </w:pPr>
      <w:rPr>
        <w:rFonts w:hint="default" w:cs="Times New Roman"/>
      </w:rPr>
    </w:lvl>
    <w:lvl w:ilvl="7" w:tentative="0">
      <w:start w:val="1"/>
      <w:numFmt w:val="decimal"/>
      <w:lvlText w:val="%1.%2.%3.%4.%5.%6.%7.%8"/>
      <w:lvlJc w:val="left"/>
      <w:pPr>
        <w:tabs>
          <w:tab w:val="left" w:pos="1890"/>
        </w:tabs>
        <w:ind w:left="1890" w:hanging="1440"/>
      </w:pPr>
      <w:rPr>
        <w:rFonts w:hint="default" w:cs="Times New Roman"/>
      </w:rPr>
    </w:lvl>
    <w:lvl w:ilvl="8" w:tentative="0">
      <w:start w:val="1"/>
      <w:numFmt w:val="decimal"/>
      <w:lvlText w:val="%1.%2.%3.%4.%5.%6.%7.%8.%9"/>
      <w:lvlJc w:val="left"/>
      <w:pPr>
        <w:tabs>
          <w:tab w:val="left" w:pos="2034"/>
        </w:tabs>
        <w:ind w:left="2034" w:hanging="1584"/>
      </w:pPr>
      <w:rPr>
        <w:rFonts w:hint="default" w:cs="Times New Roman"/>
      </w:rPr>
    </w:lvl>
  </w:abstractNum>
  <w:abstractNum w:abstractNumId="31">
    <w:nsid w:val="36BB65E5"/>
    <w:multiLevelType w:val="multilevel"/>
    <w:tmpl w:val="36BB65E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38543F0D"/>
    <w:multiLevelType w:val="multilevel"/>
    <w:tmpl w:val="38543F0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394F4759"/>
    <w:multiLevelType w:val="multilevel"/>
    <w:tmpl w:val="394F4759"/>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4">
    <w:nsid w:val="3F142F84"/>
    <w:multiLevelType w:val="multilevel"/>
    <w:tmpl w:val="3F142F8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4F5A63E8"/>
    <w:multiLevelType w:val="multilevel"/>
    <w:tmpl w:val="4F5A63E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4FB65225"/>
    <w:multiLevelType w:val="multilevel"/>
    <w:tmpl w:val="4FB6522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500504A7"/>
    <w:multiLevelType w:val="multilevel"/>
    <w:tmpl w:val="500504A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50BA4115"/>
    <w:multiLevelType w:val="multilevel"/>
    <w:tmpl w:val="50BA4115"/>
    <w:lvl w:ilvl="0" w:tentative="0">
      <w:start w:val="1"/>
      <w:numFmt w:val="bullet"/>
      <w:lvlText w:val=""/>
      <w:lvlJc w:val="left"/>
      <w:pPr>
        <w:ind w:left="63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54CC4C22"/>
    <w:multiLevelType w:val="multilevel"/>
    <w:tmpl w:val="54CC4C2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54F34064"/>
    <w:multiLevelType w:val="multilevel"/>
    <w:tmpl w:val="54F3406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56A9DD74"/>
    <w:multiLevelType w:val="multilevel"/>
    <w:tmpl w:val="56A9DD74"/>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42">
    <w:nsid w:val="572606EB"/>
    <w:multiLevelType w:val="multilevel"/>
    <w:tmpl w:val="572606EB"/>
    <w:lvl w:ilvl="0" w:tentative="0">
      <w:start w:val="1"/>
      <w:numFmt w:val="bullet"/>
      <w:lvlText w:val=""/>
      <w:lvlJc w:val="left"/>
      <w:pPr>
        <w:tabs>
          <w:tab w:val="left" w:pos="720"/>
        </w:tabs>
        <w:ind w:left="720" w:hanging="360"/>
      </w:pPr>
      <w:rPr>
        <w:rFonts w:hint="default" w:ascii="Symbol" w:hAnsi="Symbol"/>
      </w:rPr>
    </w:lvl>
    <w:lvl w:ilvl="1" w:tentative="0">
      <w:start w:val="1"/>
      <w:numFmt w:val="decimal"/>
      <w:lvlText w:val="%2."/>
      <w:lvlJc w:val="left"/>
      <w:pPr>
        <w:ind w:left="1440" w:hanging="360"/>
      </w:pPr>
      <w:rPr>
        <w:rFonts w:hint="default"/>
      </w:rPr>
    </w:lvl>
    <w:lvl w:ilvl="2" w:tentative="0">
      <w:start w:val="0"/>
      <w:numFmt w:val="bullet"/>
      <w:lvlText w:val="-"/>
      <w:lvlJc w:val="left"/>
      <w:pPr>
        <w:ind w:left="2160" w:hanging="360"/>
      </w:pPr>
      <w:rPr>
        <w:rFonts w:hint="default" w:ascii="Calibri" w:hAnsi="Calibri" w:eastAsia="Times New Roman" w:cs="Times New Roman"/>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5CEB7EE6"/>
    <w:multiLevelType w:val="multilevel"/>
    <w:tmpl w:val="5CEB7EE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4">
    <w:nsid w:val="5E6633CD"/>
    <w:multiLevelType w:val="multilevel"/>
    <w:tmpl w:val="5E6633C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5">
    <w:nsid w:val="61AA7E35"/>
    <w:multiLevelType w:val="multilevel"/>
    <w:tmpl w:val="61AA7E35"/>
    <w:lvl w:ilvl="0" w:tentative="0">
      <w:start w:val="1"/>
      <w:numFmt w:val="bullet"/>
      <w:lvlText w:val=""/>
      <w:lvlJc w:val="left"/>
      <w:pPr>
        <w:ind w:left="765" w:hanging="360"/>
      </w:pPr>
      <w:rPr>
        <w:rFonts w:hint="default" w:ascii="Symbol" w:hAnsi="Symbol"/>
      </w:rPr>
    </w:lvl>
    <w:lvl w:ilvl="1" w:tentative="0">
      <w:start w:val="1"/>
      <w:numFmt w:val="bullet"/>
      <w:lvlText w:val="o"/>
      <w:lvlJc w:val="left"/>
      <w:pPr>
        <w:ind w:left="1485" w:hanging="360"/>
      </w:pPr>
      <w:rPr>
        <w:rFonts w:hint="default" w:ascii="Courier New" w:hAnsi="Courier New" w:cs="Courier New"/>
      </w:rPr>
    </w:lvl>
    <w:lvl w:ilvl="2" w:tentative="0">
      <w:start w:val="1"/>
      <w:numFmt w:val="bullet"/>
      <w:lvlText w:val=""/>
      <w:lvlJc w:val="left"/>
      <w:pPr>
        <w:ind w:left="2205" w:hanging="360"/>
      </w:pPr>
      <w:rPr>
        <w:rFonts w:hint="default" w:ascii="Wingdings" w:hAnsi="Wingdings"/>
      </w:rPr>
    </w:lvl>
    <w:lvl w:ilvl="3" w:tentative="0">
      <w:start w:val="1"/>
      <w:numFmt w:val="bullet"/>
      <w:lvlText w:val=""/>
      <w:lvlJc w:val="left"/>
      <w:pPr>
        <w:ind w:left="2925" w:hanging="360"/>
      </w:pPr>
      <w:rPr>
        <w:rFonts w:hint="default" w:ascii="Symbol" w:hAnsi="Symbol"/>
      </w:rPr>
    </w:lvl>
    <w:lvl w:ilvl="4" w:tentative="0">
      <w:start w:val="1"/>
      <w:numFmt w:val="bullet"/>
      <w:lvlText w:val="o"/>
      <w:lvlJc w:val="left"/>
      <w:pPr>
        <w:ind w:left="3645" w:hanging="360"/>
      </w:pPr>
      <w:rPr>
        <w:rFonts w:hint="default" w:ascii="Courier New" w:hAnsi="Courier New" w:cs="Courier New"/>
      </w:rPr>
    </w:lvl>
    <w:lvl w:ilvl="5" w:tentative="0">
      <w:start w:val="1"/>
      <w:numFmt w:val="bullet"/>
      <w:lvlText w:val=""/>
      <w:lvlJc w:val="left"/>
      <w:pPr>
        <w:ind w:left="4365" w:hanging="360"/>
      </w:pPr>
      <w:rPr>
        <w:rFonts w:hint="default" w:ascii="Wingdings" w:hAnsi="Wingdings"/>
      </w:rPr>
    </w:lvl>
    <w:lvl w:ilvl="6" w:tentative="0">
      <w:start w:val="1"/>
      <w:numFmt w:val="bullet"/>
      <w:lvlText w:val=""/>
      <w:lvlJc w:val="left"/>
      <w:pPr>
        <w:ind w:left="5085" w:hanging="360"/>
      </w:pPr>
      <w:rPr>
        <w:rFonts w:hint="default" w:ascii="Symbol" w:hAnsi="Symbol"/>
      </w:rPr>
    </w:lvl>
    <w:lvl w:ilvl="7" w:tentative="0">
      <w:start w:val="1"/>
      <w:numFmt w:val="bullet"/>
      <w:lvlText w:val="o"/>
      <w:lvlJc w:val="left"/>
      <w:pPr>
        <w:ind w:left="5805" w:hanging="360"/>
      </w:pPr>
      <w:rPr>
        <w:rFonts w:hint="default" w:ascii="Courier New" w:hAnsi="Courier New" w:cs="Courier New"/>
      </w:rPr>
    </w:lvl>
    <w:lvl w:ilvl="8" w:tentative="0">
      <w:start w:val="1"/>
      <w:numFmt w:val="bullet"/>
      <w:lvlText w:val=""/>
      <w:lvlJc w:val="left"/>
      <w:pPr>
        <w:ind w:left="6525" w:hanging="360"/>
      </w:pPr>
      <w:rPr>
        <w:rFonts w:hint="default" w:ascii="Wingdings" w:hAnsi="Wingdings"/>
      </w:rPr>
    </w:lvl>
  </w:abstractNum>
  <w:abstractNum w:abstractNumId="46">
    <w:nsid w:val="67974E2A"/>
    <w:multiLevelType w:val="multilevel"/>
    <w:tmpl w:val="67974E2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7">
    <w:nsid w:val="67B12CAA"/>
    <w:multiLevelType w:val="multilevel"/>
    <w:tmpl w:val="67B12CAA"/>
    <w:lvl w:ilvl="0" w:tentative="0">
      <w:start w:val="4"/>
      <w:numFmt w:val="bullet"/>
      <w:lvlText w:val="-"/>
      <w:lvlJc w:val="left"/>
      <w:pPr>
        <w:ind w:left="720" w:hanging="360"/>
      </w:pPr>
      <w:rPr>
        <w:rFonts w:hint="default" w:ascii="Century Gothic" w:hAnsi="Century Gothic"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8">
    <w:nsid w:val="681D62E9"/>
    <w:multiLevelType w:val="multilevel"/>
    <w:tmpl w:val="681D62E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9">
    <w:nsid w:val="6AAE5638"/>
    <w:multiLevelType w:val="multilevel"/>
    <w:tmpl w:val="6AAE563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0">
    <w:nsid w:val="6C7046EE"/>
    <w:multiLevelType w:val="multilevel"/>
    <w:tmpl w:val="6C7046EE"/>
    <w:lvl w:ilvl="0" w:tentative="0">
      <w:start w:val="5"/>
      <w:numFmt w:val="decimal"/>
      <w:lvlText w:val="%1"/>
      <w:lvlJc w:val="left"/>
      <w:pPr>
        <w:tabs>
          <w:tab w:val="left" w:pos="432"/>
        </w:tabs>
        <w:ind w:left="432" w:hanging="432"/>
      </w:pPr>
      <w:rPr>
        <w:rFonts w:hint="default" w:asciiTheme="minorHAnsi" w:hAnsiTheme="minorHAnsi" w:cstheme="minorHAnsi"/>
        <w:i w:val="0"/>
        <w:sz w:val="32"/>
        <w:szCs w:val="32"/>
      </w:rPr>
    </w:lvl>
    <w:lvl w:ilvl="1" w:tentative="0">
      <w:start w:val="6"/>
      <w:numFmt w:val="decimal"/>
      <w:lvlText w:val="%1.%2"/>
      <w:lvlJc w:val="left"/>
      <w:pPr>
        <w:tabs>
          <w:tab w:val="left" w:pos="576"/>
        </w:tabs>
        <w:ind w:left="576" w:hanging="576"/>
      </w:pPr>
      <w:rPr>
        <w:rFonts w:hint="default" w:ascii="Calibri" w:hAnsi="Calibri" w:cs="Times New Roman"/>
        <w:b/>
        <w:i w:val="0"/>
        <w:iCs w:val="0"/>
        <w:color w:val="auto"/>
        <w:sz w:val="28"/>
        <w:szCs w:val="28"/>
      </w:rPr>
    </w:lvl>
    <w:lvl w:ilvl="2" w:tentative="0">
      <w:start w:val="4"/>
      <w:numFmt w:val="decimal"/>
      <w:lvlText w:val="%1.%2.%3"/>
      <w:lvlJc w:val="left"/>
      <w:pPr>
        <w:tabs>
          <w:tab w:val="left" w:pos="720"/>
        </w:tabs>
        <w:ind w:left="720" w:hanging="720"/>
      </w:pPr>
      <w:rPr>
        <w:rFonts w:hint="default" w:ascii="Calibri" w:hAnsi="Calibri" w:cs="Times New Roman"/>
        <w:b/>
        <w:bCs/>
        <w:color w:val="auto"/>
        <w:sz w:val="26"/>
        <w:szCs w:val="26"/>
      </w:rPr>
    </w:lvl>
    <w:lvl w:ilvl="3" w:tentative="0">
      <w:start w:val="1"/>
      <w:numFmt w:val="decimal"/>
      <w:lvlText w:val="%1.%2.%3.%4"/>
      <w:lvlJc w:val="left"/>
      <w:pPr>
        <w:tabs>
          <w:tab w:val="left" w:pos="864"/>
        </w:tabs>
        <w:ind w:left="864" w:hanging="864"/>
      </w:pPr>
      <w:rPr>
        <w:rFonts w:hint="default" w:cs="Times New Roman"/>
      </w:rPr>
    </w:lvl>
    <w:lvl w:ilvl="4" w:tentative="0">
      <w:start w:val="1"/>
      <w:numFmt w:val="decimal"/>
      <w:lvlText w:val="%1.%2.%3.%4.%5"/>
      <w:lvlJc w:val="left"/>
      <w:pPr>
        <w:tabs>
          <w:tab w:val="left" w:pos="1458"/>
        </w:tabs>
        <w:ind w:left="1458" w:hanging="1008"/>
      </w:pPr>
      <w:rPr>
        <w:rFonts w:hint="default" w:cs="Times New Roman"/>
      </w:rPr>
    </w:lvl>
    <w:lvl w:ilvl="5" w:tentative="0">
      <w:start w:val="1"/>
      <w:numFmt w:val="decimal"/>
      <w:lvlText w:val="%1.%2.%3.%4.%5.%6"/>
      <w:lvlJc w:val="left"/>
      <w:pPr>
        <w:tabs>
          <w:tab w:val="left" w:pos="1602"/>
        </w:tabs>
        <w:ind w:left="1602" w:hanging="1152"/>
      </w:pPr>
      <w:rPr>
        <w:rFonts w:hint="default" w:cs="Times New Roman"/>
      </w:rPr>
    </w:lvl>
    <w:lvl w:ilvl="6" w:tentative="0">
      <w:start w:val="1"/>
      <w:numFmt w:val="decimal"/>
      <w:lvlText w:val="%1.%2.%3.%4.%5.%6.%7"/>
      <w:lvlJc w:val="left"/>
      <w:pPr>
        <w:tabs>
          <w:tab w:val="left" w:pos="1746"/>
        </w:tabs>
        <w:ind w:left="1746" w:hanging="1296"/>
      </w:pPr>
      <w:rPr>
        <w:rFonts w:hint="default" w:cs="Times New Roman"/>
      </w:rPr>
    </w:lvl>
    <w:lvl w:ilvl="7" w:tentative="0">
      <w:start w:val="1"/>
      <w:numFmt w:val="decimal"/>
      <w:lvlText w:val="%1.%2.%3.%4.%5.%6.%7.%8"/>
      <w:lvlJc w:val="left"/>
      <w:pPr>
        <w:tabs>
          <w:tab w:val="left" w:pos="1890"/>
        </w:tabs>
        <w:ind w:left="1890" w:hanging="1440"/>
      </w:pPr>
      <w:rPr>
        <w:rFonts w:hint="default" w:cs="Times New Roman"/>
      </w:rPr>
    </w:lvl>
    <w:lvl w:ilvl="8" w:tentative="0">
      <w:start w:val="1"/>
      <w:numFmt w:val="decimal"/>
      <w:lvlText w:val="%1.%2.%3.%4.%5.%6.%7.%8.%9"/>
      <w:lvlJc w:val="left"/>
      <w:pPr>
        <w:tabs>
          <w:tab w:val="left" w:pos="2034"/>
        </w:tabs>
        <w:ind w:left="2034" w:hanging="1584"/>
      </w:pPr>
      <w:rPr>
        <w:rFonts w:hint="default" w:cs="Times New Roman"/>
      </w:rPr>
    </w:lvl>
  </w:abstractNum>
  <w:abstractNum w:abstractNumId="51">
    <w:nsid w:val="6D6D4DFB"/>
    <w:multiLevelType w:val="multilevel"/>
    <w:tmpl w:val="6D6D4DFB"/>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2">
    <w:nsid w:val="6EFC0444"/>
    <w:multiLevelType w:val="multilevel"/>
    <w:tmpl w:val="6EFC044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3">
    <w:nsid w:val="6F3E7319"/>
    <w:multiLevelType w:val="multilevel"/>
    <w:tmpl w:val="6F3E7319"/>
    <w:lvl w:ilvl="0" w:tentative="0">
      <w:start w:val="1"/>
      <w:numFmt w:val="bullet"/>
      <w:lvlText w:val=""/>
      <w:lvlJc w:val="left"/>
      <w:pPr>
        <w:ind w:left="720" w:hanging="360"/>
      </w:pPr>
      <w:rPr>
        <w:rFonts w:hint="default" w:ascii="Symbol" w:hAnsi="Symbol"/>
        <w:sz w:val="22"/>
        <w:szCs w:val="22"/>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4">
    <w:nsid w:val="752F575C"/>
    <w:multiLevelType w:val="multilevel"/>
    <w:tmpl w:val="752F575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5">
    <w:nsid w:val="785068EC"/>
    <w:multiLevelType w:val="multilevel"/>
    <w:tmpl w:val="785068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6">
    <w:nsid w:val="7B651FD7"/>
    <w:multiLevelType w:val="multilevel"/>
    <w:tmpl w:val="7B651FD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7">
    <w:nsid w:val="7C104D56"/>
    <w:multiLevelType w:val="multilevel"/>
    <w:tmpl w:val="7C104D5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8">
    <w:nsid w:val="7F117521"/>
    <w:multiLevelType w:val="multilevel"/>
    <w:tmpl w:val="7F117521"/>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9">
    <w:nsid w:val="7F970E1B"/>
    <w:multiLevelType w:val="multilevel"/>
    <w:tmpl w:val="7F970E1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6"/>
  </w:num>
  <w:num w:numId="2">
    <w:abstractNumId w:val="42"/>
  </w:num>
  <w:num w:numId="3">
    <w:abstractNumId w:val="30"/>
  </w:num>
  <w:num w:numId="4">
    <w:abstractNumId w:val="25"/>
  </w:num>
  <w:num w:numId="5">
    <w:abstractNumId w:val="10"/>
  </w:num>
  <w:num w:numId="6">
    <w:abstractNumId w:val="28"/>
  </w:num>
  <w:num w:numId="7">
    <w:abstractNumId w:val="11"/>
  </w:num>
  <w:num w:numId="8">
    <w:abstractNumId w:val="16"/>
  </w:num>
  <w:num w:numId="9">
    <w:abstractNumId w:val="41"/>
  </w:num>
  <w:num w:numId="10">
    <w:abstractNumId w:val="37"/>
  </w:num>
  <w:num w:numId="11">
    <w:abstractNumId w:val="7"/>
  </w:num>
  <w:num w:numId="12">
    <w:abstractNumId w:val="54"/>
  </w:num>
  <w:num w:numId="13">
    <w:abstractNumId w:val="5"/>
  </w:num>
  <w:num w:numId="14">
    <w:abstractNumId w:val="32"/>
  </w:num>
  <w:num w:numId="15">
    <w:abstractNumId w:val="38"/>
  </w:num>
  <w:num w:numId="16">
    <w:abstractNumId w:val="2"/>
  </w:num>
  <w:num w:numId="17">
    <w:abstractNumId w:val="53"/>
  </w:num>
  <w:num w:numId="18">
    <w:abstractNumId w:val="44"/>
  </w:num>
  <w:num w:numId="19">
    <w:abstractNumId w:val="56"/>
  </w:num>
  <w:num w:numId="20">
    <w:abstractNumId w:val="48"/>
  </w:num>
  <w:num w:numId="21">
    <w:abstractNumId w:val="22"/>
  </w:num>
  <w:num w:numId="22">
    <w:abstractNumId w:val="43"/>
  </w:num>
  <w:num w:numId="23">
    <w:abstractNumId w:val="55"/>
  </w:num>
  <w:num w:numId="24">
    <w:abstractNumId w:val="51"/>
  </w:num>
  <w:num w:numId="25">
    <w:abstractNumId w:val="9"/>
  </w:num>
  <w:num w:numId="26">
    <w:abstractNumId w:val="26"/>
  </w:num>
  <w:num w:numId="27">
    <w:abstractNumId w:val="21"/>
  </w:num>
  <w:num w:numId="28">
    <w:abstractNumId w:val="29"/>
  </w:num>
  <w:num w:numId="29">
    <w:abstractNumId w:val="39"/>
  </w:num>
  <w:num w:numId="30">
    <w:abstractNumId w:val="20"/>
  </w:num>
  <w:num w:numId="31">
    <w:abstractNumId w:val="24"/>
  </w:num>
  <w:num w:numId="32">
    <w:abstractNumId w:val="18"/>
  </w:num>
  <w:num w:numId="33">
    <w:abstractNumId w:val="12"/>
  </w:num>
  <w:num w:numId="34">
    <w:abstractNumId w:val="13"/>
  </w:num>
  <w:num w:numId="35">
    <w:abstractNumId w:val="33"/>
  </w:num>
  <w:num w:numId="36">
    <w:abstractNumId w:val="58"/>
  </w:num>
  <w:num w:numId="37">
    <w:abstractNumId w:val="0"/>
  </w:num>
  <w:num w:numId="38">
    <w:abstractNumId w:val="14"/>
  </w:num>
  <w:num w:numId="39">
    <w:abstractNumId w:val="47"/>
  </w:num>
  <w:num w:numId="40">
    <w:abstractNumId w:val="52"/>
  </w:num>
  <w:num w:numId="41">
    <w:abstractNumId w:val="3"/>
  </w:num>
  <w:num w:numId="42">
    <w:abstractNumId w:val="31"/>
  </w:num>
  <w:num w:numId="43">
    <w:abstractNumId w:val="57"/>
  </w:num>
  <w:num w:numId="44">
    <w:abstractNumId w:val="6"/>
  </w:num>
  <w:num w:numId="45">
    <w:abstractNumId w:val="45"/>
  </w:num>
  <w:num w:numId="46">
    <w:abstractNumId w:val="1"/>
  </w:num>
  <w:num w:numId="47">
    <w:abstractNumId w:val="8"/>
  </w:num>
  <w:num w:numId="48">
    <w:abstractNumId w:val="40"/>
  </w:num>
  <w:num w:numId="49">
    <w:abstractNumId w:val="15"/>
  </w:num>
  <w:num w:numId="50">
    <w:abstractNumId w:val="34"/>
  </w:num>
  <w:num w:numId="51">
    <w:abstractNumId w:val="35"/>
  </w:num>
  <w:num w:numId="52">
    <w:abstractNumId w:val="23"/>
  </w:num>
  <w:num w:numId="53">
    <w:abstractNumId w:val="19"/>
  </w:num>
  <w:num w:numId="54">
    <w:abstractNumId w:val="59"/>
  </w:num>
  <w:num w:numId="55">
    <w:abstractNumId w:val="50"/>
  </w:num>
  <w:num w:numId="56">
    <w:abstractNumId w:val="17"/>
  </w:num>
  <w:num w:numId="57">
    <w:abstractNumId w:val="4"/>
  </w:num>
  <w:num w:numId="58">
    <w:abstractNumId w:val="49"/>
  </w:num>
  <w:num w:numId="59">
    <w:abstractNumId w:val="46"/>
  </w:num>
  <w:num w:numId="60">
    <w:abstractNumId w:val="2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shalu.megotia">
    <w15:presenceInfo w15:providerId="None" w15:userId="shalu.megotia"/>
  </w15:person>
  <w15:person w15:author="Abhinav Shandilya">
    <w15:presenceInfo w15:providerId="AD" w15:userId="S::Abhinav.Shandilya@indussoft.onmicrosoft.com::ff87130c-a20a-4f8d-95ab-bf5e22ed5258"/>
  </w15:person>
  <w15:person w15:author="Neeraj Shrivastava">
    <w15:presenceInfo w15:providerId="AD" w15:userId="S-1-5-21-2290481156-2979693421-1628642165-5990"/>
  </w15:person>
  <w15:person w15:author="Aditya Malu">
    <w15:presenceInfo w15:providerId="AD" w15:userId="S-1-5-21-2414053079-2857617606-2590157451-40549"/>
  </w15:person>
  <w15:person w15:author="Avishek Chatterjee">
    <w15:presenceInfo w15:providerId="AD" w15:userId="S-1-5-21-2414053079-2857617606-2590157451-32587"/>
  </w15:person>
  <w15:person w15:author="Unknown">
    <w15:presenceInfo w15:providerId="None" w15:userId="Unknown"/>
  </w15:person>
  <w15:person w15:author="kamini verma">
    <w15:presenceInfo w15:providerId="AD" w15:userId="S-1-5-21-2290481156-2979693421-1628642165-90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trackRevisions w:val="1"/>
  <w:documentProtection w:enforcement="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DBA"/>
    <w:rsid w:val="00001382"/>
    <w:rsid w:val="000013B6"/>
    <w:rsid w:val="00004C80"/>
    <w:rsid w:val="00005C72"/>
    <w:rsid w:val="00005D12"/>
    <w:rsid w:val="00010BFC"/>
    <w:rsid w:val="00011832"/>
    <w:rsid w:val="000132C9"/>
    <w:rsid w:val="00013D0B"/>
    <w:rsid w:val="000149E3"/>
    <w:rsid w:val="00015022"/>
    <w:rsid w:val="000150A7"/>
    <w:rsid w:val="00015AD5"/>
    <w:rsid w:val="00016333"/>
    <w:rsid w:val="0002028C"/>
    <w:rsid w:val="00021337"/>
    <w:rsid w:val="00021667"/>
    <w:rsid w:val="0002218F"/>
    <w:rsid w:val="00022434"/>
    <w:rsid w:val="00023557"/>
    <w:rsid w:val="00023914"/>
    <w:rsid w:val="0002581A"/>
    <w:rsid w:val="000276C0"/>
    <w:rsid w:val="000301B1"/>
    <w:rsid w:val="000310C9"/>
    <w:rsid w:val="00031D9D"/>
    <w:rsid w:val="000340AD"/>
    <w:rsid w:val="0003455B"/>
    <w:rsid w:val="000345EB"/>
    <w:rsid w:val="00034D44"/>
    <w:rsid w:val="000350E5"/>
    <w:rsid w:val="00036F98"/>
    <w:rsid w:val="00042299"/>
    <w:rsid w:val="0004261C"/>
    <w:rsid w:val="000430A3"/>
    <w:rsid w:val="00043250"/>
    <w:rsid w:val="00043A36"/>
    <w:rsid w:val="00043BD7"/>
    <w:rsid w:val="0004443B"/>
    <w:rsid w:val="00044842"/>
    <w:rsid w:val="00044D16"/>
    <w:rsid w:val="00045731"/>
    <w:rsid w:val="00046DAD"/>
    <w:rsid w:val="00050065"/>
    <w:rsid w:val="0005045D"/>
    <w:rsid w:val="000518CA"/>
    <w:rsid w:val="000518EB"/>
    <w:rsid w:val="0005336E"/>
    <w:rsid w:val="00053F4B"/>
    <w:rsid w:val="00054577"/>
    <w:rsid w:val="00054833"/>
    <w:rsid w:val="00054884"/>
    <w:rsid w:val="0005790A"/>
    <w:rsid w:val="00061A3E"/>
    <w:rsid w:val="00061BFD"/>
    <w:rsid w:val="00062A7D"/>
    <w:rsid w:val="00064B9A"/>
    <w:rsid w:val="00066076"/>
    <w:rsid w:val="0006666E"/>
    <w:rsid w:val="000674E4"/>
    <w:rsid w:val="00070874"/>
    <w:rsid w:val="00072664"/>
    <w:rsid w:val="000750A1"/>
    <w:rsid w:val="0007524D"/>
    <w:rsid w:val="00075DF8"/>
    <w:rsid w:val="000764E2"/>
    <w:rsid w:val="00076B2B"/>
    <w:rsid w:val="00076F69"/>
    <w:rsid w:val="00082ADB"/>
    <w:rsid w:val="0008442C"/>
    <w:rsid w:val="00084676"/>
    <w:rsid w:val="00084EE1"/>
    <w:rsid w:val="00085085"/>
    <w:rsid w:val="00086E0F"/>
    <w:rsid w:val="00087237"/>
    <w:rsid w:val="0009015C"/>
    <w:rsid w:val="0009073E"/>
    <w:rsid w:val="00090A7C"/>
    <w:rsid w:val="00090CD6"/>
    <w:rsid w:val="000913CB"/>
    <w:rsid w:val="00091B04"/>
    <w:rsid w:val="00091F8B"/>
    <w:rsid w:val="000926D2"/>
    <w:rsid w:val="00095146"/>
    <w:rsid w:val="000969B2"/>
    <w:rsid w:val="0009750D"/>
    <w:rsid w:val="000A27FC"/>
    <w:rsid w:val="000A2937"/>
    <w:rsid w:val="000A4C1F"/>
    <w:rsid w:val="000A4DD5"/>
    <w:rsid w:val="000A5EC4"/>
    <w:rsid w:val="000A68CC"/>
    <w:rsid w:val="000A6FAB"/>
    <w:rsid w:val="000A76A1"/>
    <w:rsid w:val="000B0795"/>
    <w:rsid w:val="000B0FF9"/>
    <w:rsid w:val="000B4D1C"/>
    <w:rsid w:val="000B61DB"/>
    <w:rsid w:val="000C0844"/>
    <w:rsid w:val="000C124E"/>
    <w:rsid w:val="000C1EF7"/>
    <w:rsid w:val="000C3BED"/>
    <w:rsid w:val="000C4F25"/>
    <w:rsid w:val="000C6062"/>
    <w:rsid w:val="000C6648"/>
    <w:rsid w:val="000D0A69"/>
    <w:rsid w:val="000D2567"/>
    <w:rsid w:val="000D27E1"/>
    <w:rsid w:val="000D3CBC"/>
    <w:rsid w:val="000D5FEB"/>
    <w:rsid w:val="000D6E7E"/>
    <w:rsid w:val="000D7C60"/>
    <w:rsid w:val="000E00AE"/>
    <w:rsid w:val="000E1DA9"/>
    <w:rsid w:val="000E3DD1"/>
    <w:rsid w:val="000E4084"/>
    <w:rsid w:val="000E4803"/>
    <w:rsid w:val="000E7267"/>
    <w:rsid w:val="000E7CDB"/>
    <w:rsid w:val="000E7DFF"/>
    <w:rsid w:val="000F11AE"/>
    <w:rsid w:val="000F26A4"/>
    <w:rsid w:val="000F2D2A"/>
    <w:rsid w:val="000F3860"/>
    <w:rsid w:val="000F3C2B"/>
    <w:rsid w:val="000F67C1"/>
    <w:rsid w:val="00101238"/>
    <w:rsid w:val="00101E40"/>
    <w:rsid w:val="00102061"/>
    <w:rsid w:val="00102283"/>
    <w:rsid w:val="0010238E"/>
    <w:rsid w:val="00104C3E"/>
    <w:rsid w:val="00106DFB"/>
    <w:rsid w:val="00106E8D"/>
    <w:rsid w:val="001106EC"/>
    <w:rsid w:val="001113A0"/>
    <w:rsid w:val="0011151C"/>
    <w:rsid w:val="001116A2"/>
    <w:rsid w:val="00112B99"/>
    <w:rsid w:val="0011428C"/>
    <w:rsid w:val="00114CC0"/>
    <w:rsid w:val="00116631"/>
    <w:rsid w:val="0012454C"/>
    <w:rsid w:val="0012556D"/>
    <w:rsid w:val="00126249"/>
    <w:rsid w:val="00126D21"/>
    <w:rsid w:val="00126F8C"/>
    <w:rsid w:val="0012759F"/>
    <w:rsid w:val="00127F75"/>
    <w:rsid w:val="00130C2A"/>
    <w:rsid w:val="00130D97"/>
    <w:rsid w:val="00131196"/>
    <w:rsid w:val="001325F3"/>
    <w:rsid w:val="00132C56"/>
    <w:rsid w:val="001349C3"/>
    <w:rsid w:val="00135B18"/>
    <w:rsid w:val="00135B37"/>
    <w:rsid w:val="00136DE5"/>
    <w:rsid w:val="001404FA"/>
    <w:rsid w:val="001407A5"/>
    <w:rsid w:val="00140AEC"/>
    <w:rsid w:val="00140C11"/>
    <w:rsid w:val="00140CF5"/>
    <w:rsid w:val="0014221A"/>
    <w:rsid w:val="00142FD7"/>
    <w:rsid w:val="00143B6A"/>
    <w:rsid w:val="00144193"/>
    <w:rsid w:val="00144E46"/>
    <w:rsid w:val="00147773"/>
    <w:rsid w:val="00150F0F"/>
    <w:rsid w:val="00152835"/>
    <w:rsid w:val="00153351"/>
    <w:rsid w:val="00153774"/>
    <w:rsid w:val="00156B5F"/>
    <w:rsid w:val="00157AD7"/>
    <w:rsid w:val="00160498"/>
    <w:rsid w:val="00161543"/>
    <w:rsid w:val="00162505"/>
    <w:rsid w:val="00162DAE"/>
    <w:rsid w:val="001658DF"/>
    <w:rsid w:val="001664EE"/>
    <w:rsid w:val="00170B4B"/>
    <w:rsid w:val="00170FF8"/>
    <w:rsid w:val="0017317F"/>
    <w:rsid w:val="0017625F"/>
    <w:rsid w:val="001801D8"/>
    <w:rsid w:val="00180FC6"/>
    <w:rsid w:val="00180FF8"/>
    <w:rsid w:val="001814E6"/>
    <w:rsid w:val="00184413"/>
    <w:rsid w:val="00184A4D"/>
    <w:rsid w:val="00184E16"/>
    <w:rsid w:val="001865CC"/>
    <w:rsid w:val="00190C83"/>
    <w:rsid w:val="00191DCF"/>
    <w:rsid w:val="001960DD"/>
    <w:rsid w:val="00196624"/>
    <w:rsid w:val="0019734D"/>
    <w:rsid w:val="00197EC4"/>
    <w:rsid w:val="001A2960"/>
    <w:rsid w:val="001A2A22"/>
    <w:rsid w:val="001A3252"/>
    <w:rsid w:val="001A4574"/>
    <w:rsid w:val="001A4D4C"/>
    <w:rsid w:val="001A71D2"/>
    <w:rsid w:val="001B0756"/>
    <w:rsid w:val="001B07DA"/>
    <w:rsid w:val="001B1FDC"/>
    <w:rsid w:val="001B201B"/>
    <w:rsid w:val="001B3B9B"/>
    <w:rsid w:val="001B5322"/>
    <w:rsid w:val="001B5B92"/>
    <w:rsid w:val="001B6041"/>
    <w:rsid w:val="001C145E"/>
    <w:rsid w:val="001C29A1"/>
    <w:rsid w:val="001C33BE"/>
    <w:rsid w:val="001C3AEF"/>
    <w:rsid w:val="001C4438"/>
    <w:rsid w:val="001C45C1"/>
    <w:rsid w:val="001C4F89"/>
    <w:rsid w:val="001C57A3"/>
    <w:rsid w:val="001C6174"/>
    <w:rsid w:val="001C679A"/>
    <w:rsid w:val="001C70CD"/>
    <w:rsid w:val="001C70D3"/>
    <w:rsid w:val="001C72EC"/>
    <w:rsid w:val="001C7941"/>
    <w:rsid w:val="001D027F"/>
    <w:rsid w:val="001D06B6"/>
    <w:rsid w:val="001D07B5"/>
    <w:rsid w:val="001D1B13"/>
    <w:rsid w:val="001D2CCC"/>
    <w:rsid w:val="001D37E0"/>
    <w:rsid w:val="001D5007"/>
    <w:rsid w:val="001D5628"/>
    <w:rsid w:val="001D73AD"/>
    <w:rsid w:val="001D7E84"/>
    <w:rsid w:val="001E11BE"/>
    <w:rsid w:val="001E36EA"/>
    <w:rsid w:val="001E3FAE"/>
    <w:rsid w:val="001E442B"/>
    <w:rsid w:val="001E5639"/>
    <w:rsid w:val="001E58E4"/>
    <w:rsid w:val="001E6FC6"/>
    <w:rsid w:val="001F0F42"/>
    <w:rsid w:val="001F1228"/>
    <w:rsid w:val="001F1533"/>
    <w:rsid w:val="001F40A3"/>
    <w:rsid w:val="001F4644"/>
    <w:rsid w:val="001F479C"/>
    <w:rsid w:val="001F4FE7"/>
    <w:rsid w:val="001F51A0"/>
    <w:rsid w:val="001F6DD7"/>
    <w:rsid w:val="00202527"/>
    <w:rsid w:val="00204A24"/>
    <w:rsid w:val="00204C6F"/>
    <w:rsid w:val="00204E3F"/>
    <w:rsid w:val="002105A9"/>
    <w:rsid w:val="00212297"/>
    <w:rsid w:val="00212D6E"/>
    <w:rsid w:val="00213703"/>
    <w:rsid w:val="0021436A"/>
    <w:rsid w:val="002147E0"/>
    <w:rsid w:val="0021501F"/>
    <w:rsid w:val="0021702D"/>
    <w:rsid w:val="002174BD"/>
    <w:rsid w:val="00220710"/>
    <w:rsid w:val="00221594"/>
    <w:rsid w:val="0022161E"/>
    <w:rsid w:val="00222F6E"/>
    <w:rsid w:val="00223A75"/>
    <w:rsid w:val="00224532"/>
    <w:rsid w:val="00224674"/>
    <w:rsid w:val="0022599D"/>
    <w:rsid w:val="002262C6"/>
    <w:rsid w:val="0022638E"/>
    <w:rsid w:val="00227CDA"/>
    <w:rsid w:val="002302CC"/>
    <w:rsid w:val="00232809"/>
    <w:rsid w:val="00233AB4"/>
    <w:rsid w:val="002342E6"/>
    <w:rsid w:val="00234C8B"/>
    <w:rsid w:val="0023642B"/>
    <w:rsid w:val="00236A83"/>
    <w:rsid w:val="00237A1E"/>
    <w:rsid w:val="00240CD9"/>
    <w:rsid w:val="00241A77"/>
    <w:rsid w:val="00243C02"/>
    <w:rsid w:val="00243C8E"/>
    <w:rsid w:val="00243D2A"/>
    <w:rsid w:val="00245362"/>
    <w:rsid w:val="00245C28"/>
    <w:rsid w:val="0024601E"/>
    <w:rsid w:val="00247837"/>
    <w:rsid w:val="00247E01"/>
    <w:rsid w:val="002501D7"/>
    <w:rsid w:val="00252AB0"/>
    <w:rsid w:val="00253903"/>
    <w:rsid w:val="00254235"/>
    <w:rsid w:val="00255458"/>
    <w:rsid w:val="002566A1"/>
    <w:rsid w:val="00261284"/>
    <w:rsid w:val="002633A8"/>
    <w:rsid w:val="00263E67"/>
    <w:rsid w:val="00264219"/>
    <w:rsid w:val="0026489F"/>
    <w:rsid w:val="00265583"/>
    <w:rsid w:val="00267056"/>
    <w:rsid w:val="00267A08"/>
    <w:rsid w:val="002706B0"/>
    <w:rsid w:val="00271468"/>
    <w:rsid w:val="0027277F"/>
    <w:rsid w:val="00272BA9"/>
    <w:rsid w:val="00273267"/>
    <w:rsid w:val="0027362B"/>
    <w:rsid w:val="0027668B"/>
    <w:rsid w:val="002802C0"/>
    <w:rsid w:val="002814F9"/>
    <w:rsid w:val="00282778"/>
    <w:rsid w:val="002834DE"/>
    <w:rsid w:val="002835C9"/>
    <w:rsid w:val="0028367A"/>
    <w:rsid w:val="002839D1"/>
    <w:rsid w:val="00285512"/>
    <w:rsid w:val="002855D0"/>
    <w:rsid w:val="00285B67"/>
    <w:rsid w:val="002861B8"/>
    <w:rsid w:val="002919D4"/>
    <w:rsid w:val="00292A5F"/>
    <w:rsid w:val="00293474"/>
    <w:rsid w:val="00293554"/>
    <w:rsid w:val="00293F5F"/>
    <w:rsid w:val="00295A6A"/>
    <w:rsid w:val="00296CDF"/>
    <w:rsid w:val="002973B7"/>
    <w:rsid w:val="002A209E"/>
    <w:rsid w:val="002A35C1"/>
    <w:rsid w:val="002A496C"/>
    <w:rsid w:val="002A4A96"/>
    <w:rsid w:val="002A4BFC"/>
    <w:rsid w:val="002A4E22"/>
    <w:rsid w:val="002A6686"/>
    <w:rsid w:val="002A66AC"/>
    <w:rsid w:val="002A7BE2"/>
    <w:rsid w:val="002B2A60"/>
    <w:rsid w:val="002B3341"/>
    <w:rsid w:val="002B3DCD"/>
    <w:rsid w:val="002B51ED"/>
    <w:rsid w:val="002B5C3F"/>
    <w:rsid w:val="002B71BD"/>
    <w:rsid w:val="002C0A48"/>
    <w:rsid w:val="002C0A4B"/>
    <w:rsid w:val="002C1A68"/>
    <w:rsid w:val="002C1BD1"/>
    <w:rsid w:val="002C3991"/>
    <w:rsid w:val="002C43BD"/>
    <w:rsid w:val="002C4DE7"/>
    <w:rsid w:val="002C7C44"/>
    <w:rsid w:val="002C7C70"/>
    <w:rsid w:val="002D049C"/>
    <w:rsid w:val="002D23FD"/>
    <w:rsid w:val="002D297D"/>
    <w:rsid w:val="002D3F68"/>
    <w:rsid w:val="002D4AC0"/>
    <w:rsid w:val="002D57B0"/>
    <w:rsid w:val="002D749F"/>
    <w:rsid w:val="002D7B4B"/>
    <w:rsid w:val="002E0901"/>
    <w:rsid w:val="002E14C7"/>
    <w:rsid w:val="002E190F"/>
    <w:rsid w:val="002E1A4A"/>
    <w:rsid w:val="002E3587"/>
    <w:rsid w:val="002E53C1"/>
    <w:rsid w:val="002E5CBB"/>
    <w:rsid w:val="002E7423"/>
    <w:rsid w:val="002F04C9"/>
    <w:rsid w:val="002F2B1C"/>
    <w:rsid w:val="002F307F"/>
    <w:rsid w:val="002F402D"/>
    <w:rsid w:val="002F40A6"/>
    <w:rsid w:val="002F48C1"/>
    <w:rsid w:val="002F6B55"/>
    <w:rsid w:val="002F726F"/>
    <w:rsid w:val="00300C14"/>
    <w:rsid w:val="00302BC2"/>
    <w:rsid w:val="003033DD"/>
    <w:rsid w:val="0030379F"/>
    <w:rsid w:val="0030388B"/>
    <w:rsid w:val="00303A87"/>
    <w:rsid w:val="00304644"/>
    <w:rsid w:val="00304B3F"/>
    <w:rsid w:val="00305CBB"/>
    <w:rsid w:val="00310B24"/>
    <w:rsid w:val="003117D3"/>
    <w:rsid w:val="003123F1"/>
    <w:rsid w:val="00313CB1"/>
    <w:rsid w:val="00315353"/>
    <w:rsid w:val="00315CFE"/>
    <w:rsid w:val="00320406"/>
    <w:rsid w:val="003218C7"/>
    <w:rsid w:val="00322A27"/>
    <w:rsid w:val="00323318"/>
    <w:rsid w:val="003234DA"/>
    <w:rsid w:val="00323EC6"/>
    <w:rsid w:val="00323F42"/>
    <w:rsid w:val="0032406B"/>
    <w:rsid w:val="00324C4C"/>
    <w:rsid w:val="00325185"/>
    <w:rsid w:val="00327F76"/>
    <w:rsid w:val="00330543"/>
    <w:rsid w:val="00332760"/>
    <w:rsid w:val="0033399B"/>
    <w:rsid w:val="00334C72"/>
    <w:rsid w:val="0033576B"/>
    <w:rsid w:val="003370E7"/>
    <w:rsid w:val="00341223"/>
    <w:rsid w:val="00343C94"/>
    <w:rsid w:val="0034426E"/>
    <w:rsid w:val="00344B4D"/>
    <w:rsid w:val="003451B3"/>
    <w:rsid w:val="00345B45"/>
    <w:rsid w:val="003460C5"/>
    <w:rsid w:val="00346767"/>
    <w:rsid w:val="003468FC"/>
    <w:rsid w:val="00346E50"/>
    <w:rsid w:val="003470E3"/>
    <w:rsid w:val="003472E0"/>
    <w:rsid w:val="00350AB3"/>
    <w:rsid w:val="00350BCB"/>
    <w:rsid w:val="003513AC"/>
    <w:rsid w:val="00351EAA"/>
    <w:rsid w:val="00351FA6"/>
    <w:rsid w:val="00352876"/>
    <w:rsid w:val="003539CD"/>
    <w:rsid w:val="00361DCD"/>
    <w:rsid w:val="00363121"/>
    <w:rsid w:val="00363A1A"/>
    <w:rsid w:val="00365077"/>
    <w:rsid w:val="00366FF0"/>
    <w:rsid w:val="00367562"/>
    <w:rsid w:val="0037070C"/>
    <w:rsid w:val="0037203A"/>
    <w:rsid w:val="003722F1"/>
    <w:rsid w:val="0037273E"/>
    <w:rsid w:val="0037393B"/>
    <w:rsid w:val="00374656"/>
    <w:rsid w:val="00374765"/>
    <w:rsid w:val="0037497D"/>
    <w:rsid w:val="003753AA"/>
    <w:rsid w:val="003756AB"/>
    <w:rsid w:val="003768C6"/>
    <w:rsid w:val="00377C6F"/>
    <w:rsid w:val="003801DB"/>
    <w:rsid w:val="00380B2A"/>
    <w:rsid w:val="00380C98"/>
    <w:rsid w:val="00383128"/>
    <w:rsid w:val="0038443E"/>
    <w:rsid w:val="003853B6"/>
    <w:rsid w:val="003855D7"/>
    <w:rsid w:val="00385B6F"/>
    <w:rsid w:val="00385DEB"/>
    <w:rsid w:val="00391CEA"/>
    <w:rsid w:val="0039272C"/>
    <w:rsid w:val="0039313D"/>
    <w:rsid w:val="00394E2B"/>
    <w:rsid w:val="003953DB"/>
    <w:rsid w:val="00396A4B"/>
    <w:rsid w:val="0039716F"/>
    <w:rsid w:val="003A1127"/>
    <w:rsid w:val="003A1587"/>
    <w:rsid w:val="003A1867"/>
    <w:rsid w:val="003A193C"/>
    <w:rsid w:val="003A1DFC"/>
    <w:rsid w:val="003A2823"/>
    <w:rsid w:val="003A2FA8"/>
    <w:rsid w:val="003A397E"/>
    <w:rsid w:val="003A4912"/>
    <w:rsid w:val="003A4C1A"/>
    <w:rsid w:val="003A4F3B"/>
    <w:rsid w:val="003A50EB"/>
    <w:rsid w:val="003A5535"/>
    <w:rsid w:val="003A6C93"/>
    <w:rsid w:val="003A7132"/>
    <w:rsid w:val="003A7460"/>
    <w:rsid w:val="003A777F"/>
    <w:rsid w:val="003B090D"/>
    <w:rsid w:val="003B104C"/>
    <w:rsid w:val="003B10D7"/>
    <w:rsid w:val="003B11BA"/>
    <w:rsid w:val="003B246A"/>
    <w:rsid w:val="003B291A"/>
    <w:rsid w:val="003B2C20"/>
    <w:rsid w:val="003B47AC"/>
    <w:rsid w:val="003B48C4"/>
    <w:rsid w:val="003B54AA"/>
    <w:rsid w:val="003B594C"/>
    <w:rsid w:val="003B62C3"/>
    <w:rsid w:val="003B66AB"/>
    <w:rsid w:val="003B787F"/>
    <w:rsid w:val="003C02C9"/>
    <w:rsid w:val="003C153C"/>
    <w:rsid w:val="003C36FA"/>
    <w:rsid w:val="003C3A12"/>
    <w:rsid w:val="003C60B0"/>
    <w:rsid w:val="003C62B3"/>
    <w:rsid w:val="003C64D6"/>
    <w:rsid w:val="003C6F73"/>
    <w:rsid w:val="003C7AB2"/>
    <w:rsid w:val="003D002D"/>
    <w:rsid w:val="003D02AE"/>
    <w:rsid w:val="003D056C"/>
    <w:rsid w:val="003D1244"/>
    <w:rsid w:val="003D27FC"/>
    <w:rsid w:val="003D3B21"/>
    <w:rsid w:val="003D53AF"/>
    <w:rsid w:val="003D6A8A"/>
    <w:rsid w:val="003D779B"/>
    <w:rsid w:val="003E1632"/>
    <w:rsid w:val="003E27AE"/>
    <w:rsid w:val="003E2D3A"/>
    <w:rsid w:val="003E316A"/>
    <w:rsid w:val="003E3822"/>
    <w:rsid w:val="003E3C3D"/>
    <w:rsid w:val="003E45CA"/>
    <w:rsid w:val="003E4835"/>
    <w:rsid w:val="003E4915"/>
    <w:rsid w:val="003E66EC"/>
    <w:rsid w:val="003E67EB"/>
    <w:rsid w:val="003E6CCD"/>
    <w:rsid w:val="003E7800"/>
    <w:rsid w:val="003F0839"/>
    <w:rsid w:val="003F0A99"/>
    <w:rsid w:val="003F25E7"/>
    <w:rsid w:val="003F3657"/>
    <w:rsid w:val="003F72E9"/>
    <w:rsid w:val="003F731C"/>
    <w:rsid w:val="003F7E40"/>
    <w:rsid w:val="004000E1"/>
    <w:rsid w:val="004000F0"/>
    <w:rsid w:val="00400E47"/>
    <w:rsid w:val="00402E16"/>
    <w:rsid w:val="00405F46"/>
    <w:rsid w:val="004061A0"/>
    <w:rsid w:val="004065CE"/>
    <w:rsid w:val="00406FFE"/>
    <w:rsid w:val="00407158"/>
    <w:rsid w:val="00410179"/>
    <w:rsid w:val="004127A9"/>
    <w:rsid w:val="0041290B"/>
    <w:rsid w:val="0041431A"/>
    <w:rsid w:val="00414E6D"/>
    <w:rsid w:val="00420D90"/>
    <w:rsid w:val="00421283"/>
    <w:rsid w:val="00421571"/>
    <w:rsid w:val="0042192E"/>
    <w:rsid w:val="00421A67"/>
    <w:rsid w:val="00423EF4"/>
    <w:rsid w:val="00423FC5"/>
    <w:rsid w:val="004243BD"/>
    <w:rsid w:val="004246CF"/>
    <w:rsid w:val="00425011"/>
    <w:rsid w:val="00426AEC"/>
    <w:rsid w:val="0042792F"/>
    <w:rsid w:val="00427B5B"/>
    <w:rsid w:val="00431A3B"/>
    <w:rsid w:val="00431C57"/>
    <w:rsid w:val="00432286"/>
    <w:rsid w:val="00433022"/>
    <w:rsid w:val="0043335C"/>
    <w:rsid w:val="00433553"/>
    <w:rsid w:val="004356E3"/>
    <w:rsid w:val="00440DEF"/>
    <w:rsid w:val="00441254"/>
    <w:rsid w:val="00441C64"/>
    <w:rsid w:val="0044431B"/>
    <w:rsid w:val="00445A84"/>
    <w:rsid w:val="00445F88"/>
    <w:rsid w:val="00450201"/>
    <w:rsid w:val="00451E9C"/>
    <w:rsid w:val="00452528"/>
    <w:rsid w:val="00452A01"/>
    <w:rsid w:val="00452C05"/>
    <w:rsid w:val="00454790"/>
    <w:rsid w:val="00454A22"/>
    <w:rsid w:val="0046503B"/>
    <w:rsid w:val="00465682"/>
    <w:rsid w:val="004662CD"/>
    <w:rsid w:val="0046692C"/>
    <w:rsid w:val="00467452"/>
    <w:rsid w:val="00467670"/>
    <w:rsid w:val="004704CA"/>
    <w:rsid w:val="00470932"/>
    <w:rsid w:val="004709FB"/>
    <w:rsid w:val="00471B64"/>
    <w:rsid w:val="0047424C"/>
    <w:rsid w:val="00474360"/>
    <w:rsid w:val="00474A08"/>
    <w:rsid w:val="00475DE3"/>
    <w:rsid w:val="004763AC"/>
    <w:rsid w:val="00476B92"/>
    <w:rsid w:val="00476EB4"/>
    <w:rsid w:val="004805C3"/>
    <w:rsid w:val="0048113B"/>
    <w:rsid w:val="00483A95"/>
    <w:rsid w:val="00490337"/>
    <w:rsid w:val="004904B7"/>
    <w:rsid w:val="004915E3"/>
    <w:rsid w:val="00496777"/>
    <w:rsid w:val="004977E7"/>
    <w:rsid w:val="00497B27"/>
    <w:rsid w:val="00497B7D"/>
    <w:rsid w:val="004A12D0"/>
    <w:rsid w:val="004A132A"/>
    <w:rsid w:val="004A1FE5"/>
    <w:rsid w:val="004A2ACB"/>
    <w:rsid w:val="004A419B"/>
    <w:rsid w:val="004A5A70"/>
    <w:rsid w:val="004A5D8D"/>
    <w:rsid w:val="004A6578"/>
    <w:rsid w:val="004A671B"/>
    <w:rsid w:val="004A7899"/>
    <w:rsid w:val="004B0035"/>
    <w:rsid w:val="004B048F"/>
    <w:rsid w:val="004B1783"/>
    <w:rsid w:val="004B1C84"/>
    <w:rsid w:val="004B2129"/>
    <w:rsid w:val="004B45DE"/>
    <w:rsid w:val="004B4E50"/>
    <w:rsid w:val="004B57B3"/>
    <w:rsid w:val="004B6DC2"/>
    <w:rsid w:val="004C1446"/>
    <w:rsid w:val="004C15FF"/>
    <w:rsid w:val="004C1C4A"/>
    <w:rsid w:val="004C5912"/>
    <w:rsid w:val="004C79B8"/>
    <w:rsid w:val="004D12AF"/>
    <w:rsid w:val="004D2799"/>
    <w:rsid w:val="004D281F"/>
    <w:rsid w:val="004D3256"/>
    <w:rsid w:val="004D3DB7"/>
    <w:rsid w:val="004D6BB4"/>
    <w:rsid w:val="004D74E0"/>
    <w:rsid w:val="004E1AD3"/>
    <w:rsid w:val="004E2109"/>
    <w:rsid w:val="004E3979"/>
    <w:rsid w:val="004E443C"/>
    <w:rsid w:val="004E490B"/>
    <w:rsid w:val="004E5E96"/>
    <w:rsid w:val="004E66A5"/>
    <w:rsid w:val="004E66FF"/>
    <w:rsid w:val="004E7352"/>
    <w:rsid w:val="004E75A9"/>
    <w:rsid w:val="004E7727"/>
    <w:rsid w:val="004E7FBE"/>
    <w:rsid w:val="004F3DD6"/>
    <w:rsid w:val="004F442B"/>
    <w:rsid w:val="004F4592"/>
    <w:rsid w:val="004F6DFC"/>
    <w:rsid w:val="004F6F4E"/>
    <w:rsid w:val="00500A48"/>
    <w:rsid w:val="005017EB"/>
    <w:rsid w:val="0050227E"/>
    <w:rsid w:val="005030EB"/>
    <w:rsid w:val="005101DC"/>
    <w:rsid w:val="00510521"/>
    <w:rsid w:val="00515D07"/>
    <w:rsid w:val="005174AC"/>
    <w:rsid w:val="00517CAD"/>
    <w:rsid w:val="00521E91"/>
    <w:rsid w:val="00522FD0"/>
    <w:rsid w:val="00524E51"/>
    <w:rsid w:val="005259E5"/>
    <w:rsid w:val="00525C70"/>
    <w:rsid w:val="005263E3"/>
    <w:rsid w:val="00527909"/>
    <w:rsid w:val="005307CE"/>
    <w:rsid w:val="00530C4B"/>
    <w:rsid w:val="005330A2"/>
    <w:rsid w:val="0053319E"/>
    <w:rsid w:val="0053460A"/>
    <w:rsid w:val="005369E2"/>
    <w:rsid w:val="005376AF"/>
    <w:rsid w:val="005376C0"/>
    <w:rsid w:val="0053775C"/>
    <w:rsid w:val="005444A6"/>
    <w:rsid w:val="005448DC"/>
    <w:rsid w:val="00544A00"/>
    <w:rsid w:val="00544F10"/>
    <w:rsid w:val="005500E9"/>
    <w:rsid w:val="00551791"/>
    <w:rsid w:val="00552B5E"/>
    <w:rsid w:val="00553733"/>
    <w:rsid w:val="00554071"/>
    <w:rsid w:val="00554570"/>
    <w:rsid w:val="00555559"/>
    <w:rsid w:val="00556765"/>
    <w:rsid w:val="00557179"/>
    <w:rsid w:val="0056039D"/>
    <w:rsid w:val="005619CC"/>
    <w:rsid w:val="00563B93"/>
    <w:rsid w:val="00565A87"/>
    <w:rsid w:val="00567104"/>
    <w:rsid w:val="00570697"/>
    <w:rsid w:val="0057093E"/>
    <w:rsid w:val="00571B57"/>
    <w:rsid w:val="00573291"/>
    <w:rsid w:val="005759E9"/>
    <w:rsid w:val="00575CCC"/>
    <w:rsid w:val="00576954"/>
    <w:rsid w:val="00576EA1"/>
    <w:rsid w:val="00576FEB"/>
    <w:rsid w:val="00581C01"/>
    <w:rsid w:val="00581ED7"/>
    <w:rsid w:val="00582A9F"/>
    <w:rsid w:val="005832C0"/>
    <w:rsid w:val="00583E8A"/>
    <w:rsid w:val="0058478A"/>
    <w:rsid w:val="00587392"/>
    <w:rsid w:val="0058763E"/>
    <w:rsid w:val="00587E30"/>
    <w:rsid w:val="0059035B"/>
    <w:rsid w:val="005905E9"/>
    <w:rsid w:val="00592A18"/>
    <w:rsid w:val="00592F8D"/>
    <w:rsid w:val="005933E5"/>
    <w:rsid w:val="00593B4C"/>
    <w:rsid w:val="005944E7"/>
    <w:rsid w:val="005967C6"/>
    <w:rsid w:val="00597EC1"/>
    <w:rsid w:val="005A0FC9"/>
    <w:rsid w:val="005A4C73"/>
    <w:rsid w:val="005A6A0B"/>
    <w:rsid w:val="005B0846"/>
    <w:rsid w:val="005B1392"/>
    <w:rsid w:val="005B1F76"/>
    <w:rsid w:val="005B2467"/>
    <w:rsid w:val="005B32E7"/>
    <w:rsid w:val="005B4FB1"/>
    <w:rsid w:val="005B6732"/>
    <w:rsid w:val="005B70E7"/>
    <w:rsid w:val="005B775B"/>
    <w:rsid w:val="005B7A8A"/>
    <w:rsid w:val="005C1DC9"/>
    <w:rsid w:val="005C233B"/>
    <w:rsid w:val="005C3966"/>
    <w:rsid w:val="005C3DE6"/>
    <w:rsid w:val="005C44CD"/>
    <w:rsid w:val="005C7E6C"/>
    <w:rsid w:val="005D02F5"/>
    <w:rsid w:val="005D1AD4"/>
    <w:rsid w:val="005D2551"/>
    <w:rsid w:val="005D2565"/>
    <w:rsid w:val="005D43F8"/>
    <w:rsid w:val="005D6A43"/>
    <w:rsid w:val="005E0268"/>
    <w:rsid w:val="005E033E"/>
    <w:rsid w:val="005E39C4"/>
    <w:rsid w:val="005E46FF"/>
    <w:rsid w:val="005E49C9"/>
    <w:rsid w:val="005E4F8F"/>
    <w:rsid w:val="005E522B"/>
    <w:rsid w:val="005E6D60"/>
    <w:rsid w:val="005E71B2"/>
    <w:rsid w:val="005F0247"/>
    <w:rsid w:val="005F0CD4"/>
    <w:rsid w:val="005F1FBE"/>
    <w:rsid w:val="005F2294"/>
    <w:rsid w:val="005F5BFC"/>
    <w:rsid w:val="005F763B"/>
    <w:rsid w:val="005F7E3B"/>
    <w:rsid w:val="005F7EFA"/>
    <w:rsid w:val="00600739"/>
    <w:rsid w:val="00603137"/>
    <w:rsid w:val="00603318"/>
    <w:rsid w:val="00603BF1"/>
    <w:rsid w:val="00605243"/>
    <w:rsid w:val="006058AF"/>
    <w:rsid w:val="006063C9"/>
    <w:rsid w:val="00607ACE"/>
    <w:rsid w:val="00614CE2"/>
    <w:rsid w:val="00615D19"/>
    <w:rsid w:val="00617678"/>
    <w:rsid w:val="006176A5"/>
    <w:rsid w:val="00620EFD"/>
    <w:rsid w:val="00621ED2"/>
    <w:rsid w:val="00622AB5"/>
    <w:rsid w:val="00623D9B"/>
    <w:rsid w:val="00625025"/>
    <w:rsid w:val="00625852"/>
    <w:rsid w:val="00630E05"/>
    <w:rsid w:val="00632FED"/>
    <w:rsid w:val="006338A3"/>
    <w:rsid w:val="0063399A"/>
    <w:rsid w:val="00636201"/>
    <w:rsid w:val="00636BD1"/>
    <w:rsid w:val="006374E7"/>
    <w:rsid w:val="00641466"/>
    <w:rsid w:val="00641786"/>
    <w:rsid w:val="00643287"/>
    <w:rsid w:val="00644F40"/>
    <w:rsid w:val="00646D0F"/>
    <w:rsid w:val="00651886"/>
    <w:rsid w:val="00651E5B"/>
    <w:rsid w:val="006521E3"/>
    <w:rsid w:val="00652592"/>
    <w:rsid w:val="006540B4"/>
    <w:rsid w:val="00654F82"/>
    <w:rsid w:val="0065557C"/>
    <w:rsid w:val="006565FB"/>
    <w:rsid w:val="00660F12"/>
    <w:rsid w:val="00662FA0"/>
    <w:rsid w:val="0066398A"/>
    <w:rsid w:val="00663A31"/>
    <w:rsid w:val="00663AC8"/>
    <w:rsid w:val="00663F97"/>
    <w:rsid w:val="00664FDA"/>
    <w:rsid w:val="00666C40"/>
    <w:rsid w:val="00667608"/>
    <w:rsid w:val="0067002D"/>
    <w:rsid w:val="00673B8E"/>
    <w:rsid w:val="00673E68"/>
    <w:rsid w:val="00673ED4"/>
    <w:rsid w:val="006743D8"/>
    <w:rsid w:val="00674BD9"/>
    <w:rsid w:val="00675446"/>
    <w:rsid w:val="00676212"/>
    <w:rsid w:val="006812C2"/>
    <w:rsid w:val="00681522"/>
    <w:rsid w:val="00683260"/>
    <w:rsid w:val="00684870"/>
    <w:rsid w:val="00684EF2"/>
    <w:rsid w:val="00685059"/>
    <w:rsid w:val="00685382"/>
    <w:rsid w:val="006866CF"/>
    <w:rsid w:val="00686999"/>
    <w:rsid w:val="00686AD6"/>
    <w:rsid w:val="0068712E"/>
    <w:rsid w:val="00687185"/>
    <w:rsid w:val="006914A5"/>
    <w:rsid w:val="0069188E"/>
    <w:rsid w:val="00692F0E"/>
    <w:rsid w:val="00693792"/>
    <w:rsid w:val="00694615"/>
    <w:rsid w:val="006948BE"/>
    <w:rsid w:val="006A032B"/>
    <w:rsid w:val="006A07C0"/>
    <w:rsid w:val="006A16D3"/>
    <w:rsid w:val="006A2B6D"/>
    <w:rsid w:val="006A2C9B"/>
    <w:rsid w:val="006A3097"/>
    <w:rsid w:val="006A33C9"/>
    <w:rsid w:val="006A49F4"/>
    <w:rsid w:val="006A4F37"/>
    <w:rsid w:val="006A5E64"/>
    <w:rsid w:val="006A624A"/>
    <w:rsid w:val="006A7D64"/>
    <w:rsid w:val="006B27B9"/>
    <w:rsid w:val="006B3BCD"/>
    <w:rsid w:val="006B4CD1"/>
    <w:rsid w:val="006B4FA1"/>
    <w:rsid w:val="006B6F2F"/>
    <w:rsid w:val="006B7FA3"/>
    <w:rsid w:val="006C05E7"/>
    <w:rsid w:val="006C0B06"/>
    <w:rsid w:val="006C103F"/>
    <w:rsid w:val="006C1404"/>
    <w:rsid w:val="006C1907"/>
    <w:rsid w:val="006C20D0"/>
    <w:rsid w:val="006C39D7"/>
    <w:rsid w:val="006C6620"/>
    <w:rsid w:val="006C68D6"/>
    <w:rsid w:val="006C6BF6"/>
    <w:rsid w:val="006D2210"/>
    <w:rsid w:val="006D6974"/>
    <w:rsid w:val="006D6DF9"/>
    <w:rsid w:val="006D7279"/>
    <w:rsid w:val="006D7F03"/>
    <w:rsid w:val="006E1747"/>
    <w:rsid w:val="006E2EC3"/>
    <w:rsid w:val="006E6842"/>
    <w:rsid w:val="006E6F70"/>
    <w:rsid w:val="006F0421"/>
    <w:rsid w:val="006F0CA1"/>
    <w:rsid w:val="006F2FEA"/>
    <w:rsid w:val="006F3051"/>
    <w:rsid w:val="006F38EE"/>
    <w:rsid w:val="006F3A3D"/>
    <w:rsid w:val="006F3C51"/>
    <w:rsid w:val="006F527D"/>
    <w:rsid w:val="006F6B65"/>
    <w:rsid w:val="006F6DFA"/>
    <w:rsid w:val="006F759F"/>
    <w:rsid w:val="0070029F"/>
    <w:rsid w:val="00701409"/>
    <w:rsid w:val="00701427"/>
    <w:rsid w:val="007017B5"/>
    <w:rsid w:val="00701ED0"/>
    <w:rsid w:val="007020AF"/>
    <w:rsid w:val="0070304F"/>
    <w:rsid w:val="00703CFE"/>
    <w:rsid w:val="007055E7"/>
    <w:rsid w:val="007068E9"/>
    <w:rsid w:val="007079CE"/>
    <w:rsid w:val="00711278"/>
    <w:rsid w:val="00711B5A"/>
    <w:rsid w:val="00711F98"/>
    <w:rsid w:val="007122AF"/>
    <w:rsid w:val="00713F69"/>
    <w:rsid w:val="00714082"/>
    <w:rsid w:val="00714771"/>
    <w:rsid w:val="00716D45"/>
    <w:rsid w:val="007177A2"/>
    <w:rsid w:val="007211CE"/>
    <w:rsid w:val="007242BC"/>
    <w:rsid w:val="0072458F"/>
    <w:rsid w:val="007253F7"/>
    <w:rsid w:val="007267DD"/>
    <w:rsid w:val="0073171F"/>
    <w:rsid w:val="00732129"/>
    <w:rsid w:val="00734797"/>
    <w:rsid w:val="00740F30"/>
    <w:rsid w:val="007421B5"/>
    <w:rsid w:val="00744D1E"/>
    <w:rsid w:val="007472D5"/>
    <w:rsid w:val="00747A14"/>
    <w:rsid w:val="0075037C"/>
    <w:rsid w:val="0075170D"/>
    <w:rsid w:val="00751AD8"/>
    <w:rsid w:val="00752E64"/>
    <w:rsid w:val="00752EE6"/>
    <w:rsid w:val="007534FA"/>
    <w:rsid w:val="00753D28"/>
    <w:rsid w:val="00754144"/>
    <w:rsid w:val="00755359"/>
    <w:rsid w:val="00757EE7"/>
    <w:rsid w:val="00760FE9"/>
    <w:rsid w:val="00762711"/>
    <w:rsid w:val="00762CB8"/>
    <w:rsid w:val="007633B3"/>
    <w:rsid w:val="00763A1E"/>
    <w:rsid w:val="00763F1A"/>
    <w:rsid w:val="00765E77"/>
    <w:rsid w:val="007670D1"/>
    <w:rsid w:val="00767443"/>
    <w:rsid w:val="00770C82"/>
    <w:rsid w:val="00770F0E"/>
    <w:rsid w:val="007712CB"/>
    <w:rsid w:val="00773CDA"/>
    <w:rsid w:val="007745D6"/>
    <w:rsid w:val="00774829"/>
    <w:rsid w:val="00775171"/>
    <w:rsid w:val="007753DB"/>
    <w:rsid w:val="007759FB"/>
    <w:rsid w:val="00776D3B"/>
    <w:rsid w:val="007770A0"/>
    <w:rsid w:val="007771DC"/>
    <w:rsid w:val="0077735A"/>
    <w:rsid w:val="0078268B"/>
    <w:rsid w:val="00782DA6"/>
    <w:rsid w:val="00783B7C"/>
    <w:rsid w:val="00783CC5"/>
    <w:rsid w:val="0078451A"/>
    <w:rsid w:val="00784793"/>
    <w:rsid w:val="0078484B"/>
    <w:rsid w:val="0078666E"/>
    <w:rsid w:val="00786789"/>
    <w:rsid w:val="0078790F"/>
    <w:rsid w:val="00791870"/>
    <w:rsid w:val="00791D16"/>
    <w:rsid w:val="0079267D"/>
    <w:rsid w:val="007928BE"/>
    <w:rsid w:val="0079355A"/>
    <w:rsid w:val="007937AF"/>
    <w:rsid w:val="0079462C"/>
    <w:rsid w:val="00794C86"/>
    <w:rsid w:val="00795BF5"/>
    <w:rsid w:val="00797BB5"/>
    <w:rsid w:val="007A1742"/>
    <w:rsid w:val="007A28FC"/>
    <w:rsid w:val="007A2AB0"/>
    <w:rsid w:val="007A2C0F"/>
    <w:rsid w:val="007A3EB4"/>
    <w:rsid w:val="007B2CAE"/>
    <w:rsid w:val="007B3EAB"/>
    <w:rsid w:val="007B4B35"/>
    <w:rsid w:val="007B52B9"/>
    <w:rsid w:val="007B60C6"/>
    <w:rsid w:val="007B6B9C"/>
    <w:rsid w:val="007B6D23"/>
    <w:rsid w:val="007B7EA5"/>
    <w:rsid w:val="007C3A7E"/>
    <w:rsid w:val="007C42BC"/>
    <w:rsid w:val="007C4524"/>
    <w:rsid w:val="007C4DF0"/>
    <w:rsid w:val="007C73C2"/>
    <w:rsid w:val="007C796A"/>
    <w:rsid w:val="007D00C3"/>
    <w:rsid w:val="007D0483"/>
    <w:rsid w:val="007D1835"/>
    <w:rsid w:val="007D5910"/>
    <w:rsid w:val="007D59DA"/>
    <w:rsid w:val="007D5B7C"/>
    <w:rsid w:val="007D6082"/>
    <w:rsid w:val="007E0438"/>
    <w:rsid w:val="007E07AD"/>
    <w:rsid w:val="007E470E"/>
    <w:rsid w:val="007E5930"/>
    <w:rsid w:val="007E774A"/>
    <w:rsid w:val="007F0AE8"/>
    <w:rsid w:val="007F15F0"/>
    <w:rsid w:val="007F1C49"/>
    <w:rsid w:val="007F28E0"/>
    <w:rsid w:val="007F2E18"/>
    <w:rsid w:val="007F4CFD"/>
    <w:rsid w:val="007F5112"/>
    <w:rsid w:val="007F6303"/>
    <w:rsid w:val="007F6CCF"/>
    <w:rsid w:val="00800AA8"/>
    <w:rsid w:val="008012D9"/>
    <w:rsid w:val="008022F4"/>
    <w:rsid w:val="00802862"/>
    <w:rsid w:val="0080380D"/>
    <w:rsid w:val="0080450C"/>
    <w:rsid w:val="00805B57"/>
    <w:rsid w:val="00807ACA"/>
    <w:rsid w:val="00810F9E"/>
    <w:rsid w:val="0081239A"/>
    <w:rsid w:val="008148A6"/>
    <w:rsid w:val="00815D37"/>
    <w:rsid w:val="008162F6"/>
    <w:rsid w:val="0082063D"/>
    <w:rsid w:val="00820EFD"/>
    <w:rsid w:val="00820F5E"/>
    <w:rsid w:val="00825CCD"/>
    <w:rsid w:val="00830850"/>
    <w:rsid w:val="00832499"/>
    <w:rsid w:val="008329A5"/>
    <w:rsid w:val="0083357A"/>
    <w:rsid w:val="00833E2F"/>
    <w:rsid w:val="008400B2"/>
    <w:rsid w:val="00840119"/>
    <w:rsid w:val="008418DC"/>
    <w:rsid w:val="00841BD5"/>
    <w:rsid w:val="0084634F"/>
    <w:rsid w:val="00847706"/>
    <w:rsid w:val="008477E9"/>
    <w:rsid w:val="008500D5"/>
    <w:rsid w:val="00850567"/>
    <w:rsid w:val="00852CED"/>
    <w:rsid w:val="00853AB3"/>
    <w:rsid w:val="00855938"/>
    <w:rsid w:val="00855E47"/>
    <w:rsid w:val="0085667C"/>
    <w:rsid w:val="00856695"/>
    <w:rsid w:val="00861047"/>
    <w:rsid w:val="00865705"/>
    <w:rsid w:val="0086691B"/>
    <w:rsid w:val="00867BC7"/>
    <w:rsid w:val="00867D30"/>
    <w:rsid w:val="008703D7"/>
    <w:rsid w:val="00870A73"/>
    <w:rsid w:val="00870E60"/>
    <w:rsid w:val="008747F9"/>
    <w:rsid w:val="0087537F"/>
    <w:rsid w:val="0087616C"/>
    <w:rsid w:val="008762B8"/>
    <w:rsid w:val="00876B34"/>
    <w:rsid w:val="008779A8"/>
    <w:rsid w:val="00877A7F"/>
    <w:rsid w:val="00881C48"/>
    <w:rsid w:val="00882491"/>
    <w:rsid w:val="0088261C"/>
    <w:rsid w:val="00884798"/>
    <w:rsid w:val="00885C2E"/>
    <w:rsid w:val="008865CB"/>
    <w:rsid w:val="00887A20"/>
    <w:rsid w:val="00887E59"/>
    <w:rsid w:val="0089026D"/>
    <w:rsid w:val="008918B0"/>
    <w:rsid w:val="00891BF4"/>
    <w:rsid w:val="0089291E"/>
    <w:rsid w:val="00892F42"/>
    <w:rsid w:val="0089529B"/>
    <w:rsid w:val="00895B2C"/>
    <w:rsid w:val="00895EB9"/>
    <w:rsid w:val="00895F3B"/>
    <w:rsid w:val="0089628C"/>
    <w:rsid w:val="008962BB"/>
    <w:rsid w:val="00897960"/>
    <w:rsid w:val="00897BCA"/>
    <w:rsid w:val="008A0FC7"/>
    <w:rsid w:val="008A14BC"/>
    <w:rsid w:val="008A3923"/>
    <w:rsid w:val="008A3A87"/>
    <w:rsid w:val="008A5C26"/>
    <w:rsid w:val="008B0543"/>
    <w:rsid w:val="008B0CAE"/>
    <w:rsid w:val="008B106E"/>
    <w:rsid w:val="008B126E"/>
    <w:rsid w:val="008B1CC5"/>
    <w:rsid w:val="008B25A2"/>
    <w:rsid w:val="008B3280"/>
    <w:rsid w:val="008B338F"/>
    <w:rsid w:val="008B447B"/>
    <w:rsid w:val="008B4586"/>
    <w:rsid w:val="008B4A7A"/>
    <w:rsid w:val="008B6420"/>
    <w:rsid w:val="008B7343"/>
    <w:rsid w:val="008C0464"/>
    <w:rsid w:val="008C185C"/>
    <w:rsid w:val="008C20F8"/>
    <w:rsid w:val="008C59F2"/>
    <w:rsid w:val="008D0518"/>
    <w:rsid w:val="008D1F91"/>
    <w:rsid w:val="008D2672"/>
    <w:rsid w:val="008D6AB9"/>
    <w:rsid w:val="008E0158"/>
    <w:rsid w:val="008E0648"/>
    <w:rsid w:val="008E0A22"/>
    <w:rsid w:val="008E10D9"/>
    <w:rsid w:val="008E18B6"/>
    <w:rsid w:val="008E190B"/>
    <w:rsid w:val="008E2F96"/>
    <w:rsid w:val="008E7C5E"/>
    <w:rsid w:val="008F0053"/>
    <w:rsid w:val="008F0FC6"/>
    <w:rsid w:val="008F1344"/>
    <w:rsid w:val="008F19CC"/>
    <w:rsid w:val="008F2DA8"/>
    <w:rsid w:val="008F3159"/>
    <w:rsid w:val="008F3F72"/>
    <w:rsid w:val="008F63F3"/>
    <w:rsid w:val="008F6613"/>
    <w:rsid w:val="009007F6"/>
    <w:rsid w:val="00900A6D"/>
    <w:rsid w:val="0090232B"/>
    <w:rsid w:val="0090247F"/>
    <w:rsid w:val="0090428A"/>
    <w:rsid w:val="009045F4"/>
    <w:rsid w:val="00904AB9"/>
    <w:rsid w:val="009052F1"/>
    <w:rsid w:val="00906526"/>
    <w:rsid w:val="009071D4"/>
    <w:rsid w:val="00910B8D"/>
    <w:rsid w:val="00910D6E"/>
    <w:rsid w:val="0091279B"/>
    <w:rsid w:val="00914183"/>
    <w:rsid w:val="00915026"/>
    <w:rsid w:val="0091791B"/>
    <w:rsid w:val="00917A8B"/>
    <w:rsid w:val="0092145E"/>
    <w:rsid w:val="00922167"/>
    <w:rsid w:val="0092283F"/>
    <w:rsid w:val="0092365B"/>
    <w:rsid w:val="0092479B"/>
    <w:rsid w:val="00926F8F"/>
    <w:rsid w:val="00927B5D"/>
    <w:rsid w:val="00930511"/>
    <w:rsid w:val="00932D22"/>
    <w:rsid w:val="00933024"/>
    <w:rsid w:val="00933E1E"/>
    <w:rsid w:val="00934B67"/>
    <w:rsid w:val="00936098"/>
    <w:rsid w:val="009365B4"/>
    <w:rsid w:val="00940285"/>
    <w:rsid w:val="00942BC6"/>
    <w:rsid w:val="00943D27"/>
    <w:rsid w:val="009460E1"/>
    <w:rsid w:val="00946588"/>
    <w:rsid w:val="009470AE"/>
    <w:rsid w:val="00950874"/>
    <w:rsid w:val="00950C4E"/>
    <w:rsid w:val="00952607"/>
    <w:rsid w:val="009565A5"/>
    <w:rsid w:val="009615D9"/>
    <w:rsid w:val="00961B99"/>
    <w:rsid w:val="00961D31"/>
    <w:rsid w:val="00964A45"/>
    <w:rsid w:val="0096518D"/>
    <w:rsid w:val="009651CA"/>
    <w:rsid w:val="009665D1"/>
    <w:rsid w:val="009668A1"/>
    <w:rsid w:val="00967BC4"/>
    <w:rsid w:val="009700A5"/>
    <w:rsid w:val="0097204C"/>
    <w:rsid w:val="009729F2"/>
    <w:rsid w:val="00974307"/>
    <w:rsid w:val="009745C1"/>
    <w:rsid w:val="00974729"/>
    <w:rsid w:val="00976567"/>
    <w:rsid w:val="00977E85"/>
    <w:rsid w:val="00981BDB"/>
    <w:rsid w:val="00981C83"/>
    <w:rsid w:val="009822BB"/>
    <w:rsid w:val="009844F3"/>
    <w:rsid w:val="00984BE4"/>
    <w:rsid w:val="0098549E"/>
    <w:rsid w:val="00985800"/>
    <w:rsid w:val="0098692E"/>
    <w:rsid w:val="00986B68"/>
    <w:rsid w:val="00991648"/>
    <w:rsid w:val="00992936"/>
    <w:rsid w:val="00992A34"/>
    <w:rsid w:val="00992DFF"/>
    <w:rsid w:val="0099500F"/>
    <w:rsid w:val="00997D82"/>
    <w:rsid w:val="00997EF0"/>
    <w:rsid w:val="009A0B7A"/>
    <w:rsid w:val="009A1EA9"/>
    <w:rsid w:val="009A2CAA"/>
    <w:rsid w:val="009A4D28"/>
    <w:rsid w:val="009A505A"/>
    <w:rsid w:val="009A6289"/>
    <w:rsid w:val="009A6541"/>
    <w:rsid w:val="009A7972"/>
    <w:rsid w:val="009A7FE7"/>
    <w:rsid w:val="009B0231"/>
    <w:rsid w:val="009B781F"/>
    <w:rsid w:val="009C034E"/>
    <w:rsid w:val="009C03E0"/>
    <w:rsid w:val="009C2196"/>
    <w:rsid w:val="009C4BAB"/>
    <w:rsid w:val="009C5A50"/>
    <w:rsid w:val="009C6BF3"/>
    <w:rsid w:val="009C7F13"/>
    <w:rsid w:val="009D0BC7"/>
    <w:rsid w:val="009D5CF7"/>
    <w:rsid w:val="009D6D07"/>
    <w:rsid w:val="009D74E0"/>
    <w:rsid w:val="009E1EEB"/>
    <w:rsid w:val="009E38BB"/>
    <w:rsid w:val="009E40B2"/>
    <w:rsid w:val="009E4A19"/>
    <w:rsid w:val="009E4FC8"/>
    <w:rsid w:val="009E588E"/>
    <w:rsid w:val="009E5BE8"/>
    <w:rsid w:val="009E62CC"/>
    <w:rsid w:val="009F124F"/>
    <w:rsid w:val="009F1548"/>
    <w:rsid w:val="009F181A"/>
    <w:rsid w:val="009F31FB"/>
    <w:rsid w:val="009F41D1"/>
    <w:rsid w:val="009F4BE7"/>
    <w:rsid w:val="009F5B7D"/>
    <w:rsid w:val="009F67E8"/>
    <w:rsid w:val="00A00C61"/>
    <w:rsid w:val="00A0160D"/>
    <w:rsid w:val="00A02046"/>
    <w:rsid w:val="00A03944"/>
    <w:rsid w:val="00A0439D"/>
    <w:rsid w:val="00A04879"/>
    <w:rsid w:val="00A057F3"/>
    <w:rsid w:val="00A05802"/>
    <w:rsid w:val="00A06343"/>
    <w:rsid w:val="00A068CB"/>
    <w:rsid w:val="00A079F9"/>
    <w:rsid w:val="00A108F3"/>
    <w:rsid w:val="00A10C9D"/>
    <w:rsid w:val="00A10D96"/>
    <w:rsid w:val="00A122BF"/>
    <w:rsid w:val="00A13DE9"/>
    <w:rsid w:val="00A13FE1"/>
    <w:rsid w:val="00A13FF4"/>
    <w:rsid w:val="00A14138"/>
    <w:rsid w:val="00A15626"/>
    <w:rsid w:val="00A16EC8"/>
    <w:rsid w:val="00A16FF3"/>
    <w:rsid w:val="00A17597"/>
    <w:rsid w:val="00A176AB"/>
    <w:rsid w:val="00A2079C"/>
    <w:rsid w:val="00A237C3"/>
    <w:rsid w:val="00A238E7"/>
    <w:rsid w:val="00A23C91"/>
    <w:rsid w:val="00A249C6"/>
    <w:rsid w:val="00A267B2"/>
    <w:rsid w:val="00A319B0"/>
    <w:rsid w:val="00A322A0"/>
    <w:rsid w:val="00A3472F"/>
    <w:rsid w:val="00A347DA"/>
    <w:rsid w:val="00A34B0A"/>
    <w:rsid w:val="00A34E63"/>
    <w:rsid w:val="00A35664"/>
    <w:rsid w:val="00A35C4B"/>
    <w:rsid w:val="00A36362"/>
    <w:rsid w:val="00A36D7E"/>
    <w:rsid w:val="00A376D5"/>
    <w:rsid w:val="00A406B1"/>
    <w:rsid w:val="00A40A0F"/>
    <w:rsid w:val="00A40AF9"/>
    <w:rsid w:val="00A439D1"/>
    <w:rsid w:val="00A4402A"/>
    <w:rsid w:val="00A45F07"/>
    <w:rsid w:val="00A46C86"/>
    <w:rsid w:val="00A512C3"/>
    <w:rsid w:val="00A51487"/>
    <w:rsid w:val="00A526FB"/>
    <w:rsid w:val="00A5577D"/>
    <w:rsid w:val="00A56F98"/>
    <w:rsid w:val="00A61BAC"/>
    <w:rsid w:val="00A624F9"/>
    <w:rsid w:val="00A62BAE"/>
    <w:rsid w:val="00A62D94"/>
    <w:rsid w:val="00A6548D"/>
    <w:rsid w:val="00A669B5"/>
    <w:rsid w:val="00A67348"/>
    <w:rsid w:val="00A71DEA"/>
    <w:rsid w:val="00A72FAA"/>
    <w:rsid w:val="00A736C4"/>
    <w:rsid w:val="00A73AF4"/>
    <w:rsid w:val="00A75465"/>
    <w:rsid w:val="00A758A6"/>
    <w:rsid w:val="00A75985"/>
    <w:rsid w:val="00A76E53"/>
    <w:rsid w:val="00A770D9"/>
    <w:rsid w:val="00A77330"/>
    <w:rsid w:val="00A84081"/>
    <w:rsid w:val="00A84BFE"/>
    <w:rsid w:val="00A867FA"/>
    <w:rsid w:val="00A868D9"/>
    <w:rsid w:val="00A90064"/>
    <w:rsid w:val="00A90324"/>
    <w:rsid w:val="00A92063"/>
    <w:rsid w:val="00A9257D"/>
    <w:rsid w:val="00A9280B"/>
    <w:rsid w:val="00A92C49"/>
    <w:rsid w:val="00A93175"/>
    <w:rsid w:val="00A9401C"/>
    <w:rsid w:val="00A94B60"/>
    <w:rsid w:val="00A95D7A"/>
    <w:rsid w:val="00AA32F6"/>
    <w:rsid w:val="00AA3DC2"/>
    <w:rsid w:val="00AA4BB6"/>
    <w:rsid w:val="00AB0D7D"/>
    <w:rsid w:val="00AB3409"/>
    <w:rsid w:val="00AB35F3"/>
    <w:rsid w:val="00AB38DA"/>
    <w:rsid w:val="00AB4322"/>
    <w:rsid w:val="00AB7745"/>
    <w:rsid w:val="00AC2405"/>
    <w:rsid w:val="00AC4420"/>
    <w:rsid w:val="00AC48A9"/>
    <w:rsid w:val="00AC5743"/>
    <w:rsid w:val="00AC6AEC"/>
    <w:rsid w:val="00AC77E4"/>
    <w:rsid w:val="00AD0265"/>
    <w:rsid w:val="00AD0960"/>
    <w:rsid w:val="00AD166A"/>
    <w:rsid w:val="00AD665D"/>
    <w:rsid w:val="00AD732D"/>
    <w:rsid w:val="00AE0316"/>
    <w:rsid w:val="00AE22CC"/>
    <w:rsid w:val="00AE27C0"/>
    <w:rsid w:val="00AE349F"/>
    <w:rsid w:val="00AE73C4"/>
    <w:rsid w:val="00AE7ADA"/>
    <w:rsid w:val="00AE7BCD"/>
    <w:rsid w:val="00AF1849"/>
    <w:rsid w:val="00AF2125"/>
    <w:rsid w:val="00AF35D0"/>
    <w:rsid w:val="00AF4744"/>
    <w:rsid w:val="00AF4E73"/>
    <w:rsid w:val="00AF50DF"/>
    <w:rsid w:val="00AF5836"/>
    <w:rsid w:val="00AF636E"/>
    <w:rsid w:val="00AF69B7"/>
    <w:rsid w:val="00B007FE"/>
    <w:rsid w:val="00B0312F"/>
    <w:rsid w:val="00B0400F"/>
    <w:rsid w:val="00B05F2B"/>
    <w:rsid w:val="00B064FD"/>
    <w:rsid w:val="00B0752C"/>
    <w:rsid w:val="00B113FB"/>
    <w:rsid w:val="00B12ACD"/>
    <w:rsid w:val="00B12ACE"/>
    <w:rsid w:val="00B12D2E"/>
    <w:rsid w:val="00B13B88"/>
    <w:rsid w:val="00B140FA"/>
    <w:rsid w:val="00B14158"/>
    <w:rsid w:val="00B15AAD"/>
    <w:rsid w:val="00B16327"/>
    <w:rsid w:val="00B174E2"/>
    <w:rsid w:val="00B203FB"/>
    <w:rsid w:val="00B212EB"/>
    <w:rsid w:val="00B2320B"/>
    <w:rsid w:val="00B31FB9"/>
    <w:rsid w:val="00B322D8"/>
    <w:rsid w:val="00B33979"/>
    <w:rsid w:val="00B35276"/>
    <w:rsid w:val="00B35BD2"/>
    <w:rsid w:val="00B36346"/>
    <w:rsid w:val="00B36666"/>
    <w:rsid w:val="00B37F39"/>
    <w:rsid w:val="00B37F3F"/>
    <w:rsid w:val="00B41416"/>
    <w:rsid w:val="00B41C3C"/>
    <w:rsid w:val="00B42284"/>
    <w:rsid w:val="00B43092"/>
    <w:rsid w:val="00B45B9F"/>
    <w:rsid w:val="00B46F89"/>
    <w:rsid w:val="00B47AD4"/>
    <w:rsid w:val="00B47DCB"/>
    <w:rsid w:val="00B5307D"/>
    <w:rsid w:val="00B541F2"/>
    <w:rsid w:val="00B57B0E"/>
    <w:rsid w:val="00B60AB2"/>
    <w:rsid w:val="00B61152"/>
    <w:rsid w:val="00B6135B"/>
    <w:rsid w:val="00B622F1"/>
    <w:rsid w:val="00B62EAB"/>
    <w:rsid w:val="00B63CCB"/>
    <w:rsid w:val="00B646EF"/>
    <w:rsid w:val="00B653C0"/>
    <w:rsid w:val="00B6542D"/>
    <w:rsid w:val="00B65773"/>
    <w:rsid w:val="00B6641D"/>
    <w:rsid w:val="00B66DCA"/>
    <w:rsid w:val="00B67F49"/>
    <w:rsid w:val="00B7051D"/>
    <w:rsid w:val="00B73043"/>
    <w:rsid w:val="00B733FE"/>
    <w:rsid w:val="00B80641"/>
    <w:rsid w:val="00B81F52"/>
    <w:rsid w:val="00B8296A"/>
    <w:rsid w:val="00B82C39"/>
    <w:rsid w:val="00B86403"/>
    <w:rsid w:val="00B86790"/>
    <w:rsid w:val="00B86B6D"/>
    <w:rsid w:val="00B9020E"/>
    <w:rsid w:val="00B90604"/>
    <w:rsid w:val="00B90AD0"/>
    <w:rsid w:val="00B91D30"/>
    <w:rsid w:val="00B92506"/>
    <w:rsid w:val="00B92C50"/>
    <w:rsid w:val="00B9420A"/>
    <w:rsid w:val="00B95302"/>
    <w:rsid w:val="00B9783B"/>
    <w:rsid w:val="00BA0147"/>
    <w:rsid w:val="00BA0BC4"/>
    <w:rsid w:val="00BA1209"/>
    <w:rsid w:val="00BA23D9"/>
    <w:rsid w:val="00BA2987"/>
    <w:rsid w:val="00BA2E07"/>
    <w:rsid w:val="00BA382D"/>
    <w:rsid w:val="00BA3D8C"/>
    <w:rsid w:val="00BA4749"/>
    <w:rsid w:val="00BA66B2"/>
    <w:rsid w:val="00BA742E"/>
    <w:rsid w:val="00BB36D7"/>
    <w:rsid w:val="00BB4083"/>
    <w:rsid w:val="00BB4AAF"/>
    <w:rsid w:val="00BB5460"/>
    <w:rsid w:val="00BB5F26"/>
    <w:rsid w:val="00BC1284"/>
    <w:rsid w:val="00BC12EB"/>
    <w:rsid w:val="00BC2800"/>
    <w:rsid w:val="00BC5116"/>
    <w:rsid w:val="00BC52FA"/>
    <w:rsid w:val="00BC60AA"/>
    <w:rsid w:val="00BC7B1C"/>
    <w:rsid w:val="00BD0DB7"/>
    <w:rsid w:val="00BD0DC3"/>
    <w:rsid w:val="00BD20E7"/>
    <w:rsid w:val="00BD21AC"/>
    <w:rsid w:val="00BD2CC7"/>
    <w:rsid w:val="00BD605C"/>
    <w:rsid w:val="00BD64F8"/>
    <w:rsid w:val="00BD6FE2"/>
    <w:rsid w:val="00BE083A"/>
    <w:rsid w:val="00BE2785"/>
    <w:rsid w:val="00BE335A"/>
    <w:rsid w:val="00BE39D4"/>
    <w:rsid w:val="00BE40B4"/>
    <w:rsid w:val="00BE5C5C"/>
    <w:rsid w:val="00BE5C77"/>
    <w:rsid w:val="00BF01DA"/>
    <w:rsid w:val="00BF0550"/>
    <w:rsid w:val="00BF3C02"/>
    <w:rsid w:val="00BF3E15"/>
    <w:rsid w:val="00BF4A55"/>
    <w:rsid w:val="00BF65BE"/>
    <w:rsid w:val="00BF7BF9"/>
    <w:rsid w:val="00BF7DEA"/>
    <w:rsid w:val="00C005D0"/>
    <w:rsid w:val="00C00A92"/>
    <w:rsid w:val="00C010DA"/>
    <w:rsid w:val="00C03B54"/>
    <w:rsid w:val="00C040EA"/>
    <w:rsid w:val="00C062A1"/>
    <w:rsid w:val="00C064C0"/>
    <w:rsid w:val="00C101F8"/>
    <w:rsid w:val="00C104ED"/>
    <w:rsid w:val="00C148EA"/>
    <w:rsid w:val="00C16EF1"/>
    <w:rsid w:val="00C171F1"/>
    <w:rsid w:val="00C2031D"/>
    <w:rsid w:val="00C20A85"/>
    <w:rsid w:val="00C24550"/>
    <w:rsid w:val="00C27B6E"/>
    <w:rsid w:val="00C31EBC"/>
    <w:rsid w:val="00C341CC"/>
    <w:rsid w:val="00C348E5"/>
    <w:rsid w:val="00C3524F"/>
    <w:rsid w:val="00C352A9"/>
    <w:rsid w:val="00C365E0"/>
    <w:rsid w:val="00C36843"/>
    <w:rsid w:val="00C36C7A"/>
    <w:rsid w:val="00C40E43"/>
    <w:rsid w:val="00C41479"/>
    <w:rsid w:val="00C41DC0"/>
    <w:rsid w:val="00C42383"/>
    <w:rsid w:val="00C424DE"/>
    <w:rsid w:val="00C52745"/>
    <w:rsid w:val="00C52E6A"/>
    <w:rsid w:val="00C538EA"/>
    <w:rsid w:val="00C54DDE"/>
    <w:rsid w:val="00C565E4"/>
    <w:rsid w:val="00C56C4D"/>
    <w:rsid w:val="00C6158E"/>
    <w:rsid w:val="00C61E0E"/>
    <w:rsid w:val="00C62480"/>
    <w:rsid w:val="00C62A2C"/>
    <w:rsid w:val="00C63242"/>
    <w:rsid w:val="00C63883"/>
    <w:rsid w:val="00C6426A"/>
    <w:rsid w:val="00C64B14"/>
    <w:rsid w:val="00C707C0"/>
    <w:rsid w:val="00C71106"/>
    <w:rsid w:val="00C7284E"/>
    <w:rsid w:val="00C73F4A"/>
    <w:rsid w:val="00C7422E"/>
    <w:rsid w:val="00C751BA"/>
    <w:rsid w:val="00C77B62"/>
    <w:rsid w:val="00C80BBF"/>
    <w:rsid w:val="00C818DB"/>
    <w:rsid w:val="00C8202B"/>
    <w:rsid w:val="00C831CB"/>
    <w:rsid w:val="00C8407E"/>
    <w:rsid w:val="00C85215"/>
    <w:rsid w:val="00C86DF1"/>
    <w:rsid w:val="00C90DD9"/>
    <w:rsid w:val="00C92065"/>
    <w:rsid w:val="00C94AAC"/>
    <w:rsid w:val="00C950A3"/>
    <w:rsid w:val="00C95CDB"/>
    <w:rsid w:val="00C966AE"/>
    <w:rsid w:val="00C9766E"/>
    <w:rsid w:val="00C977B9"/>
    <w:rsid w:val="00C97C29"/>
    <w:rsid w:val="00C97E4A"/>
    <w:rsid w:val="00CA097A"/>
    <w:rsid w:val="00CA21BC"/>
    <w:rsid w:val="00CA2373"/>
    <w:rsid w:val="00CA2F52"/>
    <w:rsid w:val="00CA3E4D"/>
    <w:rsid w:val="00CA4D21"/>
    <w:rsid w:val="00CA6967"/>
    <w:rsid w:val="00CB0096"/>
    <w:rsid w:val="00CB2561"/>
    <w:rsid w:val="00CB3474"/>
    <w:rsid w:val="00CB4350"/>
    <w:rsid w:val="00CB6597"/>
    <w:rsid w:val="00CC1D53"/>
    <w:rsid w:val="00CC64B9"/>
    <w:rsid w:val="00CC6B82"/>
    <w:rsid w:val="00CC7369"/>
    <w:rsid w:val="00CC77F9"/>
    <w:rsid w:val="00CD1458"/>
    <w:rsid w:val="00CD4023"/>
    <w:rsid w:val="00CD58BE"/>
    <w:rsid w:val="00CD76BC"/>
    <w:rsid w:val="00CD7DE4"/>
    <w:rsid w:val="00CE22F9"/>
    <w:rsid w:val="00CE2F5D"/>
    <w:rsid w:val="00CE40E1"/>
    <w:rsid w:val="00CE477F"/>
    <w:rsid w:val="00CE6630"/>
    <w:rsid w:val="00CE663B"/>
    <w:rsid w:val="00CE67C6"/>
    <w:rsid w:val="00CE6DF6"/>
    <w:rsid w:val="00CF0C9A"/>
    <w:rsid w:val="00CF1C31"/>
    <w:rsid w:val="00CF56B5"/>
    <w:rsid w:val="00CF599E"/>
    <w:rsid w:val="00CF6411"/>
    <w:rsid w:val="00CF641C"/>
    <w:rsid w:val="00CF6A65"/>
    <w:rsid w:val="00CF7013"/>
    <w:rsid w:val="00D00F6D"/>
    <w:rsid w:val="00D016BD"/>
    <w:rsid w:val="00D03100"/>
    <w:rsid w:val="00D031AC"/>
    <w:rsid w:val="00D04C03"/>
    <w:rsid w:val="00D04CEC"/>
    <w:rsid w:val="00D04EB5"/>
    <w:rsid w:val="00D04F03"/>
    <w:rsid w:val="00D05811"/>
    <w:rsid w:val="00D06DDE"/>
    <w:rsid w:val="00D076F3"/>
    <w:rsid w:val="00D105AA"/>
    <w:rsid w:val="00D11998"/>
    <w:rsid w:val="00D12DDF"/>
    <w:rsid w:val="00D13089"/>
    <w:rsid w:val="00D14116"/>
    <w:rsid w:val="00D14496"/>
    <w:rsid w:val="00D14B67"/>
    <w:rsid w:val="00D14BA8"/>
    <w:rsid w:val="00D15465"/>
    <w:rsid w:val="00D15D72"/>
    <w:rsid w:val="00D1680E"/>
    <w:rsid w:val="00D207B0"/>
    <w:rsid w:val="00D20855"/>
    <w:rsid w:val="00D20986"/>
    <w:rsid w:val="00D20EEF"/>
    <w:rsid w:val="00D21232"/>
    <w:rsid w:val="00D21AAB"/>
    <w:rsid w:val="00D22398"/>
    <w:rsid w:val="00D23277"/>
    <w:rsid w:val="00D241E3"/>
    <w:rsid w:val="00D25423"/>
    <w:rsid w:val="00D2565F"/>
    <w:rsid w:val="00D25CA6"/>
    <w:rsid w:val="00D264FE"/>
    <w:rsid w:val="00D270FD"/>
    <w:rsid w:val="00D2724C"/>
    <w:rsid w:val="00D3003C"/>
    <w:rsid w:val="00D304A8"/>
    <w:rsid w:val="00D30DDB"/>
    <w:rsid w:val="00D32534"/>
    <w:rsid w:val="00D334D3"/>
    <w:rsid w:val="00D359DF"/>
    <w:rsid w:val="00D40D58"/>
    <w:rsid w:val="00D41B60"/>
    <w:rsid w:val="00D42FEB"/>
    <w:rsid w:val="00D45053"/>
    <w:rsid w:val="00D47607"/>
    <w:rsid w:val="00D50D37"/>
    <w:rsid w:val="00D50D88"/>
    <w:rsid w:val="00D52FAE"/>
    <w:rsid w:val="00D551AA"/>
    <w:rsid w:val="00D556FD"/>
    <w:rsid w:val="00D55E47"/>
    <w:rsid w:val="00D55F09"/>
    <w:rsid w:val="00D5631D"/>
    <w:rsid w:val="00D56B04"/>
    <w:rsid w:val="00D56C33"/>
    <w:rsid w:val="00D56E92"/>
    <w:rsid w:val="00D5710A"/>
    <w:rsid w:val="00D6167A"/>
    <w:rsid w:val="00D65711"/>
    <w:rsid w:val="00D67FED"/>
    <w:rsid w:val="00D706E8"/>
    <w:rsid w:val="00D70949"/>
    <w:rsid w:val="00D71545"/>
    <w:rsid w:val="00D726FB"/>
    <w:rsid w:val="00D75333"/>
    <w:rsid w:val="00D754FE"/>
    <w:rsid w:val="00D76087"/>
    <w:rsid w:val="00D76CF0"/>
    <w:rsid w:val="00D80456"/>
    <w:rsid w:val="00D8087C"/>
    <w:rsid w:val="00D816FD"/>
    <w:rsid w:val="00D82894"/>
    <w:rsid w:val="00D8356A"/>
    <w:rsid w:val="00D83571"/>
    <w:rsid w:val="00D85530"/>
    <w:rsid w:val="00D859EF"/>
    <w:rsid w:val="00D8676F"/>
    <w:rsid w:val="00D869A0"/>
    <w:rsid w:val="00D8786C"/>
    <w:rsid w:val="00D87D28"/>
    <w:rsid w:val="00D9056A"/>
    <w:rsid w:val="00D90828"/>
    <w:rsid w:val="00D90E88"/>
    <w:rsid w:val="00D910DC"/>
    <w:rsid w:val="00D91631"/>
    <w:rsid w:val="00D9174D"/>
    <w:rsid w:val="00D917AC"/>
    <w:rsid w:val="00D91D7D"/>
    <w:rsid w:val="00D92A1D"/>
    <w:rsid w:val="00D97BA3"/>
    <w:rsid w:val="00D97E7C"/>
    <w:rsid w:val="00DA160D"/>
    <w:rsid w:val="00DA22AD"/>
    <w:rsid w:val="00DA2E7E"/>
    <w:rsid w:val="00DA2ED0"/>
    <w:rsid w:val="00DA3103"/>
    <w:rsid w:val="00DA5BF7"/>
    <w:rsid w:val="00DA6274"/>
    <w:rsid w:val="00DA6777"/>
    <w:rsid w:val="00DA67CE"/>
    <w:rsid w:val="00DA7C21"/>
    <w:rsid w:val="00DB00AB"/>
    <w:rsid w:val="00DB016C"/>
    <w:rsid w:val="00DB2B90"/>
    <w:rsid w:val="00DB2F7D"/>
    <w:rsid w:val="00DB3910"/>
    <w:rsid w:val="00DB3BEA"/>
    <w:rsid w:val="00DB3EBF"/>
    <w:rsid w:val="00DB40D5"/>
    <w:rsid w:val="00DB5740"/>
    <w:rsid w:val="00DB5E02"/>
    <w:rsid w:val="00DB6877"/>
    <w:rsid w:val="00DB7797"/>
    <w:rsid w:val="00DC04F5"/>
    <w:rsid w:val="00DC4EEA"/>
    <w:rsid w:val="00DC57C2"/>
    <w:rsid w:val="00DC637E"/>
    <w:rsid w:val="00DC6A61"/>
    <w:rsid w:val="00DC7F82"/>
    <w:rsid w:val="00DD06F0"/>
    <w:rsid w:val="00DD0977"/>
    <w:rsid w:val="00DD0FBF"/>
    <w:rsid w:val="00DD115B"/>
    <w:rsid w:val="00DD123C"/>
    <w:rsid w:val="00DD2B6D"/>
    <w:rsid w:val="00DD2E3E"/>
    <w:rsid w:val="00DD3739"/>
    <w:rsid w:val="00DD37BB"/>
    <w:rsid w:val="00DD5DE5"/>
    <w:rsid w:val="00DD6CB3"/>
    <w:rsid w:val="00DD7BF1"/>
    <w:rsid w:val="00DD7C4A"/>
    <w:rsid w:val="00DE0231"/>
    <w:rsid w:val="00DE1D01"/>
    <w:rsid w:val="00DE31AF"/>
    <w:rsid w:val="00DE3E52"/>
    <w:rsid w:val="00DE512C"/>
    <w:rsid w:val="00DE7D6F"/>
    <w:rsid w:val="00DE7E4F"/>
    <w:rsid w:val="00DF0160"/>
    <w:rsid w:val="00DF0F06"/>
    <w:rsid w:val="00DF1CE4"/>
    <w:rsid w:val="00DF27A3"/>
    <w:rsid w:val="00DF298D"/>
    <w:rsid w:val="00DF34E9"/>
    <w:rsid w:val="00DF3E33"/>
    <w:rsid w:val="00DF5A8A"/>
    <w:rsid w:val="00DF6016"/>
    <w:rsid w:val="00DF6679"/>
    <w:rsid w:val="00E02F8F"/>
    <w:rsid w:val="00E05C9F"/>
    <w:rsid w:val="00E10AA4"/>
    <w:rsid w:val="00E110AA"/>
    <w:rsid w:val="00E11A99"/>
    <w:rsid w:val="00E130E2"/>
    <w:rsid w:val="00E13C2C"/>
    <w:rsid w:val="00E145D8"/>
    <w:rsid w:val="00E14BFC"/>
    <w:rsid w:val="00E15CFB"/>
    <w:rsid w:val="00E1637D"/>
    <w:rsid w:val="00E16CD9"/>
    <w:rsid w:val="00E2246D"/>
    <w:rsid w:val="00E23B0D"/>
    <w:rsid w:val="00E24C3E"/>
    <w:rsid w:val="00E25653"/>
    <w:rsid w:val="00E27CA6"/>
    <w:rsid w:val="00E30102"/>
    <w:rsid w:val="00E32391"/>
    <w:rsid w:val="00E32D39"/>
    <w:rsid w:val="00E34291"/>
    <w:rsid w:val="00E347B7"/>
    <w:rsid w:val="00E37110"/>
    <w:rsid w:val="00E41580"/>
    <w:rsid w:val="00E42CD9"/>
    <w:rsid w:val="00E43901"/>
    <w:rsid w:val="00E4522D"/>
    <w:rsid w:val="00E45246"/>
    <w:rsid w:val="00E455E4"/>
    <w:rsid w:val="00E466DE"/>
    <w:rsid w:val="00E46F2E"/>
    <w:rsid w:val="00E522FC"/>
    <w:rsid w:val="00E538FC"/>
    <w:rsid w:val="00E549C7"/>
    <w:rsid w:val="00E54F43"/>
    <w:rsid w:val="00E55474"/>
    <w:rsid w:val="00E561F5"/>
    <w:rsid w:val="00E5671A"/>
    <w:rsid w:val="00E56774"/>
    <w:rsid w:val="00E56BB7"/>
    <w:rsid w:val="00E5715A"/>
    <w:rsid w:val="00E57D96"/>
    <w:rsid w:val="00E6100C"/>
    <w:rsid w:val="00E61CBF"/>
    <w:rsid w:val="00E62ED4"/>
    <w:rsid w:val="00E62FF9"/>
    <w:rsid w:val="00E63915"/>
    <w:rsid w:val="00E6410C"/>
    <w:rsid w:val="00E64BC1"/>
    <w:rsid w:val="00E65B0D"/>
    <w:rsid w:val="00E66A00"/>
    <w:rsid w:val="00E66ABE"/>
    <w:rsid w:val="00E67B88"/>
    <w:rsid w:val="00E67E01"/>
    <w:rsid w:val="00E70F10"/>
    <w:rsid w:val="00E71674"/>
    <w:rsid w:val="00E720EF"/>
    <w:rsid w:val="00E73180"/>
    <w:rsid w:val="00E745E0"/>
    <w:rsid w:val="00E74673"/>
    <w:rsid w:val="00E755B1"/>
    <w:rsid w:val="00E76105"/>
    <w:rsid w:val="00E77049"/>
    <w:rsid w:val="00E82E6D"/>
    <w:rsid w:val="00E8652C"/>
    <w:rsid w:val="00E90260"/>
    <w:rsid w:val="00E91A3A"/>
    <w:rsid w:val="00E93B35"/>
    <w:rsid w:val="00E9455A"/>
    <w:rsid w:val="00E94F14"/>
    <w:rsid w:val="00E96ACE"/>
    <w:rsid w:val="00EA090F"/>
    <w:rsid w:val="00EA2303"/>
    <w:rsid w:val="00EA2890"/>
    <w:rsid w:val="00EA2C31"/>
    <w:rsid w:val="00EA3C36"/>
    <w:rsid w:val="00EA4167"/>
    <w:rsid w:val="00EA4E02"/>
    <w:rsid w:val="00EA5ECF"/>
    <w:rsid w:val="00EB0551"/>
    <w:rsid w:val="00EB0BE9"/>
    <w:rsid w:val="00EB253F"/>
    <w:rsid w:val="00EB350A"/>
    <w:rsid w:val="00EB49DE"/>
    <w:rsid w:val="00EB4B27"/>
    <w:rsid w:val="00EB4F0D"/>
    <w:rsid w:val="00EB52AF"/>
    <w:rsid w:val="00EC00F5"/>
    <w:rsid w:val="00EC0571"/>
    <w:rsid w:val="00EC0D75"/>
    <w:rsid w:val="00EC1BC2"/>
    <w:rsid w:val="00EC2A03"/>
    <w:rsid w:val="00EC2BC6"/>
    <w:rsid w:val="00EC70F8"/>
    <w:rsid w:val="00EC75F5"/>
    <w:rsid w:val="00ED51A1"/>
    <w:rsid w:val="00ED6595"/>
    <w:rsid w:val="00EE00FC"/>
    <w:rsid w:val="00EE2347"/>
    <w:rsid w:val="00EE292C"/>
    <w:rsid w:val="00EE2BC4"/>
    <w:rsid w:val="00EE4F58"/>
    <w:rsid w:val="00EE5593"/>
    <w:rsid w:val="00EE60B8"/>
    <w:rsid w:val="00EE7FC2"/>
    <w:rsid w:val="00EF0624"/>
    <w:rsid w:val="00EF2A23"/>
    <w:rsid w:val="00EF3C8D"/>
    <w:rsid w:val="00EF461F"/>
    <w:rsid w:val="00EF66F2"/>
    <w:rsid w:val="00EF69E7"/>
    <w:rsid w:val="00EF6B20"/>
    <w:rsid w:val="00EF6D97"/>
    <w:rsid w:val="00EF7584"/>
    <w:rsid w:val="00F01797"/>
    <w:rsid w:val="00F05265"/>
    <w:rsid w:val="00F05AB8"/>
    <w:rsid w:val="00F067E6"/>
    <w:rsid w:val="00F07DBA"/>
    <w:rsid w:val="00F07E80"/>
    <w:rsid w:val="00F07EB0"/>
    <w:rsid w:val="00F11001"/>
    <w:rsid w:val="00F11C5A"/>
    <w:rsid w:val="00F11ED1"/>
    <w:rsid w:val="00F11FD2"/>
    <w:rsid w:val="00F13658"/>
    <w:rsid w:val="00F14527"/>
    <w:rsid w:val="00F15E80"/>
    <w:rsid w:val="00F16630"/>
    <w:rsid w:val="00F207B4"/>
    <w:rsid w:val="00F20900"/>
    <w:rsid w:val="00F20E8F"/>
    <w:rsid w:val="00F20F7D"/>
    <w:rsid w:val="00F221D2"/>
    <w:rsid w:val="00F22390"/>
    <w:rsid w:val="00F22AE5"/>
    <w:rsid w:val="00F238CB"/>
    <w:rsid w:val="00F23C23"/>
    <w:rsid w:val="00F26E2A"/>
    <w:rsid w:val="00F27EC4"/>
    <w:rsid w:val="00F308E9"/>
    <w:rsid w:val="00F30D27"/>
    <w:rsid w:val="00F31A9F"/>
    <w:rsid w:val="00F31D2C"/>
    <w:rsid w:val="00F345B6"/>
    <w:rsid w:val="00F351E3"/>
    <w:rsid w:val="00F35C01"/>
    <w:rsid w:val="00F365A7"/>
    <w:rsid w:val="00F36965"/>
    <w:rsid w:val="00F41FD9"/>
    <w:rsid w:val="00F431FE"/>
    <w:rsid w:val="00F43688"/>
    <w:rsid w:val="00F512B2"/>
    <w:rsid w:val="00F52183"/>
    <w:rsid w:val="00F54072"/>
    <w:rsid w:val="00F54134"/>
    <w:rsid w:val="00F54BBE"/>
    <w:rsid w:val="00F55020"/>
    <w:rsid w:val="00F557E4"/>
    <w:rsid w:val="00F55FF9"/>
    <w:rsid w:val="00F56B9E"/>
    <w:rsid w:val="00F612AD"/>
    <w:rsid w:val="00F62117"/>
    <w:rsid w:val="00F62ADF"/>
    <w:rsid w:val="00F631F1"/>
    <w:rsid w:val="00F63FCE"/>
    <w:rsid w:val="00F653C0"/>
    <w:rsid w:val="00F667D5"/>
    <w:rsid w:val="00F66C48"/>
    <w:rsid w:val="00F70849"/>
    <w:rsid w:val="00F71829"/>
    <w:rsid w:val="00F7539A"/>
    <w:rsid w:val="00F7732F"/>
    <w:rsid w:val="00F773A0"/>
    <w:rsid w:val="00F77734"/>
    <w:rsid w:val="00F81341"/>
    <w:rsid w:val="00F847D0"/>
    <w:rsid w:val="00F852F0"/>
    <w:rsid w:val="00F8561E"/>
    <w:rsid w:val="00F859D8"/>
    <w:rsid w:val="00F86B72"/>
    <w:rsid w:val="00F873E7"/>
    <w:rsid w:val="00F877A7"/>
    <w:rsid w:val="00F87A34"/>
    <w:rsid w:val="00F930DC"/>
    <w:rsid w:val="00F93A50"/>
    <w:rsid w:val="00F95E0E"/>
    <w:rsid w:val="00F96D68"/>
    <w:rsid w:val="00F97CD6"/>
    <w:rsid w:val="00FA0672"/>
    <w:rsid w:val="00FA3C5E"/>
    <w:rsid w:val="00FA4B88"/>
    <w:rsid w:val="00FA6B9C"/>
    <w:rsid w:val="00FA72B0"/>
    <w:rsid w:val="00FB064A"/>
    <w:rsid w:val="00FB0BB4"/>
    <w:rsid w:val="00FB1A5A"/>
    <w:rsid w:val="00FB2909"/>
    <w:rsid w:val="00FB33C7"/>
    <w:rsid w:val="00FB41F6"/>
    <w:rsid w:val="00FB515F"/>
    <w:rsid w:val="00FB7856"/>
    <w:rsid w:val="00FC08E2"/>
    <w:rsid w:val="00FC13AE"/>
    <w:rsid w:val="00FC1F1B"/>
    <w:rsid w:val="00FC2030"/>
    <w:rsid w:val="00FC2248"/>
    <w:rsid w:val="00FC2C1F"/>
    <w:rsid w:val="00FC35F1"/>
    <w:rsid w:val="00FC43F1"/>
    <w:rsid w:val="00FC4FAD"/>
    <w:rsid w:val="00FC5F1A"/>
    <w:rsid w:val="00FC6659"/>
    <w:rsid w:val="00FD02CD"/>
    <w:rsid w:val="00FD1117"/>
    <w:rsid w:val="00FD299D"/>
    <w:rsid w:val="00FD43BF"/>
    <w:rsid w:val="00FD4654"/>
    <w:rsid w:val="00FD546F"/>
    <w:rsid w:val="00FD5CB9"/>
    <w:rsid w:val="00FD63FF"/>
    <w:rsid w:val="00FD68C9"/>
    <w:rsid w:val="00FD695C"/>
    <w:rsid w:val="00FE089D"/>
    <w:rsid w:val="00FE40D2"/>
    <w:rsid w:val="00FE4A78"/>
    <w:rsid w:val="00FE61AC"/>
    <w:rsid w:val="00FE6D4C"/>
    <w:rsid w:val="00FF0F02"/>
    <w:rsid w:val="00FF11B8"/>
    <w:rsid w:val="00FF1988"/>
    <w:rsid w:val="00FF2E76"/>
    <w:rsid w:val="00FF3C67"/>
    <w:rsid w:val="00FF56B5"/>
    <w:rsid w:val="00FF5969"/>
    <w:rsid w:val="00FF6F67"/>
    <w:rsid w:val="00FF7E3C"/>
    <w:rsid w:val="122449CD"/>
    <w:rsid w:val="138312F1"/>
    <w:rsid w:val="145F27C1"/>
    <w:rsid w:val="14E52AB7"/>
    <w:rsid w:val="22E77281"/>
    <w:rsid w:val="31224643"/>
    <w:rsid w:val="36227A68"/>
    <w:rsid w:val="43DD41D5"/>
    <w:rsid w:val="48C87499"/>
    <w:rsid w:val="603918C1"/>
    <w:rsid w:val="6C1A7E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0" w:semiHidden="0" w:name="heading 2"/>
    <w:lsdException w:qFormat="1" w:uiPriority="0" w:semiHidden="0" w:name="heading 3"/>
    <w:lsdException w:qFormat="1" w:uiPriority="0" w:semiHidden="0" w:name="heading 4"/>
    <w:lsdException w:qFormat="1" w:unhideWhenUsed="0" w:uiPriority="0" w:semiHidden="0" w:name="heading 5"/>
    <w:lsdException w:qFormat="1" w:uiPriority="0" w:semiHidden="0" w:name="heading 6"/>
    <w:lsdException w:qFormat="1" w:unhideWhenUsed="0" w:uiPriority="0" w:semiHidden="0" w:name="heading 7"/>
    <w:lsdException w:qFormat="1" w:uiPriority="0" w:semiHidden="0" w:name="heading 8"/>
    <w:lsdException w:qFormat="1"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nhideWhenUsed="0" w:uiPriority="0" w:name="footnote text"/>
    <w:lsdException w:qFormat="1" w:unhideWhenUsed="0"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qFormat="1" w:unhideWhenUsed="0" w:uiPriority="0"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sz w:val="22"/>
      <w:szCs w:val="22"/>
      <w:lang w:val="en-US" w:eastAsia="en-US" w:bidi="ar-SA"/>
    </w:rPr>
  </w:style>
  <w:style w:type="paragraph" w:styleId="2">
    <w:name w:val="heading 1"/>
    <w:basedOn w:val="1"/>
    <w:next w:val="1"/>
    <w:qFormat/>
    <w:uiPriority w:val="99"/>
    <w:pPr>
      <w:keepNext/>
      <w:spacing w:before="240" w:after="60"/>
      <w:outlineLvl w:val="0"/>
    </w:pPr>
    <w:rPr>
      <w:rFonts w:cs="Arial"/>
      <w:b/>
      <w:bCs/>
      <w:kern w:val="32"/>
      <w:sz w:val="32"/>
      <w:szCs w:val="32"/>
    </w:rPr>
  </w:style>
  <w:style w:type="paragraph" w:styleId="3">
    <w:name w:val="heading 2"/>
    <w:basedOn w:val="1"/>
    <w:next w:val="1"/>
    <w:link w:val="37"/>
    <w:unhideWhenUsed/>
    <w:qFormat/>
    <w:uiPriority w:val="0"/>
    <w:pPr>
      <w:keepNext/>
      <w:keepLines/>
      <w:spacing w:before="4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38"/>
    <w:unhideWhenUsed/>
    <w:qFormat/>
    <w:uiPriority w:val="0"/>
    <w:pPr>
      <w:keepNext/>
      <w:keepLines/>
      <w:spacing w:before="4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39"/>
    <w:unhideWhenUsed/>
    <w:qFormat/>
    <w:uiPriority w:val="0"/>
    <w:pPr>
      <w:keepNext/>
      <w:keepLines/>
      <w:spacing w:before="4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40"/>
    <w:qFormat/>
    <w:uiPriority w:val="0"/>
    <w:pPr>
      <w:tabs>
        <w:tab w:val="left" w:pos="432"/>
        <w:tab w:val="left" w:pos="882"/>
      </w:tabs>
      <w:spacing w:before="240" w:after="60" w:line="276" w:lineRule="auto"/>
      <w:ind w:left="1458" w:hanging="1008"/>
      <w:outlineLvl w:val="4"/>
    </w:pPr>
    <w:rPr>
      <w:rFonts w:ascii="Arial" w:hAnsi="Arial" w:eastAsia="Times New Roman" w:cs="Times New Roman"/>
      <w:b/>
      <w:bCs/>
      <w:iCs/>
      <w:sz w:val="20"/>
      <w:szCs w:val="26"/>
    </w:rPr>
  </w:style>
  <w:style w:type="paragraph" w:styleId="7">
    <w:name w:val="heading 6"/>
    <w:basedOn w:val="1"/>
    <w:next w:val="1"/>
    <w:link w:val="41"/>
    <w:unhideWhenUsed/>
    <w:qFormat/>
    <w:uiPriority w:val="0"/>
    <w:pPr>
      <w:keepNext/>
      <w:keepLines/>
      <w:spacing w:before="4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42"/>
    <w:qFormat/>
    <w:uiPriority w:val="0"/>
    <w:pPr>
      <w:tabs>
        <w:tab w:val="left" w:pos="432"/>
        <w:tab w:val="left" w:pos="882"/>
      </w:tabs>
      <w:spacing w:before="240" w:after="60" w:line="276" w:lineRule="auto"/>
      <w:ind w:left="1746" w:hanging="1296"/>
      <w:outlineLvl w:val="6"/>
    </w:pPr>
    <w:rPr>
      <w:rFonts w:ascii="Times New Roman" w:hAnsi="Times New Roman" w:eastAsia="Times New Roman" w:cs="Times New Roman"/>
      <w:sz w:val="24"/>
      <w:szCs w:val="24"/>
    </w:rPr>
  </w:style>
  <w:style w:type="paragraph" w:styleId="9">
    <w:name w:val="heading 8"/>
    <w:basedOn w:val="1"/>
    <w:next w:val="1"/>
    <w:link w:val="43"/>
    <w:unhideWhenUsed/>
    <w:qFormat/>
    <w:uiPriority w:val="0"/>
    <w:pPr>
      <w:keepNext/>
      <w:keepLines/>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44"/>
    <w:unhideWhenUsed/>
    <w:qFormat/>
    <w:uiPriority w:val="0"/>
    <w:pPr>
      <w:keepNext/>
      <w:keepLines/>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56"/>
    <w:semiHidden/>
    <w:unhideWhenUsed/>
    <w:qFormat/>
    <w:uiPriority w:val="99"/>
    <w:rPr>
      <w:rFonts w:ascii="Segoe UI" w:hAnsi="Segoe UI" w:cs="Segoe UI"/>
      <w:sz w:val="18"/>
      <w:szCs w:val="18"/>
    </w:rPr>
  </w:style>
  <w:style w:type="paragraph" w:styleId="14">
    <w:name w:val="Body Text"/>
    <w:basedOn w:val="1"/>
    <w:qFormat/>
    <w:uiPriority w:val="99"/>
    <w:pPr>
      <w:spacing w:after="120"/>
    </w:pPr>
  </w:style>
  <w:style w:type="paragraph" w:styleId="15">
    <w:name w:val="Body Text 2"/>
    <w:basedOn w:val="1"/>
    <w:link w:val="45"/>
    <w:semiHidden/>
    <w:unhideWhenUsed/>
    <w:qFormat/>
    <w:uiPriority w:val="99"/>
    <w:pPr>
      <w:spacing w:after="120" w:line="480" w:lineRule="auto"/>
    </w:pPr>
  </w:style>
  <w:style w:type="character" w:styleId="16">
    <w:name w:val="annotation reference"/>
    <w:semiHidden/>
    <w:qFormat/>
    <w:uiPriority w:val="99"/>
    <w:rPr>
      <w:rFonts w:cs="Times New Roman"/>
      <w:sz w:val="16"/>
      <w:szCs w:val="16"/>
    </w:rPr>
  </w:style>
  <w:style w:type="paragraph" w:styleId="17">
    <w:name w:val="annotation text"/>
    <w:basedOn w:val="1"/>
    <w:link w:val="61"/>
    <w:semiHidden/>
    <w:qFormat/>
    <w:uiPriority w:val="99"/>
    <w:pPr>
      <w:spacing w:after="200" w:line="276" w:lineRule="auto"/>
    </w:pPr>
    <w:rPr>
      <w:rFonts w:ascii="Times New Roman" w:hAnsi="Times New Roman" w:eastAsia="Times New Roman" w:cs="Times New Roman"/>
      <w:sz w:val="20"/>
      <w:szCs w:val="20"/>
    </w:rPr>
  </w:style>
  <w:style w:type="paragraph" w:styleId="18">
    <w:name w:val="annotation subject"/>
    <w:basedOn w:val="17"/>
    <w:next w:val="17"/>
    <w:link w:val="66"/>
    <w:semiHidden/>
    <w:unhideWhenUsed/>
    <w:qFormat/>
    <w:uiPriority w:val="99"/>
    <w:pPr>
      <w:spacing w:after="160" w:line="240" w:lineRule="auto"/>
    </w:pPr>
    <w:rPr>
      <w:rFonts w:asciiTheme="minorHAnsi" w:hAnsiTheme="minorHAnsi" w:eastAsiaTheme="minorHAnsi" w:cstheme="minorBidi"/>
      <w:b/>
      <w:bCs/>
    </w:rPr>
  </w:style>
  <w:style w:type="character" w:styleId="19">
    <w:name w:val="Emphasis"/>
    <w:qFormat/>
    <w:uiPriority w:val="0"/>
    <w:rPr>
      <w:i/>
      <w:iCs/>
    </w:rPr>
  </w:style>
  <w:style w:type="paragraph" w:styleId="20">
    <w:name w:val="footer"/>
    <w:basedOn w:val="1"/>
    <w:link w:val="46"/>
    <w:unhideWhenUsed/>
    <w:qFormat/>
    <w:uiPriority w:val="99"/>
    <w:pPr>
      <w:tabs>
        <w:tab w:val="center" w:pos="4680"/>
        <w:tab w:val="right" w:pos="9360"/>
      </w:tabs>
    </w:pPr>
  </w:style>
  <w:style w:type="character" w:styleId="21">
    <w:name w:val="footnote reference"/>
    <w:semiHidden/>
    <w:qFormat/>
    <w:uiPriority w:val="0"/>
    <w:rPr>
      <w:vertAlign w:val="superscript"/>
    </w:rPr>
  </w:style>
  <w:style w:type="paragraph" w:styleId="22">
    <w:name w:val="footnote text"/>
    <w:basedOn w:val="1"/>
    <w:link w:val="47"/>
    <w:semiHidden/>
    <w:qFormat/>
    <w:uiPriority w:val="0"/>
    <w:rPr>
      <w:rFonts w:ascii="Arial" w:hAnsi="Arial" w:eastAsia="Times New Roman" w:cs="Times New Roman"/>
      <w:sz w:val="20"/>
      <w:szCs w:val="20"/>
    </w:rPr>
  </w:style>
  <w:style w:type="paragraph" w:styleId="23">
    <w:name w:val="header"/>
    <w:basedOn w:val="1"/>
    <w:link w:val="48"/>
    <w:unhideWhenUsed/>
    <w:qFormat/>
    <w:uiPriority w:val="0"/>
    <w:pPr>
      <w:tabs>
        <w:tab w:val="center" w:pos="4680"/>
        <w:tab w:val="right" w:pos="9360"/>
      </w:tabs>
    </w:pPr>
  </w:style>
  <w:style w:type="character" w:styleId="24">
    <w:name w:val="Hyperlink"/>
    <w:qFormat/>
    <w:uiPriority w:val="99"/>
    <w:rPr>
      <w:color w:val="0000FF"/>
      <w:u w:val="single"/>
    </w:rPr>
  </w:style>
  <w:style w:type="paragraph" w:styleId="25">
    <w:name w:val="Normal (Web)"/>
    <w:basedOn w:val="1"/>
    <w:semiHidden/>
    <w:unhideWhenUsed/>
    <w:qFormat/>
    <w:uiPriority w:val="99"/>
    <w:pPr>
      <w:spacing w:before="100" w:beforeAutospacing="1" w:after="100" w:afterAutospacing="1"/>
    </w:pPr>
    <w:rPr>
      <w:rFonts w:ascii="Times New Roman" w:hAnsi="Times New Roman" w:cs="Times New Roman" w:eastAsiaTheme="minorEastAsia"/>
      <w:sz w:val="24"/>
      <w:szCs w:val="24"/>
    </w:rPr>
  </w:style>
  <w:style w:type="paragraph" w:styleId="26">
    <w:name w:val="Plain Text"/>
    <w:basedOn w:val="1"/>
    <w:link w:val="49"/>
    <w:qFormat/>
    <w:uiPriority w:val="0"/>
    <w:pPr>
      <w:tabs>
        <w:tab w:val="left" w:pos="1440"/>
        <w:tab w:val="left" w:pos="6120"/>
      </w:tabs>
    </w:pPr>
    <w:rPr>
      <w:rFonts w:ascii="Courier New" w:hAnsi="Courier New"/>
      <w:bCs/>
    </w:rPr>
  </w:style>
  <w:style w:type="table" w:styleId="27">
    <w:name w:val="Table Grid"/>
    <w:basedOn w:val="12"/>
    <w:qFormat/>
    <w:uiPriority w:val="59"/>
    <w:rPr>
      <w:lang w:val="en-US"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8">
    <w:name w:val="toc 1"/>
    <w:basedOn w:val="1"/>
    <w:next w:val="1"/>
    <w:qFormat/>
    <w:uiPriority w:val="39"/>
    <w:pPr>
      <w:tabs>
        <w:tab w:val="right" w:leader="underscore" w:pos="9016"/>
      </w:tabs>
      <w:spacing w:before="120" w:after="120"/>
    </w:pPr>
    <w:rPr>
      <w:rFonts w:ascii="Times New Roman" w:hAnsi="Times New Roman" w:eastAsia="Times New Roman" w:cs="Times New Roman"/>
      <w:b/>
      <w:bCs/>
      <w:caps/>
      <w:sz w:val="20"/>
      <w:szCs w:val="20"/>
    </w:rPr>
  </w:style>
  <w:style w:type="paragraph" w:styleId="29">
    <w:name w:val="toc 2"/>
    <w:basedOn w:val="1"/>
    <w:next w:val="1"/>
    <w:qFormat/>
    <w:uiPriority w:val="39"/>
    <w:pPr>
      <w:ind w:left="200"/>
    </w:pPr>
    <w:rPr>
      <w:rFonts w:ascii="Times New Roman" w:hAnsi="Times New Roman" w:eastAsia="Times New Roman" w:cs="Times New Roman"/>
      <w:smallCaps/>
      <w:sz w:val="20"/>
      <w:szCs w:val="20"/>
    </w:rPr>
  </w:style>
  <w:style w:type="paragraph" w:styleId="30">
    <w:name w:val="toc 3"/>
    <w:basedOn w:val="1"/>
    <w:next w:val="1"/>
    <w:qFormat/>
    <w:uiPriority w:val="39"/>
    <w:pPr>
      <w:ind w:left="400"/>
    </w:pPr>
    <w:rPr>
      <w:rFonts w:ascii="Times New Roman" w:hAnsi="Times New Roman" w:eastAsia="Times New Roman" w:cs="Times New Roman"/>
      <w:i/>
      <w:iCs/>
      <w:sz w:val="20"/>
      <w:szCs w:val="20"/>
    </w:rPr>
  </w:style>
  <w:style w:type="paragraph" w:styleId="31">
    <w:name w:val="toc 4"/>
    <w:basedOn w:val="1"/>
    <w:next w:val="1"/>
    <w:unhideWhenUsed/>
    <w:qFormat/>
    <w:uiPriority w:val="39"/>
    <w:pPr>
      <w:spacing w:after="100" w:line="259" w:lineRule="auto"/>
      <w:ind w:left="660"/>
    </w:pPr>
    <w:rPr>
      <w:rFonts w:eastAsiaTheme="minorEastAsia"/>
    </w:rPr>
  </w:style>
  <w:style w:type="paragraph" w:styleId="32">
    <w:name w:val="toc 5"/>
    <w:basedOn w:val="1"/>
    <w:next w:val="1"/>
    <w:unhideWhenUsed/>
    <w:qFormat/>
    <w:uiPriority w:val="39"/>
    <w:pPr>
      <w:spacing w:after="100" w:line="259" w:lineRule="auto"/>
      <w:ind w:left="880"/>
    </w:pPr>
    <w:rPr>
      <w:rFonts w:eastAsiaTheme="minorEastAsia"/>
    </w:rPr>
  </w:style>
  <w:style w:type="paragraph" w:styleId="33">
    <w:name w:val="toc 6"/>
    <w:basedOn w:val="1"/>
    <w:next w:val="1"/>
    <w:unhideWhenUsed/>
    <w:qFormat/>
    <w:uiPriority w:val="39"/>
    <w:pPr>
      <w:spacing w:after="100" w:line="259" w:lineRule="auto"/>
      <w:ind w:left="1100"/>
    </w:pPr>
    <w:rPr>
      <w:rFonts w:eastAsiaTheme="minorEastAsia"/>
    </w:rPr>
  </w:style>
  <w:style w:type="paragraph" w:styleId="34">
    <w:name w:val="toc 7"/>
    <w:basedOn w:val="1"/>
    <w:next w:val="1"/>
    <w:unhideWhenUsed/>
    <w:qFormat/>
    <w:uiPriority w:val="39"/>
    <w:pPr>
      <w:spacing w:after="100" w:line="259" w:lineRule="auto"/>
      <w:ind w:left="1320"/>
    </w:pPr>
    <w:rPr>
      <w:rFonts w:eastAsiaTheme="minorEastAsia"/>
    </w:rPr>
  </w:style>
  <w:style w:type="paragraph" w:styleId="35">
    <w:name w:val="toc 8"/>
    <w:basedOn w:val="1"/>
    <w:next w:val="1"/>
    <w:unhideWhenUsed/>
    <w:qFormat/>
    <w:uiPriority w:val="39"/>
    <w:pPr>
      <w:spacing w:after="100" w:line="259" w:lineRule="auto"/>
      <w:ind w:left="1540"/>
    </w:pPr>
    <w:rPr>
      <w:rFonts w:eastAsiaTheme="minorEastAsia"/>
    </w:rPr>
  </w:style>
  <w:style w:type="paragraph" w:styleId="36">
    <w:name w:val="toc 9"/>
    <w:basedOn w:val="1"/>
    <w:next w:val="1"/>
    <w:unhideWhenUsed/>
    <w:qFormat/>
    <w:uiPriority w:val="39"/>
    <w:pPr>
      <w:spacing w:after="100" w:line="259" w:lineRule="auto"/>
      <w:ind w:left="1760"/>
    </w:pPr>
    <w:rPr>
      <w:rFonts w:eastAsiaTheme="minorEastAsia"/>
    </w:rPr>
  </w:style>
  <w:style w:type="character" w:customStyle="1" w:styleId="37">
    <w:name w:val="Heading 2 Char"/>
    <w:basedOn w:val="11"/>
    <w:link w:val="3"/>
    <w:qFormat/>
    <w:uiPriority w:val="0"/>
    <w:rPr>
      <w:rFonts w:asciiTheme="majorHAnsi" w:hAnsiTheme="majorHAnsi" w:eastAsiaTheme="majorEastAsia" w:cstheme="majorBidi"/>
      <w:color w:val="2E75B6" w:themeColor="accent1" w:themeShade="BF"/>
      <w:sz w:val="26"/>
      <w:szCs w:val="26"/>
      <w:lang w:val="en-US" w:eastAsia="en-US"/>
    </w:rPr>
  </w:style>
  <w:style w:type="character" w:customStyle="1" w:styleId="38">
    <w:name w:val="Heading 3 Char"/>
    <w:basedOn w:val="11"/>
    <w:link w:val="4"/>
    <w:semiHidden/>
    <w:qFormat/>
    <w:uiPriority w:val="9"/>
    <w:rPr>
      <w:rFonts w:asciiTheme="majorHAnsi" w:hAnsiTheme="majorHAnsi" w:eastAsiaTheme="majorEastAsia" w:cstheme="majorBidi"/>
      <w:color w:val="1F4E79" w:themeColor="accent1" w:themeShade="80"/>
      <w:sz w:val="24"/>
      <w:szCs w:val="24"/>
      <w:lang w:val="en-US" w:eastAsia="en-US"/>
    </w:rPr>
  </w:style>
  <w:style w:type="character" w:customStyle="1" w:styleId="39">
    <w:name w:val="Heading 4 Char"/>
    <w:basedOn w:val="11"/>
    <w:link w:val="5"/>
    <w:qFormat/>
    <w:uiPriority w:val="0"/>
    <w:rPr>
      <w:rFonts w:asciiTheme="majorHAnsi" w:hAnsiTheme="majorHAnsi" w:eastAsiaTheme="majorEastAsia" w:cstheme="majorBidi"/>
      <w:i/>
      <w:iCs/>
      <w:color w:val="2E75B6" w:themeColor="accent1" w:themeShade="BF"/>
      <w:sz w:val="22"/>
      <w:szCs w:val="22"/>
      <w:lang w:val="en-US" w:eastAsia="en-US"/>
    </w:rPr>
  </w:style>
  <w:style w:type="character" w:customStyle="1" w:styleId="40">
    <w:name w:val="Heading 5 Char"/>
    <w:basedOn w:val="11"/>
    <w:link w:val="6"/>
    <w:qFormat/>
    <w:uiPriority w:val="0"/>
    <w:rPr>
      <w:rFonts w:ascii="Arial" w:hAnsi="Arial"/>
      <w:b/>
      <w:bCs/>
      <w:iCs/>
      <w:szCs w:val="26"/>
      <w:lang w:val="en-US" w:eastAsia="en-US"/>
    </w:rPr>
  </w:style>
  <w:style w:type="character" w:customStyle="1" w:styleId="41">
    <w:name w:val="Heading 6 Char"/>
    <w:basedOn w:val="11"/>
    <w:link w:val="7"/>
    <w:semiHidden/>
    <w:qFormat/>
    <w:uiPriority w:val="9"/>
    <w:rPr>
      <w:rFonts w:asciiTheme="majorHAnsi" w:hAnsiTheme="majorHAnsi" w:eastAsiaTheme="majorEastAsia" w:cstheme="majorBidi"/>
      <w:color w:val="1F4E79" w:themeColor="accent1" w:themeShade="80"/>
      <w:sz w:val="22"/>
      <w:szCs w:val="22"/>
      <w:lang w:val="en-US" w:eastAsia="en-US"/>
    </w:rPr>
  </w:style>
  <w:style w:type="character" w:customStyle="1" w:styleId="42">
    <w:name w:val="Heading 7 Char"/>
    <w:basedOn w:val="11"/>
    <w:link w:val="8"/>
    <w:qFormat/>
    <w:uiPriority w:val="9"/>
    <w:rPr>
      <w:sz w:val="24"/>
      <w:szCs w:val="24"/>
      <w:lang w:val="en-US" w:eastAsia="en-US"/>
    </w:rPr>
  </w:style>
  <w:style w:type="character" w:customStyle="1" w:styleId="43">
    <w:name w:val="Heading 8 Char"/>
    <w:basedOn w:val="11"/>
    <w:link w:val="9"/>
    <w:semiHidden/>
    <w:qFormat/>
    <w:uiPriority w:val="9"/>
    <w:rPr>
      <w:rFonts w:asciiTheme="majorHAnsi" w:hAnsiTheme="majorHAnsi" w:eastAsiaTheme="majorEastAsia" w:cstheme="majorBidi"/>
      <w:color w:val="262626" w:themeColor="text1" w:themeTint="D9"/>
      <w:sz w:val="21"/>
      <w:szCs w:val="21"/>
      <w:lang w:val="en-US" w:eastAsia="en-US"/>
      <w14:textFill>
        <w14:solidFill>
          <w14:schemeClr w14:val="tx1">
            <w14:lumMod w14:val="85000"/>
            <w14:lumOff w14:val="15000"/>
          </w14:schemeClr>
        </w14:solidFill>
      </w14:textFill>
    </w:rPr>
  </w:style>
  <w:style w:type="character" w:customStyle="1" w:styleId="44">
    <w:name w:val="Heading 9 Char"/>
    <w:basedOn w:val="11"/>
    <w:link w:val="10"/>
    <w:semiHidden/>
    <w:qFormat/>
    <w:uiPriority w:val="9"/>
    <w:rPr>
      <w:rFonts w:asciiTheme="majorHAnsi" w:hAnsiTheme="majorHAnsi" w:eastAsiaTheme="majorEastAsia" w:cstheme="majorBidi"/>
      <w:i/>
      <w:iCs/>
      <w:color w:val="262626" w:themeColor="text1" w:themeTint="D9"/>
      <w:sz w:val="21"/>
      <w:szCs w:val="21"/>
      <w:lang w:val="en-US" w:eastAsia="en-US"/>
      <w14:textFill>
        <w14:solidFill>
          <w14:schemeClr w14:val="tx1">
            <w14:lumMod w14:val="85000"/>
            <w14:lumOff w14:val="15000"/>
          </w14:schemeClr>
        </w14:solidFill>
      </w14:textFill>
    </w:rPr>
  </w:style>
  <w:style w:type="character" w:customStyle="1" w:styleId="45">
    <w:name w:val="Body Text 2 Char"/>
    <w:basedOn w:val="11"/>
    <w:link w:val="15"/>
    <w:semiHidden/>
    <w:qFormat/>
    <w:uiPriority w:val="99"/>
    <w:rPr>
      <w:rFonts w:asciiTheme="minorHAnsi" w:hAnsiTheme="minorHAnsi" w:eastAsiaTheme="minorHAnsi" w:cstheme="minorBidi"/>
      <w:sz w:val="22"/>
      <w:szCs w:val="22"/>
      <w:lang w:val="en-US" w:eastAsia="en-US"/>
    </w:rPr>
  </w:style>
  <w:style w:type="character" w:customStyle="1" w:styleId="46">
    <w:name w:val="Footer Char"/>
    <w:basedOn w:val="11"/>
    <w:link w:val="20"/>
    <w:qFormat/>
    <w:uiPriority w:val="99"/>
  </w:style>
  <w:style w:type="character" w:customStyle="1" w:styleId="47">
    <w:name w:val="Footnote Text Char"/>
    <w:basedOn w:val="11"/>
    <w:link w:val="22"/>
    <w:semiHidden/>
    <w:qFormat/>
    <w:uiPriority w:val="0"/>
    <w:rPr>
      <w:rFonts w:ascii="Arial" w:hAnsi="Arial"/>
      <w:lang w:val="en-US" w:eastAsia="en-US"/>
    </w:rPr>
  </w:style>
  <w:style w:type="character" w:customStyle="1" w:styleId="48">
    <w:name w:val="Header Char"/>
    <w:basedOn w:val="11"/>
    <w:link w:val="23"/>
    <w:qFormat/>
    <w:uiPriority w:val="99"/>
  </w:style>
  <w:style w:type="character" w:customStyle="1" w:styleId="49">
    <w:name w:val="Plain Text Char"/>
    <w:link w:val="26"/>
    <w:qFormat/>
    <w:uiPriority w:val="0"/>
    <w:rPr>
      <w:rFonts w:ascii="Courier New" w:hAnsi="Courier New" w:eastAsiaTheme="minorHAnsi" w:cstheme="minorBidi"/>
      <w:bCs/>
      <w:sz w:val="22"/>
      <w:szCs w:val="22"/>
      <w:lang w:val="en-US" w:eastAsia="en-US"/>
    </w:rPr>
  </w:style>
  <w:style w:type="paragraph" w:customStyle="1" w:styleId="50">
    <w:name w:val="Company"/>
    <w:basedOn w:val="1"/>
    <w:qFormat/>
    <w:uiPriority w:val="99"/>
    <w:pPr>
      <w:tabs>
        <w:tab w:val="left" w:pos="1440"/>
        <w:tab w:val="left" w:pos="6120"/>
      </w:tabs>
      <w:jc w:val="center"/>
    </w:pPr>
    <w:rPr>
      <w:rFonts w:ascii="Arial Narrow" w:hAnsi="Arial Narrow"/>
      <w:b/>
      <w:bCs/>
      <w:iCs/>
      <w:sz w:val="32"/>
    </w:rPr>
  </w:style>
  <w:style w:type="paragraph" w:customStyle="1" w:styleId="51">
    <w:name w:val="Table Text"/>
    <w:basedOn w:val="1"/>
    <w:qFormat/>
    <w:uiPriority w:val="99"/>
    <w:pPr>
      <w:tabs>
        <w:tab w:val="left" w:pos="792"/>
        <w:tab w:val="left" w:pos="1440"/>
        <w:tab w:val="left" w:pos="6120"/>
      </w:tabs>
      <w:spacing w:before="120" w:line="240" w:lineRule="exact"/>
    </w:pPr>
    <w:rPr>
      <w:rFonts w:cs="Arial"/>
      <w:bCs/>
      <w:iCs/>
      <w:color w:val="0000FF"/>
    </w:rPr>
  </w:style>
  <w:style w:type="paragraph" w:customStyle="1" w:styleId="52">
    <w:name w:val="tableheading"/>
    <w:basedOn w:val="1"/>
    <w:qFormat/>
    <w:uiPriority w:val="0"/>
    <w:rPr>
      <w:b/>
      <w:bCs/>
      <w:color w:val="000000"/>
    </w:rPr>
  </w:style>
  <w:style w:type="paragraph" w:customStyle="1" w:styleId="53">
    <w:name w:val="Table Head"/>
    <w:basedOn w:val="1"/>
    <w:qFormat/>
    <w:uiPriority w:val="0"/>
    <w:pPr>
      <w:jc w:val="center"/>
    </w:pPr>
    <w:rPr>
      <w:b/>
      <w:bCs/>
    </w:rPr>
  </w:style>
  <w:style w:type="paragraph" w:customStyle="1" w:styleId="54">
    <w:name w:val="Heading 1 + Justified"/>
    <w:basedOn w:val="2"/>
    <w:qFormat/>
    <w:uiPriority w:val="99"/>
    <w:pPr>
      <w:pBdr>
        <w:bottom w:val="single" w:color="auto" w:sz="12" w:space="1"/>
      </w:pBdr>
      <w:jc w:val="both"/>
    </w:pPr>
    <w:rPr>
      <w:rFonts w:cs="Times New Roman"/>
      <w:color w:val="333333"/>
      <w:szCs w:val="20"/>
      <w:lang w:val="en-GB"/>
    </w:rPr>
  </w:style>
  <w:style w:type="character" w:customStyle="1" w:styleId="55">
    <w:name w:val="tx1"/>
    <w:qFormat/>
    <w:uiPriority w:val="0"/>
    <w:rPr>
      <w:b/>
      <w:bCs/>
    </w:rPr>
  </w:style>
  <w:style w:type="character" w:customStyle="1" w:styleId="56">
    <w:name w:val="Balloon Text Char"/>
    <w:basedOn w:val="11"/>
    <w:link w:val="13"/>
    <w:semiHidden/>
    <w:qFormat/>
    <w:uiPriority w:val="99"/>
    <w:rPr>
      <w:rFonts w:ascii="Segoe UI" w:hAnsi="Segoe UI" w:cs="Segoe UI" w:eastAsiaTheme="minorHAnsi"/>
      <w:sz w:val="18"/>
      <w:szCs w:val="18"/>
      <w:lang w:val="en-US" w:eastAsia="en-US"/>
    </w:rPr>
  </w:style>
  <w:style w:type="paragraph" w:customStyle="1" w:styleId="57">
    <w:name w:val="TOC Heading1"/>
    <w:basedOn w:val="2"/>
    <w:next w:val="1"/>
    <w:unhideWhenUsed/>
    <w:qFormat/>
    <w:uiPriority w:val="39"/>
    <w:pPr>
      <w:keepLines/>
      <w:spacing w:before="480" w:after="0" w:line="276" w:lineRule="auto"/>
      <w:outlineLvl w:val="9"/>
    </w:pPr>
    <w:rPr>
      <w:rFonts w:ascii="Cambria" w:hAnsi="Cambria" w:eastAsia="Times New Roman"/>
      <w:color w:val="365F90"/>
      <w:kern w:val="0"/>
      <w:sz w:val="28"/>
      <w:szCs w:val="28"/>
      <w:lang w:eastAsia="ja-JP"/>
    </w:rPr>
  </w:style>
  <w:style w:type="paragraph" w:customStyle="1" w:styleId="58">
    <w:name w:val="List Paragraph1"/>
    <w:basedOn w:val="1"/>
    <w:qFormat/>
    <w:uiPriority w:val="34"/>
    <w:pPr>
      <w:spacing w:after="200" w:line="276" w:lineRule="auto"/>
      <w:ind w:left="720"/>
    </w:pPr>
    <w:rPr>
      <w:rFonts w:ascii="Calibri" w:hAnsi="Calibri" w:eastAsia="Calibri" w:cs="Times New Roman"/>
    </w:rPr>
  </w:style>
  <w:style w:type="character" w:customStyle="1" w:styleId="59">
    <w:name w:val="Estilo (Latina) +Cuerpo 11 pto"/>
    <w:qFormat/>
    <w:uiPriority w:val="0"/>
    <w:rPr>
      <w:rFonts w:hint="default" w:ascii="Calibri" w:hAnsi="Calibri" w:cs="Calibri"/>
      <w:sz w:val="24"/>
    </w:rPr>
  </w:style>
  <w:style w:type="paragraph" w:customStyle="1" w:styleId="60">
    <w:name w:val="List Paragraph2"/>
    <w:basedOn w:val="1"/>
    <w:qFormat/>
    <w:uiPriority w:val="34"/>
    <w:pPr>
      <w:spacing w:after="200" w:line="276" w:lineRule="auto"/>
      <w:ind w:left="720"/>
      <w:contextualSpacing/>
    </w:pPr>
    <w:rPr>
      <w:rFonts w:ascii="Calibri" w:hAnsi="Calibri" w:eastAsia="Calibri" w:cs="Times New Roman"/>
    </w:rPr>
  </w:style>
  <w:style w:type="character" w:customStyle="1" w:styleId="61">
    <w:name w:val="Comment Text Char"/>
    <w:basedOn w:val="11"/>
    <w:link w:val="17"/>
    <w:semiHidden/>
    <w:qFormat/>
    <w:uiPriority w:val="0"/>
    <w:rPr>
      <w:lang w:val="en-US" w:eastAsia="en-US"/>
    </w:rPr>
  </w:style>
  <w:style w:type="paragraph" w:styleId="62">
    <w:name w:val="List Paragraph"/>
    <w:basedOn w:val="1"/>
    <w:link w:val="63"/>
    <w:qFormat/>
    <w:uiPriority w:val="34"/>
    <w:pPr>
      <w:ind w:left="720"/>
      <w:contextualSpacing/>
    </w:pPr>
  </w:style>
  <w:style w:type="character" w:customStyle="1" w:styleId="63">
    <w:name w:val="List Paragraph Char"/>
    <w:link w:val="62"/>
    <w:qFormat/>
    <w:uiPriority w:val="99"/>
    <w:rPr>
      <w:rFonts w:asciiTheme="minorHAnsi" w:hAnsiTheme="minorHAnsi" w:eastAsiaTheme="minorHAnsi" w:cstheme="minorBidi"/>
      <w:sz w:val="22"/>
      <w:szCs w:val="22"/>
      <w:lang w:val="en-US" w:eastAsia="en-US"/>
    </w:rPr>
  </w:style>
  <w:style w:type="paragraph" w:customStyle="1" w:styleId="64">
    <w:name w:val="No Spacing1"/>
    <w:qFormat/>
    <w:uiPriority w:val="1"/>
    <w:pPr>
      <w:spacing w:after="200" w:line="276" w:lineRule="auto"/>
    </w:pPr>
    <w:rPr>
      <w:rFonts w:ascii="Times New Roman" w:hAnsi="Times New Roman" w:eastAsia="Times New Roman" w:cs="Times New Roman"/>
      <w:sz w:val="24"/>
      <w:szCs w:val="24"/>
      <w:lang w:val="en-US" w:eastAsia="en-US" w:bidi="ar-SA"/>
    </w:rPr>
  </w:style>
  <w:style w:type="paragraph" w:customStyle="1" w:styleId="65">
    <w:name w:val="sunita body text"/>
    <w:basedOn w:val="14"/>
    <w:qFormat/>
    <w:uiPriority w:val="0"/>
    <w:pPr>
      <w:suppressAutoHyphens/>
      <w:spacing w:before="40" w:after="0" w:line="360" w:lineRule="auto"/>
      <w:jc w:val="both"/>
    </w:pPr>
    <w:rPr>
      <w:rFonts w:ascii="Arial" w:hAnsi="Arial" w:eastAsia="Times New Roman" w:cs="Arial"/>
      <w:szCs w:val="20"/>
      <w:lang w:eastAsia="ar-SA"/>
    </w:rPr>
  </w:style>
  <w:style w:type="character" w:customStyle="1" w:styleId="66">
    <w:name w:val="Comment Subject Char"/>
    <w:basedOn w:val="61"/>
    <w:link w:val="18"/>
    <w:semiHidden/>
    <w:qFormat/>
    <w:uiPriority w:val="99"/>
    <w:rPr>
      <w:rFonts w:asciiTheme="minorHAnsi" w:hAnsiTheme="minorHAnsi" w:eastAsiaTheme="minorHAnsi" w:cstheme="minorBidi"/>
      <w:b/>
      <w:bCs/>
      <w:lang w:val="en-US" w:eastAsia="en-US"/>
    </w:rPr>
  </w:style>
  <w:style w:type="character" w:customStyle="1" w:styleId="67">
    <w:name w:val="Unresolved Mention1"/>
    <w:basedOn w:val="11"/>
    <w:semiHidden/>
    <w:unhideWhenUsed/>
    <w:qFormat/>
    <w:uiPriority w:val="99"/>
    <w:rPr>
      <w:color w:val="605E5C"/>
      <w:shd w:val="clear" w:color="auto" w:fill="E1DFDD"/>
    </w:rPr>
  </w:style>
  <w:style w:type="paragraph" w:customStyle="1" w:styleId="68">
    <w:name w:val="Revision"/>
    <w:hidden/>
    <w:semiHidden/>
    <w:qFormat/>
    <w:uiPriority w:val="99"/>
    <w:rPr>
      <w:rFonts w:asciiTheme="minorHAnsi" w:hAnsiTheme="minorHAnsi" w:eastAsiaTheme="minorHAnsi" w:cstheme="minorBidi"/>
      <w:sz w:val="22"/>
      <w:szCs w:val="22"/>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49.emf"/><Relationship Id="rId98" Type="http://schemas.openxmlformats.org/officeDocument/2006/relationships/oleObject" Target="embeddings/oleObject42.bin"/><Relationship Id="rId97" Type="http://schemas.openxmlformats.org/officeDocument/2006/relationships/image" Target="media/image48.emf"/><Relationship Id="rId96" Type="http://schemas.openxmlformats.org/officeDocument/2006/relationships/oleObject" Target="embeddings/oleObject41.bin"/><Relationship Id="rId95" Type="http://schemas.openxmlformats.org/officeDocument/2006/relationships/oleObject" Target="embeddings/oleObject40.bin"/><Relationship Id="rId94" Type="http://schemas.openxmlformats.org/officeDocument/2006/relationships/image" Target="media/image47.emf"/><Relationship Id="rId93" Type="http://schemas.openxmlformats.org/officeDocument/2006/relationships/oleObject" Target="embeddings/oleObject39.bin"/><Relationship Id="rId92" Type="http://schemas.openxmlformats.org/officeDocument/2006/relationships/image" Target="media/image46.emf"/><Relationship Id="rId91" Type="http://schemas.openxmlformats.org/officeDocument/2006/relationships/oleObject" Target="embeddings/oleObject38.bin"/><Relationship Id="rId90" Type="http://schemas.openxmlformats.org/officeDocument/2006/relationships/image" Target="media/image45.emf"/><Relationship Id="rId9" Type="http://schemas.openxmlformats.org/officeDocument/2006/relationships/theme" Target="theme/theme1.xml"/><Relationship Id="rId89" Type="http://schemas.openxmlformats.org/officeDocument/2006/relationships/oleObject" Target="embeddings/oleObject37.bin"/><Relationship Id="rId88" Type="http://schemas.openxmlformats.org/officeDocument/2006/relationships/image" Target="media/image44.emf"/><Relationship Id="rId87" Type="http://schemas.openxmlformats.org/officeDocument/2006/relationships/oleObject" Target="embeddings/oleObject36.bin"/><Relationship Id="rId86" Type="http://schemas.openxmlformats.org/officeDocument/2006/relationships/image" Target="media/image43.emf"/><Relationship Id="rId85" Type="http://schemas.openxmlformats.org/officeDocument/2006/relationships/image" Target="media/image42.emf"/><Relationship Id="rId84" Type="http://schemas.openxmlformats.org/officeDocument/2006/relationships/image" Target="media/image41.emf"/><Relationship Id="rId83" Type="http://schemas.openxmlformats.org/officeDocument/2006/relationships/oleObject" Target="embeddings/oleObject35.bin"/><Relationship Id="rId82" Type="http://schemas.openxmlformats.org/officeDocument/2006/relationships/image" Target="media/image40.emf"/><Relationship Id="rId81" Type="http://schemas.openxmlformats.org/officeDocument/2006/relationships/image" Target="media/image39.emf"/><Relationship Id="rId80" Type="http://schemas.openxmlformats.org/officeDocument/2006/relationships/image" Target="media/image38.emf"/><Relationship Id="rId8" Type="http://schemas.openxmlformats.org/officeDocument/2006/relationships/footer" Target="footer2.xml"/><Relationship Id="rId79" Type="http://schemas.openxmlformats.org/officeDocument/2006/relationships/oleObject" Target="embeddings/oleObject34.bin"/><Relationship Id="rId78" Type="http://schemas.openxmlformats.org/officeDocument/2006/relationships/image" Target="media/image37.emf"/><Relationship Id="rId77" Type="http://schemas.openxmlformats.org/officeDocument/2006/relationships/oleObject" Target="embeddings/oleObject33.bin"/><Relationship Id="rId76" Type="http://schemas.openxmlformats.org/officeDocument/2006/relationships/image" Target="media/image36.emf"/><Relationship Id="rId75" Type="http://schemas.openxmlformats.org/officeDocument/2006/relationships/image" Target="media/image35.emf"/><Relationship Id="rId74" Type="http://schemas.openxmlformats.org/officeDocument/2006/relationships/image" Target="media/image34.emf"/><Relationship Id="rId73" Type="http://schemas.openxmlformats.org/officeDocument/2006/relationships/oleObject" Target="embeddings/oleObject32.bin"/><Relationship Id="rId72" Type="http://schemas.openxmlformats.org/officeDocument/2006/relationships/image" Target="media/image33.emf"/><Relationship Id="rId71" Type="http://schemas.openxmlformats.org/officeDocument/2006/relationships/oleObject" Target="embeddings/oleObject31.bin"/><Relationship Id="rId70" Type="http://schemas.openxmlformats.org/officeDocument/2006/relationships/image" Target="media/image32.emf"/><Relationship Id="rId7" Type="http://schemas.openxmlformats.org/officeDocument/2006/relationships/footer" Target="footer1.xml"/><Relationship Id="rId69" Type="http://schemas.openxmlformats.org/officeDocument/2006/relationships/oleObject" Target="embeddings/oleObject30.bin"/><Relationship Id="rId68" Type="http://schemas.openxmlformats.org/officeDocument/2006/relationships/image" Target="media/image31.emf"/><Relationship Id="rId67" Type="http://schemas.openxmlformats.org/officeDocument/2006/relationships/oleObject" Target="embeddings/oleObject29.bin"/><Relationship Id="rId66" Type="http://schemas.openxmlformats.org/officeDocument/2006/relationships/image" Target="media/image30.emf"/><Relationship Id="rId65" Type="http://schemas.openxmlformats.org/officeDocument/2006/relationships/oleObject" Target="embeddings/oleObject28.bin"/><Relationship Id="rId64" Type="http://schemas.openxmlformats.org/officeDocument/2006/relationships/image" Target="media/image29.emf"/><Relationship Id="rId63" Type="http://schemas.openxmlformats.org/officeDocument/2006/relationships/oleObject" Target="embeddings/oleObject27.bin"/><Relationship Id="rId62" Type="http://schemas.openxmlformats.org/officeDocument/2006/relationships/image" Target="media/image28.emf"/><Relationship Id="rId61" Type="http://schemas.openxmlformats.org/officeDocument/2006/relationships/oleObject" Target="embeddings/oleObject26.bin"/><Relationship Id="rId60" Type="http://schemas.openxmlformats.org/officeDocument/2006/relationships/image" Target="media/image27.emf"/><Relationship Id="rId6" Type="http://schemas.openxmlformats.org/officeDocument/2006/relationships/header" Target="header2.xml"/><Relationship Id="rId59" Type="http://schemas.openxmlformats.org/officeDocument/2006/relationships/oleObject" Target="embeddings/oleObject25.bin"/><Relationship Id="rId58" Type="http://schemas.openxmlformats.org/officeDocument/2006/relationships/image" Target="media/image26.emf"/><Relationship Id="rId57" Type="http://schemas.openxmlformats.org/officeDocument/2006/relationships/oleObject" Target="embeddings/oleObject24.bin"/><Relationship Id="rId56" Type="http://schemas.openxmlformats.org/officeDocument/2006/relationships/image" Target="media/image25.emf"/><Relationship Id="rId55" Type="http://schemas.openxmlformats.org/officeDocument/2006/relationships/oleObject" Target="embeddings/oleObject23.bin"/><Relationship Id="rId54" Type="http://schemas.openxmlformats.org/officeDocument/2006/relationships/image" Target="media/image24.emf"/><Relationship Id="rId53" Type="http://schemas.openxmlformats.org/officeDocument/2006/relationships/oleObject" Target="embeddings/oleObject22.bin"/><Relationship Id="rId52" Type="http://schemas.openxmlformats.org/officeDocument/2006/relationships/image" Target="media/image23.emf"/><Relationship Id="rId51" Type="http://schemas.openxmlformats.org/officeDocument/2006/relationships/oleObject" Target="embeddings/oleObject21.bin"/><Relationship Id="rId50" Type="http://schemas.openxmlformats.org/officeDocument/2006/relationships/image" Target="media/image22.emf"/><Relationship Id="rId5" Type="http://schemas.openxmlformats.org/officeDocument/2006/relationships/header" Target="header1.xml"/><Relationship Id="rId49" Type="http://schemas.openxmlformats.org/officeDocument/2006/relationships/oleObject" Target="embeddings/oleObject20.bin"/><Relationship Id="rId48" Type="http://schemas.openxmlformats.org/officeDocument/2006/relationships/image" Target="media/image21.emf"/><Relationship Id="rId47" Type="http://schemas.openxmlformats.org/officeDocument/2006/relationships/oleObject" Target="embeddings/oleObject19.bin"/><Relationship Id="rId46" Type="http://schemas.openxmlformats.org/officeDocument/2006/relationships/image" Target="media/image20.emf"/><Relationship Id="rId45" Type="http://schemas.openxmlformats.org/officeDocument/2006/relationships/oleObject" Target="embeddings/oleObject18.bin"/><Relationship Id="rId44" Type="http://schemas.openxmlformats.org/officeDocument/2006/relationships/image" Target="media/image19.emf"/><Relationship Id="rId43" Type="http://schemas.openxmlformats.org/officeDocument/2006/relationships/oleObject" Target="embeddings/oleObject17.bin"/><Relationship Id="rId42" Type="http://schemas.openxmlformats.org/officeDocument/2006/relationships/image" Target="media/image18.emf"/><Relationship Id="rId41" Type="http://schemas.openxmlformats.org/officeDocument/2006/relationships/oleObject" Target="embeddings/oleObject16.bin"/><Relationship Id="rId40" Type="http://schemas.openxmlformats.org/officeDocument/2006/relationships/image" Target="media/image17.emf"/><Relationship Id="rId4" Type="http://schemas.microsoft.com/office/2011/relationships/commentsExtended" Target="commentsExtended.xml"/><Relationship Id="rId39" Type="http://schemas.openxmlformats.org/officeDocument/2006/relationships/oleObject" Target="embeddings/oleObject15.bin"/><Relationship Id="rId38" Type="http://schemas.openxmlformats.org/officeDocument/2006/relationships/image" Target="media/image16.emf"/><Relationship Id="rId37" Type="http://schemas.openxmlformats.org/officeDocument/2006/relationships/oleObject" Target="embeddings/oleObject14.bin"/><Relationship Id="rId36" Type="http://schemas.openxmlformats.org/officeDocument/2006/relationships/image" Target="media/image15.emf"/><Relationship Id="rId35" Type="http://schemas.openxmlformats.org/officeDocument/2006/relationships/oleObject" Target="embeddings/oleObject13.bin"/><Relationship Id="rId34" Type="http://schemas.openxmlformats.org/officeDocument/2006/relationships/image" Target="media/image14.emf"/><Relationship Id="rId33" Type="http://schemas.openxmlformats.org/officeDocument/2006/relationships/oleObject" Target="embeddings/oleObject12.bin"/><Relationship Id="rId32" Type="http://schemas.openxmlformats.org/officeDocument/2006/relationships/oleObject" Target="embeddings/oleObject11.bin"/><Relationship Id="rId31" Type="http://schemas.openxmlformats.org/officeDocument/2006/relationships/oleObject" Target="embeddings/oleObject10.bin"/><Relationship Id="rId30" Type="http://schemas.openxmlformats.org/officeDocument/2006/relationships/image" Target="media/image13.emf"/><Relationship Id="rId3" Type="http://schemas.openxmlformats.org/officeDocument/2006/relationships/comments" Target="comments.xml"/><Relationship Id="rId29" Type="http://schemas.openxmlformats.org/officeDocument/2006/relationships/oleObject" Target="embeddings/oleObject9.bin"/><Relationship Id="rId28" Type="http://schemas.openxmlformats.org/officeDocument/2006/relationships/image" Target="media/image12.emf"/><Relationship Id="rId27" Type="http://schemas.openxmlformats.org/officeDocument/2006/relationships/oleObject" Target="embeddings/oleObject8.bin"/><Relationship Id="rId26" Type="http://schemas.openxmlformats.org/officeDocument/2006/relationships/image" Target="media/image11.emf"/><Relationship Id="rId252" Type="http://schemas.microsoft.com/office/2011/relationships/people" Target="people.xml"/><Relationship Id="rId251" Type="http://schemas.openxmlformats.org/officeDocument/2006/relationships/fontTable" Target="fontTable.xml"/><Relationship Id="rId250" Type="http://schemas.openxmlformats.org/officeDocument/2006/relationships/customXml" Target="../customXml/item2.xml"/><Relationship Id="rId25" Type="http://schemas.openxmlformats.org/officeDocument/2006/relationships/oleObject" Target="embeddings/oleObject7.bin"/><Relationship Id="rId249" Type="http://schemas.openxmlformats.org/officeDocument/2006/relationships/numbering" Target="numbering.xml"/><Relationship Id="rId248" Type="http://schemas.openxmlformats.org/officeDocument/2006/relationships/customXml" Target="../customXml/item1.xml"/><Relationship Id="rId247" Type="http://schemas.openxmlformats.org/officeDocument/2006/relationships/oleObject" Target="file:///C:\Users\shubham.karwa\Desktop\RA\Prime%20Bank\CLO%20FSD%20document%20and%20attachments\Reports\Received%20from%20JITU\ODs%20Expiring%20In%203%20Months%20RM%20Wise%20V%201.0.xlsx" TargetMode="External"/><Relationship Id="rId246" Type="http://schemas.openxmlformats.org/officeDocument/2006/relationships/image" Target="media/image124.emf"/><Relationship Id="rId245" Type="http://schemas.openxmlformats.org/officeDocument/2006/relationships/oleObject" Target="file:///C:\Users\abhinav.shandilya\AppData\Local\Microsoft\Windows\INetCache\Content.Outlook\ZH36E4J3\RM%20Wise%20Covenants%20listing%20V%201.0.xlsx" TargetMode="External"/><Relationship Id="rId244" Type="http://schemas.openxmlformats.org/officeDocument/2006/relationships/image" Target="media/image123.emf"/><Relationship Id="rId243" Type="http://schemas.openxmlformats.org/officeDocument/2006/relationships/oleObject" Target="file:///C:\Users\shubham.karwa\Desktop\RA\Prime%20Bank\CLO%20FSD%20document%20and%20attachments\Reports\Received%20from%20JITU\Loan%20Granted%20in%20Exception%20V%201.0.xlsx" TargetMode="External"/><Relationship Id="rId242" Type="http://schemas.openxmlformats.org/officeDocument/2006/relationships/image" Target="media/image122.emf"/><Relationship Id="rId241" Type="http://schemas.openxmlformats.org/officeDocument/2006/relationships/oleObject" Target="file:///C:\Users\shubham.karwa\Desktop\RA\Prime%20Bank\CLO%20FSD%20document%20and%20attachments\Reports\Received%20from%20JITU\Status%20of%20Applications%20at%20Various%20Stages%20V%201.0.xlsx" TargetMode="External"/><Relationship Id="rId240" Type="http://schemas.openxmlformats.org/officeDocument/2006/relationships/image" Target="media/image121.emf"/><Relationship Id="rId24" Type="http://schemas.openxmlformats.org/officeDocument/2006/relationships/oleObject" Target="embeddings/oleObject6.bin"/><Relationship Id="rId239" Type="http://schemas.openxmlformats.org/officeDocument/2006/relationships/oleObject" Target="file:///C:\Users\shubham.karwa\Desktop\RA\Prime%20Bank\CLO%20FSD%20document%20and%20attachments\Reports\Received%20from%20JITU\Account%20opened%20in%20a%20Day%20report%20V%201.0.xlsx" TargetMode="External"/><Relationship Id="rId238" Type="http://schemas.openxmlformats.org/officeDocument/2006/relationships/image" Target="media/image120.emf"/><Relationship Id="rId237" Type="http://schemas.openxmlformats.org/officeDocument/2006/relationships/image" Target="media/image119.emf"/><Relationship Id="rId236" Type="http://schemas.openxmlformats.org/officeDocument/2006/relationships/oleObject" Target="embeddings/oleObject110.bin"/><Relationship Id="rId235" Type="http://schemas.openxmlformats.org/officeDocument/2006/relationships/image" Target="media/image118.emf"/><Relationship Id="rId234" Type="http://schemas.openxmlformats.org/officeDocument/2006/relationships/oleObject" Target="embeddings/oleObject109.bin"/><Relationship Id="rId233" Type="http://schemas.openxmlformats.org/officeDocument/2006/relationships/image" Target="media/image117.emf"/><Relationship Id="rId232" Type="http://schemas.openxmlformats.org/officeDocument/2006/relationships/image" Target="media/image116.emf"/><Relationship Id="rId231" Type="http://schemas.openxmlformats.org/officeDocument/2006/relationships/oleObject" Target="embeddings/oleObject108.bin"/><Relationship Id="rId230" Type="http://schemas.openxmlformats.org/officeDocument/2006/relationships/image" Target="media/image115.emf"/><Relationship Id="rId23" Type="http://schemas.openxmlformats.org/officeDocument/2006/relationships/image" Target="media/image10.emf"/><Relationship Id="rId229" Type="http://schemas.openxmlformats.org/officeDocument/2006/relationships/oleObject" Target="embeddings/oleObject107.bin"/><Relationship Id="rId228" Type="http://schemas.openxmlformats.org/officeDocument/2006/relationships/image" Target="media/image114.emf"/><Relationship Id="rId227" Type="http://schemas.openxmlformats.org/officeDocument/2006/relationships/oleObject" Target="embeddings/oleObject106.bin"/><Relationship Id="rId226" Type="http://schemas.openxmlformats.org/officeDocument/2006/relationships/image" Target="media/image113.emf"/><Relationship Id="rId225" Type="http://schemas.openxmlformats.org/officeDocument/2006/relationships/oleObject" Target="embeddings/oleObject105.bin"/><Relationship Id="rId224" Type="http://schemas.openxmlformats.org/officeDocument/2006/relationships/oleObject" Target="embeddings/oleObject104.bin"/><Relationship Id="rId223" Type="http://schemas.openxmlformats.org/officeDocument/2006/relationships/oleObject" Target="embeddings/oleObject103.bin"/><Relationship Id="rId222" Type="http://schemas.openxmlformats.org/officeDocument/2006/relationships/oleObject" Target="embeddings/oleObject102.bin"/><Relationship Id="rId221" Type="http://schemas.openxmlformats.org/officeDocument/2006/relationships/image" Target="media/image112.emf"/><Relationship Id="rId220" Type="http://schemas.openxmlformats.org/officeDocument/2006/relationships/oleObject" Target="embeddings/oleObject101.bin"/><Relationship Id="rId22" Type="http://schemas.openxmlformats.org/officeDocument/2006/relationships/oleObject" Target="embeddings/oleObject5.bin"/><Relationship Id="rId219" Type="http://schemas.openxmlformats.org/officeDocument/2006/relationships/image" Target="media/image111.emf"/><Relationship Id="rId218" Type="http://schemas.openxmlformats.org/officeDocument/2006/relationships/image" Target="media/image110.emf"/><Relationship Id="rId217" Type="http://schemas.openxmlformats.org/officeDocument/2006/relationships/oleObject" Target="embeddings/oleObject100.bin"/><Relationship Id="rId216" Type="http://schemas.openxmlformats.org/officeDocument/2006/relationships/image" Target="media/image109.emf"/><Relationship Id="rId215" Type="http://schemas.openxmlformats.org/officeDocument/2006/relationships/oleObject" Target="embeddings/oleObject99.bin"/><Relationship Id="rId214" Type="http://schemas.openxmlformats.org/officeDocument/2006/relationships/image" Target="media/image108.emf"/><Relationship Id="rId213" Type="http://schemas.openxmlformats.org/officeDocument/2006/relationships/image" Target="media/image107.emf"/><Relationship Id="rId212" Type="http://schemas.openxmlformats.org/officeDocument/2006/relationships/oleObject" Target="embeddings/oleObject98.bin"/><Relationship Id="rId211" Type="http://schemas.openxmlformats.org/officeDocument/2006/relationships/oleObject" Target="embeddings/oleObject97.bin"/><Relationship Id="rId210" Type="http://schemas.openxmlformats.org/officeDocument/2006/relationships/image" Target="media/image106.emf"/><Relationship Id="rId21" Type="http://schemas.openxmlformats.org/officeDocument/2006/relationships/image" Target="media/image9.emf"/><Relationship Id="rId209" Type="http://schemas.openxmlformats.org/officeDocument/2006/relationships/oleObject" Target="embeddings/oleObject96.bin"/><Relationship Id="rId208" Type="http://schemas.openxmlformats.org/officeDocument/2006/relationships/image" Target="media/image105.emf"/><Relationship Id="rId207" Type="http://schemas.openxmlformats.org/officeDocument/2006/relationships/oleObject" Target="embeddings/oleObject95.bin"/><Relationship Id="rId206" Type="http://schemas.openxmlformats.org/officeDocument/2006/relationships/image" Target="media/image104.emf"/><Relationship Id="rId205" Type="http://schemas.openxmlformats.org/officeDocument/2006/relationships/image" Target="media/image103.emf"/><Relationship Id="rId204" Type="http://schemas.openxmlformats.org/officeDocument/2006/relationships/image" Target="media/image102.emf"/><Relationship Id="rId203" Type="http://schemas.openxmlformats.org/officeDocument/2006/relationships/oleObject" Target="embeddings/oleObject94.bin"/><Relationship Id="rId202" Type="http://schemas.openxmlformats.org/officeDocument/2006/relationships/image" Target="media/image101.emf"/><Relationship Id="rId201" Type="http://schemas.openxmlformats.org/officeDocument/2006/relationships/oleObject" Target="embeddings/oleObject93.bin"/><Relationship Id="rId200" Type="http://schemas.openxmlformats.org/officeDocument/2006/relationships/image" Target="media/image100.emf"/><Relationship Id="rId20" Type="http://schemas.openxmlformats.org/officeDocument/2006/relationships/oleObject" Target="embeddings/oleObject4.bin"/><Relationship Id="rId2" Type="http://schemas.openxmlformats.org/officeDocument/2006/relationships/settings" Target="settings.xml"/><Relationship Id="rId199" Type="http://schemas.openxmlformats.org/officeDocument/2006/relationships/oleObject" Target="embeddings/oleObject92.bin"/><Relationship Id="rId198" Type="http://schemas.openxmlformats.org/officeDocument/2006/relationships/image" Target="media/image99.emf"/><Relationship Id="rId197" Type="http://schemas.openxmlformats.org/officeDocument/2006/relationships/oleObject" Target="embeddings/oleObject91.bin"/><Relationship Id="rId196" Type="http://schemas.openxmlformats.org/officeDocument/2006/relationships/image" Target="media/image98.emf"/><Relationship Id="rId195" Type="http://schemas.openxmlformats.org/officeDocument/2006/relationships/oleObject" Target="embeddings/oleObject90.bin"/><Relationship Id="rId194" Type="http://schemas.openxmlformats.org/officeDocument/2006/relationships/image" Target="media/image97.emf"/><Relationship Id="rId193" Type="http://schemas.openxmlformats.org/officeDocument/2006/relationships/oleObject" Target="embeddings/oleObject89.bin"/><Relationship Id="rId192" Type="http://schemas.openxmlformats.org/officeDocument/2006/relationships/image" Target="media/image96.emf"/><Relationship Id="rId191" Type="http://schemas.openxmlformats.org/officeDocument/2006/relationships/oleObject" Target="embeddings/oleObject88.bin"/><Relationship Id="rId190" Type="http://schemas.openxmlformats.org/officeDocument/2006/relationships/image" Target="media/image95.emf"/><Relationship Id="rId19" Type="http://schemas.openxmlformats.org/officeDocument/2006/relationships/oleObject" Target="embeddings/oleObject3.bin"/><Relationship Id="rId189" Type="http://schemas.openxmlformats.org/officeDocument/2006/relationships/oleObject" Target="embeddings/oleObject87.bin"/><Relationship Id="rId188" Type="http://schemas.openxmlformats.org/officeDocument/2006/relationships/image" Target="media/image94.emf"/><Relationship Id="rId187" Type="http://schemas.openxmlformats.org/officeDocument/2006/relationships/oleObject" Target="embeddings/oleObject86.bin"/><Relationship Id="rId186" Type="http://schemas.openxmlformats.org/officeDocument/2006/relationships/image" Target="media/image93.emf"/><Relationship Id="rId185" Type="http://schemas.openxmlformats.org/officeDocument/2006/relationships/oleObject" Target="embeddings/oleObject85.bin"/><Relationship Id="rId184" Type="http://schemas.openxmlformats.org/officeDocument/2006/relationships/image" Target="media/image92.emf"/><Relationship Id="rId183" Type="http://schemas.openxmlformats.org/officeDocument/2006/relationships/oleObject" Target="embeddings/oleObject84.bin"/><Relationship Id="rId182" Type="http://schemas.openxmlformats.org/officeDocument/2006/relationships/image" Target="media/image91.emf"/><Relationship Id="rId181" Type="http://schemas.openxmlformats.org/officeDocument/2006/relationships/oleObject" Target="embeddings/oleObject83.bin"/><Relationship Id="rId180" Type="http://schemas.openxmlformats.org/officeDocument/2006/relationships/image" Target="media/image90.emf"/><Relationship Id="rId18" Type="http://schemas.openxmlformats.org/officeDocument/2006/relationships/image" Target="media/image8.emf"/><Relationship Id="rId179" Type="http://schemas.openxmlformats.org/officeDocument/2006/relationships/oleObject" Target="embeddings/oleObject82.bin"/><Relationship Id="rId178" Type="http://schemas.openxmlformats.org/officeDocument/2006/relationships/image" Target="media/image89.emf"/><Relationship Id="rId177" Type="http://schemas.openxmlformats.org/officeDocument/2006/relationships/oleObject" Target="embeddings/oleObject81.bin"/><Relationship Id="rId176" Type="http://schemas.openxmlformats.org/officeDocument/2006/relationships/oleObject" Target="embeddings/oleObject80.bin"/><Relationship Id="rId175" Type="http://schemas.openxmlformats.org/officeDocument/2006/relationships/image" Target="media/image88.emf"/><Relationship Id="rId174" Type="http://schemas.openxmlformats.org/officeDocument/2006/relationships/oleObject" Target="embeddings/oleObject79.bin"/><Relationship Id="rId173" Type="http://schemas.openxmlformats.org/officeDocument/2006/relationships/image" Target="media/image87.emf"/><Relationship Id="rId172" Type="http://schemas.openxmlformats.org/officeDocument/2006/relationships/oleObject" Target="embeddings/oleObject78.bin"/><Relationship Id="rId171" Type="http://schemas.openxmlformats.org/officeDocument/2006/relationships/image" Target="media/image86.emf"/><Relationship Id="rId170" Type="http://schemas.openxmlformats.org/officeDocument/2006/relationships/oleObject" Target="embeddings/oleObject77.bin"/><Relationship Id="rId17" Type="http://schemas.openxmlformats.org/officeDocument/2006/relationships/oleObject" Target="embeddings/oleObject2.bin"/><Relationship Id="rId169" Type="http://schemas.openxmlformats.org/officeDocument/2006/relationships/image" Target="media/image85.emf"/><Relationship Id="rId168" Type="http://schemas.openxmlformats.org/officeDocument/2006/relationships/oleObject" Target="embeddings/oleObject76.bin"/><Relationship Id="rId167" Type="http://schemas.openxmlformats.org/officeDocument/2006/relationships/image" Target="media/image84.emf"/><Relationship Id="rId166" Type="http://schemas.openxmlformats.org/officeDocument/2006/relationships/oleObject" Target="embeddings/oleObject75.bin"/><Relationship Id="rId165" Type="http://schemas.openxmlformats.org/officeDocument/2006/relationships/image" Target="media/image83.emf"/><Relationship Id="rId164" Type="http://schemas.openxmlformats.org/officeDocument/2006/relationships/oleObject" Target="embeddings/oleObject74.bin"/><Relationship Id="rId163" Type="http://schemas.openxmlformats.org/officeDocument/2006/relationships/image" Target="media/image82.emf"/><Relationship Id="rId162" Type="http://schemas.openxmlformats.org/officeDocument/2006/relationships/oleObject" Target="embeddings/oleObject73.bin"/><Relationship Id="rId161" Type="http://schemas.openxmlformats.org/officeDocument/2006/relationships/image" Target="media/image81.emf"/><Relationship Id="rId160" Type="http://schemas.openxmlformats.org/officeDocument/2006/relationships/oleObject" Target="embeddings/oleObject72.bin"/><Relationship Id="rId16" Type="http://schemas.openxmlformats.org/officeDocument/2006/relationships/image" Target="media/image7.emf"/><Relationship Id="rId159" Type="http://schemas.openxmlformats.org/officeDocument/2006/relationships/image" Target="media/image80.emf"/><Relationship Id="rId158" Type="http://schemas.openxmlformats.org/officeDocument/2006/relationships/oleObject" Target="embeddings/oleObject71.bin"/><Relationship Id="rId157" Type="http://schemas.openxmlformats.org/officeDocument/2006/relationships/image" Target="media/image79.emf"/><Relationship Id="rId156" Type="http://schemas.openxmlformats.org/officeDocument/2006/relationships/oleObject" Target="embeddings/oleObject70.bin"/><Relationship Id="rId155" Type="http://schemas.openxmlformats.org/officeDocument/2006/relationships/image" Target="media/image78.emf"/><Relationship Id="rId154" Type="http://schemas.openxmlformats.org/officeDocument/2006/relationships/oleObject" Target="embeddings/oleObject69.bin"/><Relationship Id="rId153" Type="http://schemas.openxmlformats.org/officeDocument/2006/relationships/image" Target="media/image77.emf"/><Relationship Id="rId152" Type="http://schemas.openxmlformats.org/officeDocument/2006/relationships/image" Target="media/image76.emf"/><Relationship Id="rId151" Type="http://schemas.openxmlformats.org/officeDocument/2006/relationships/oleObject" Target="embeddings/oleObject68.bin"/><Relationship Id="rId150" Type="http://schemas.openxmlformats.org/officeDocument/2006/relationships/image" Target="media/image75.emf"/><Relationship Id="rId15" Type="http://schemas.openxmlformats.org/officeDocument/2006/relationships/oleObject" Target="embeddings/oleObject1.bin"/><Relationship Id="rId149" Type="http://schemas.openxmlformats.org/officeDocument/2006/relationships/oleObject" Target="embeddings/oleObject67.bin"/><Relationship Id="rId148" Type="http://schemas.openxmlformats.org/officeDocument/2006/relationships/image" Target="media/image74.emf"/><Relationship Id="rId147" Type="http://schemas.openxmlformats.org/officeDocument/2006/relationships/oleObject" Target="embeddings/oleObject66.bin"/><Relationship Id="rId146" Type="http://schemas.openxmlformats.org/officeDocument/2006/relationships/image" Target="media/image73.emf"/><Relationship Id="rId145" Type="http://schemas.openxmlformats.org/officeDocument/2006/relationships/oleObject" Target="embeddings/oleObject65.bin"/><Relationship Id="rId144" Type="http://schemas.openxmlformats.org/officeDocument/2006/relationships/image" Target="media/image72.emf"/><Relationship Id="rId143" Type="http://schemas.openxmlformats.org/officeDocument/2006/relationships/oleObject" Target="embeddings/oleObject64.bin"/><Relationship Id="rId142" Type="http://schemas.openxmlformats.org/officeDocument/2006/relationships/image" Target="media/image71.emf"/><Relationship Id="rId141" Type="http://schemas.openxmlformats.org/officeDocument/2006/relationships/oleObject" Target="embeddings/oleObject63.bin"/><Relationship Id="rId140" Type="http://schemas.openxmlformats.org/officeDocument/2006/relationships/image" Target="media/image70.emf"/><Relationship Id="rId14" Type="http://schemas.openxmlformats.org/officeDocument/2006/relationships/image" Target="media/image6.emf"/><Relationship Id="rId139" Type="http://schemas.openxmlformats.org/officeDocument/2006/relationships/oleObject" Target="embeddings/oleObject62.bin"/><Relationship Id="rId138" Type="http://schemas.openxmlformats.org/officeDocument/2006/relationships/image" Target="media/image69.emf"/><Relationship Id="rId137" Type="http://schemas.openxmlformats.org/officeDocument/2006/relationships/oleObject" Target="embeddings/oleObject61.bin"/><Relationship Id="rId136" Type="http://schemas.openxmlformats.org/officeDocument/2006/relationships/image" Target="media/image68.emf"/><Relationship Id="rId135" Type="http://schemas.openxmlformats.org/officeDocument/2006/relationships/oleObject" Target="embeddings/oleObject60.bin"/><Relationship Id="rId134" Type="http://schemas.openxmlformats.org/officeDocument/2006/relationships/image" Target="media/image67.emf"/><Relationship Id="rId133" Type="http://schemas.openxmlformats.org/officeDocument/2006/relationships/oleObject" Target="embeddings/oleObject59.bin"/><Relationship Id="rId132" Type="http://schemas.openxmlformats.org/officeDocument/2006/relationships/image" Target="media/image66.emf"/><Relationship Id="rId131" Type="http://schemas.openxmlformats.org/officeDocument/2006/relationships/oleObject" Target="embeddings/oleObject58.bin"/><Relationship Id="rId130" Type="http://schemas.openxmlformats.org/officeDocument/2006/relationships/image" Target="media/image65.emf"/><Relationship Id="rId13" Type="http://schemas.openxmlformats.org/officeDocument/2006/relationships/image" Target="media/image5.png"/><Relationship Id="rId129" Type="http://schemas.openxmlformats.org/officeDocument/2006/relationships/oleObject" Target="embeddings/oleObject57.bin"/><Relationship Id="rId128" Type="http://schemas.openxmlformats.org/officeDocument/2006/relationships/image" Target="media/image64.emf"/><Relationship Id="rId127" Type="http://schemas.openxmlformats.org/officeDocument/2006/relationships/oleObject" Target="embeddings/oleObject56.bin"/><Relationship Id="rId126" Type="http://schemas.openxmlformats.org/officeDocument/2006/relationships/image" Target="media/image63.emf"/><Relationship Id="rId125" Type="http://schemas.openxmlformats.org/officeDocument/2006/relationships/oleObject" Target="embeddings/oleObject55.bin"/><Relationship Id="rId124" Type="http://schemas.openxmlformats.org/officeDocument/2006/relationships/image" Target="media/image62.emf"/><Relationship Id="rId123" Type="http://schemas.openxmlformats.org/officeDocument/2006/relationships/image" Target="media/image61.emf"/><Relationship Id="rId122" Type="http://schemas.openxmlformats.org/officeDocument/2006/relationships/oleObject" Target="embeddings/oleObject54.bin"/><Relationship Id="rId121" Type="http://schemas.openxmlformats.org/officeDocument/2006/relationships/image" Target="media/image60.emf"/><Relationship Id="rId120" Type="http://schemas.openxmlformats.org/officeDocument/2006/relationships/oleObject" Target="embeddings/oleObject53.bin"/><Relationship Id="rId12" Type="http://schemas.openxmlformats.org/officeDocument/2006/relationships/image" Target="media/image4.png"/><Relationship Id="rId119" Type="http://schemas.openxmlformats.org/officeDocument/2006/relationships/image" Target="media/image59.emf"/><Relationship Id="rId118" Type="http://schemas.openxmlformats.org/officeDocument/2006/relationships/oleObject" Target="embeddings/oleObject52.bin"/><Relationship Id="rId117" Type="http://schemas.openxmlformats.org/officeDocument/2006/relationships/image" Target="media/image58.emf"/><Relationship Id="rId116" Type="http://schemas.openxmlformats.org/officeDocument/2006/relationships/oleObject" Target="embeddings/oleObject51.bin"/><Relationship Id="rId115" Type="http://schemas.openxmlformats.org/officeDocument/2006/relationships/image" Target="media/image57.emf"/><Relationship Id="rId114" Type="http://schemas.openxmlformats.org/officeDocument/2006/relationships/oleObject" Target="embeddings/oleObject50.bin"/><Relationship Id="rId113" Type="http://schemas.openxmlformats.org/officeDocument/2006/relationships/image" Target="media/image56.emf"/><Relationship Id="rId112" Type="http://schemas.openxmlformats.org/officeDocument/2006/relationships/image" Target="media/image55.emf"/><Relationship Id="rId111" Type="http://schemas.openxmlformats.org/officeDocument/2006/relationships/oleObject" Target="embeddings/oleObject49.bin"/><Relationship Id="rId110" Type="http://schemas.openxmlformats.org/officeDocument/2006/relationships/image" Target="media/image54.emf"/><Relationship Id="rId11" Type="http://schemas.openxmlformats.org/officeDocument/2006/relationships/image" Target="media/image3.png"/><Relationship Id="rId109" Type="http://schemas.openxmlformats.org/officeDocument/2006/relationships/oleObject" Target="embeddings/oleObject48.bin"/><Relationship Id="rId108" Type="http://schemas.openxmlformats.org/officeDocument/2006/relationships/image" Target="media/image53.emf"/><Relationship Id="rId107" Type="http://schemas.openxmlformats.org/officeDocument/2006/relationships/oleObject" Target="embeddings/oleObject47.bin"/><Relationship Id="rId106" Type="http://schemas.openxmlformats.org/officeDocument/2006/relationships/image" Target="media/image52.emf"/><Relationship Id="rId105" Type="http://schemas.openxmlformats.org/officeDocument/2006/relationships/oleObject" Target="embeddings/oleObject46.bin"/><Relationship Id="rId104" Type="http://schemas.openxmlformats.org/officeDocument/2006/relationships/oleObject" Target="embeddings/oleObject45.bin"/><Relationship Id="rId103" Type="http://schemas.openxmlformats.org/officeDocument/2006/relationships/image" Target="media/image51.emf"/><Relationship Id="rId102" Type="http://schemas.openxmlformats.org/officeDocument/2006/relationships/oleObject" Target="embeddings/oleObject44.bin"/><Relationship Id="rId101" Type="http://schemas.openxmlformats.org/officeDocument/2006/relationships/image" Target="media/image50.emf"/><Relationship Id="rId100" Type="http://schemas.openxmlformats.org/officeDocument/2006/relationships/oleObject" Target="embeddings/oleObject43.bin"/><Relationship Id="rId10" Type="http://schemas.openxmlformats.org/officeDocument/2006/relationships/image" Target="media/image1.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59FB68-7838-417E-B2D1-DAB7D441DAF4}">
  <ds:schemaRefs/>
</ds:datastoreItem>
</file>

<file path=docProps/app.xml><?xml version="1.0" encoding="utf-8"?>
<Properties xmlns="http://schemas.openxmlformats.org/officeDocument/2006/extended-properties" xmlns:vt="http://schemas.openxmlformats.org/officeDocument/2006/docPropsVTypes">
  <Template>Normal.dotm</Template>
  <Company>Ebix Technologies Pvt Ltd</Company>
  <Pages>1</Pages>
  <Words>16826</Words>
  <Characters>95910</Characters>
  <Lines>799</Lines>
  <Paragraphs>225</Paragraphs>
  <TotalTime>377</TotalTime>
  <ScaleCrop>false</ScaleCrop>
  <LinksUpToDate>false</LinksUpToDate>
  <CharactersWithSpaces>112511</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2021-12-14T11:18:00Z</dcterms:created>
  <dc:creator>"Neeraj Shrivastava" &lt;neeraj.shrivastava@ebixcash.com&gt;</dc:creator>
  <cp:lastModifiedBy>Shalu Megotia</cp:lastModifiedBy>
  <dcterms:modified xsi:type="dcterms:W3CDTF">2024-05-09T10:11:25Z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F03D99CD72D749DFB7F28F10A1F39D9D_12</vt:lpwstr>
  </property>
</Properties>
</file>